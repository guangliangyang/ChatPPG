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F6881" w14:textId="77F9F328" w:rsidR="00AF5CCD" w:rsidRPr="00D56B68" w:rsidRDefault="00AF5CCD" w:rsidP="00AF5CCD">
      <w:pPr>
        <w:rPr>
          <w:rFonts w:ascii="Times New Roman" w:hAnsi="Times New Roman" w:cs="Times New Roman"/>
          <w:sz w:val="52"/>
          <w:szCs w:val="52"/>
        </w:rPr>
      </w:pPr>
    </w:p>
    <w:p w14:paraId="180904A4" w14:textId="77777777" w:rsidR="00AF5CCD" w:rsidRPr="00D56B68" w:rsidRDefault="00AF5CCD" w:rsidP="00AF5CCD">
      <w:pPr>
        <w:spacing w:line="360" w:lineRule="auto"/>
        <w:jc w:val="center"/>
        <w:rPr>
          <w:rFonts w:ascii="Times New Roman" w:hAnsi="Times New Roman" w:cs="Times New Roman"/>
          <w:bCs/>
          <w:sz w:val="52"/>
          <w:szCs w:val="52"/>
        </w:rPr>
      </w:pPr>
    </w:p>
    <w:p w14:paraId="2D03D102" w14:textId="77777777" w:rsidR="00AF5CCD" w:rsidRPr="00D56B68" w:rsidRDefault="00AF5CCD" w:rsidP="00AF5CCD">
      <w:pPr>
        <w:spacing w:line="360" w:lineRule="auto"/>
        <w:jc w:val="center"/>
        <w:rPr>
          <w:rFonts w:ascii="Times New Roman" w:hAnsi="Times New Roman" w:cs="Times New Roman"/>
          <w:bCs/>
          <w:sz w:val="52"/>
          <w:szCs w:val="52"/>
        </w:rPr>
      </w:pPr>
    </w:p>
    <w:p w14:paraId="067613DE" w14:textId="77777777" w:rsidR="00AF5CCD" w:rsidRPr="00D56B68" w:rsidRDefault="00AF5CCD" w:rsidP="00AF5CCD">
      <w:pPr>
        <w:spacing w:line="360" w:lineRule="auto"/>
        <w:jc w:val="center"/>
        <w:rPr>
          <w:rFonts w:ascii="Times New Roman" w:hAnsi="Times New Roman" w:cs="Times New Roman"/>
          <w:bCs/>
          <w:sz w:val="52"/>
          <w:szCs w:val="52"/>
        </w:rPr>
      </w:pPr>
    </w:p>
    <w:p w14:paraId="7AE4F2D4" w14:textId="3CA7D105" w:rsidR="00AF5CCD" w:rsidRPr="00D56B68" w:rsidRDefault="005448A4" w:rsidP="00AF5CCD">
      <w:pPr>
        <w:spacing w:line="360" w:lineRule="auto"/>
        <w:jc w:val="center"/>
        <w:rPr>
          <w:rFonts w:ascii="Times New Roman" w:hAnsi="Times New Roman" w:cs="Times New Roman"/>
          <w:sz w:val="52"/>
          <w:szCs w:val="52"/>
        </w:rPr>
      </w:pPr>
      <w:proofErr w:type="spellStart"/>
      <w:r w:rsidRPr="00D56B68">
        <w:rPr>
          <w:rFonts w:ascii="Times New Roman" w:hAnsi="Times New Roman" w:cs="Times New Roman"/>
          <w:sz w:val="52"/>
          <w:szCs w:val="52"/>
        </w:rPr>
        <w:t>ChatPPG</w:t>
      </w:r>
      <w:proofErr w:type="spellEnd"/>
      <w:r w:rsidRPr="00D56B68">
        <w:rPr>
          <w:rFonts w:ascii="Times New Roman" w:hAnsi="Times New Roman" w:cs="Times New Roman"/>
          <w:sz w:val="52"/>
          <w:szCs w:val="52"/>
        </w:rPr>
        <w:t>: Computational Analysis and Statistics of Table Tennis Games</w:t>
      </w:r>
      <w:r w:rsidR="00AF5CCD" w:rsidRPr="00D56B68">
        <w:rPr>
          <w:rFonts w:ascii="Times New Roman" w:hAnsi="Times New Roman" w:cs="Times New Roman"/>
          <w:sz w:val="52"/>
          <w:szCs w:val="52"/>
        </w:rPr>
        <w:t xml:space="preserve"> </w:t>
      </w:r>
    </w:p>
    <w:p w14:paraId="3C449E49" w14:textId="77777777" w:rsidR="00AF5CCD" w:rsidRPr="00D56B68" w:rsidRDefault="00AF5CCD" w:rsidP="00AF5CCD">
      <w:pPr>
        <w:spacing w:line="360" w:lineRule="auto"/>
        <w:jc w:val="center"/>
        <w:rPr>
          <w:rFonts w:ascii="Times New Roman" w:hAnsi="Times New Roman" w:cs="Times New Roman"/>
          <w:bCs/>
          <w:sz w:val="30"/>
          <w:szCs w:val="30"/>
        </w:rPr>
      </w:pPr>
    </w:p>
    <w:p w14:paraId="2F792652" w14:textId="77777777" w:rsidR="00AF5CCD" w:rsidRPr="00D56B68" w:rsidRDefault="00AF5CCD" w:rsidP="00AF5CCD">
      <w:pPr>
        <w:spacing w:line="360" w:lineRule="auto"/>
        <w:jc w:val="center"/>
        <w:rPr>
          <w:rFonts w:ascii="Times New Roman" w:hAnsi="Times New Roman" w:cs="Times New Roman"/>
          <w:bCs/>
          <w:sz w:val="30"/>
          <w:szCs w:val="30"/>
        </w:rPr>
      </w:pPr>
    </w:p>
    <w:p w14:paraId="55BFDC6C" w14:textId="77777777" w:rsidR="00AF5CCD" w:rsidRPr="00D56B68" w:rsidRDefault="00AF5CCD" w:rsidP="00AF5CCD">
      <w:pPr>
        <w:spacing w:line="360" w:lineRule="auto"/>
        <w:jc w:val="center"/>
        <w:rPr>
          <w:rFonts w:ascii="Times New Roman" w:hAnsi="Times New Roman" w:cs="Times New Roman"/>
          <w:bCs/>
          <w:sz w:val="30"/>
          <w:szCs w:val="30"/>
        </w:rPr>
      </w:pPr>
    </w:p>
    <w:p w14:paraId="3C7803C3" w14:textId="77777777" w:rsidR="00AF5CCD" w:rsidRPr="00D56B68" w:rsidRDefault="00AF5CCD" w:rsidP="00AF5CCD">
      <w:pPr>
        <w:spacing w:line="360" w:lineRule="auto"/>
        <w:jc w:val="center"/>
        <w:rPr>
          <w:rFonts w:ascii="Times New Roman" w:hAnsi="Times New Roman" w:cs="Times New Roman"/>
          <w:bCs/>
          <w:sz w:val="30"/>
          <w:szCs w:val="30"/>
        </w:rPr>
      </w:pPr>
    </w:p>
    <w:p w14:paraId="63351239" w14:textId="1A64ABAE" w:rsidR="00AF5CCD" w:rsidRPr="00D56B68" w:rsidRDefault="000D3326"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Change w:id="1" w:author="Wei Qi Yan" w:date="2024-12-18T19:31:00Z" w16du:dateUtc="2024-12-18T06:31:00Z">
            <w:rPr>
              <w:rFonts w:ascii="Times New Roman" w:hAnsi="Times New Roman" w:cs="Times New Roman" w:hint="eastAsia"/>
              <w:sz w:val="24"/>
              <w:szCs w:val="24"/>
            </w:rPr>
          </w:rPrChange>
        </w:rPr>
        <w:t>GuangLiang Yang</w:t>
      </w:r>
      <w:r w:rsidR="00AF5CCD" w:rsidRPr="00D56B68">
        <w:rPr>
          <w:rFonts w:ascii="Times New Roman" w:hAnsi="Times New Roman" w:cs="Times New Roman"/>
          <w:sz w:val="24"/>
          <w:szCs w:val="24"/>
        </w:rPr>
        <w:t xml:space="preserve"> </w:t>
      </w:r>
    </w:p>
    <w:p w14:paraId="0609125E" w14:textId="77777777" w:rsidR="00AF5CCD" w:rsidRPr="00D56B68" w:rsidRDefault="00AF5CCD" w:rsidP="00AF5CCD">
      <w:pPr>
        <w:spacing w:line="360" w:lineRule="auto"/>
        <w:jc w:val="center"/>
        <w:rPr>
          <w:rFonts w:ascii="Times New Roman" w:hAnsi="Times New Roman" w:cs="Times New Roman"/>
          <w:b/>
          <w:bCs/>
          <w:sz w:val="24"/>
          <w:szCs w:val="24"/>
        </w:rPr>
      </w:pPr>
    </w:p>
    <w:p w14:paraId="251244B7" w14:textId="77777777" w:rsidR="00AF5CCD" w:rsidRPr="00D56B68" w:rsidRDefault="00AF5CCD" w:rsidP="00AF5CCD">
      <w:pPr>
        <w:spacing w:line="360" w:lineRule="auto"/>
        <w:jc w:val="center"/>
        <w:rPr>
          <w:rFonts w:ascii="Times New Roman" w:hAnsi="Times New Roman" w:cs="Times New Roman"/>
          <w:b/>
          <w:bCs/>
          <w:sz w:val="24"/>
          <w:szCs w:val="24"/>
        </w:rPr>
      </w:pPr>
    </w:p>
    <w:p w14:paraId="48E2EC88" w14:textId="34A19887"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 xml:space="preserve">A </w:t>
      </w:r>
      <w:del w:id="2" w:author="Wei Qi Yan" w:date="2024-12-18T19:29:00Z" w16du:dateUtc="2024-12-18T06:29:00Z">
        <w:r w:rsidR="00EB7246" w:rsidRPr="00741702" w:rsidDel="000A2B18">
          <w:rPr>
            <w:rFonts w:ascii="Times New Roman" w:hAnsi="Times New Roman" w:cs="Times New Roman"/>
            <w:sz w:val="24"/>
            <w:szCs w:val="24"/>
          </w:rPr>
          <w:delText xml:space="preserve">thesis </w:delText>
        </w:r>
      </w:del>
      <w:ins w:id="3" w:author="Wei Qi Yan" w:date="2024-12-18T19:29:00Z" w16du:dateUtc="2024-12-18T06:29:00Z">
        <w:r w:rsidR="000A2B18" w:rsidRPr="00E065F8">
          <w:rPr>
            <w:rFonts w:ascii="Times New Roman" w:hAnsi="Times New Roman" w:cs="Times New Roman"/>
            <w:sz w:val="24"/>
            <w:szCs w:val="24"/>
          </w:rPr>
          <w:t>thes</w:t>
        </w:r>
        <w:r w:rsidR="007A6F9F" w:rsidRPr="00E065F8">
          <w:rPr>
            <w:rFonts w:ascii="Times New Roman" w:hAnsi="Times New Roman" w:cs="Times New Roman"/>
            <w:sz w:val="24"/>
            <w:szCs w:val="24"/>
          </w:rPr>
          <w:t>i</w:t>
        </w:r>
        <w:r w:rsidR="000A2B18" w:rsidRPr="00E065F8">
          <w:rPr>
            <w:rFonts w:ascii="Times New Roman" w:hAnsi="Times New Roman" w:cs="Times New Roman"/>
            <w:sz w:val="24"/>
            <w:szCs w:val="24"/>
          </w:rPr>
          <w:t>s</w:t>
        </w:r>
        <w:r w:rsidR="000A2B18" w:rsidRPr="00E065F8">
          <w:rPr>
            <w:rFonts w:ascii="Times New Roman" w:hAnsi="Times New Roman" w:cs="Times New Roman"/>
            <w:sz w:val="24"/>
            <w:szCs w:val="24"/>
          </w:rPr>
          <w:t xml:space="preserve"> </w:t>
        </w:r>
      </w:ins>
      <w:r w:rsidRPr="00D56B68">
        <w:rPr>
          <w:rFonts w:ascii="Times New Roman" w:hAnsi="Times New Roman" w:cs="Times New Roman"/>
          <w:sz w:val="24"/>
          <w:szCs w:val="24"/>
        </w:rPr>
        <w:t>submitted to the Auckland University of Technology</w:t>
      </w:r>
    </w:p>
    <w:p w14:paraId="44990542" w14:textId="77777777"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in partial fulfillment of the requirements for the degree of</w:t>
      </w:r>
    </w:p>
    <w:p w14:paraId="3D6B8560" w14:textId="77777777"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Master of Computer and Information Sciences (MCIS)</w:t>
      </w:r>
    </w:p>
    <w:p w14:paraId="60E889E4" w14:textId="77777777" w:rsidR="00AF5CCD" w:rsidRPr="00D56B68" w:rsidRDefault="00AF5CCD" w:rsidP="00AF5CCD">
      <w:pPr>
        <w:spacing w:line="360" w:lineRule="auto"/>
        <w:jc w:val="center"/>
        <w:rPr>
          <w:rFonts w:ascii="Times New Roman" w:hAnsi="Times New Roman" w:cs="Times New Roman"/>
          <w:sz w:val="24"/>
          <w:szCs w:val="24"/>
        </w:rPr>
      </w:pPr>
    </w:p>
    <w:p w14:paraId="53FEDDBF" w14:textId="77777777" w:rsidR="00AF5CCD" w:rsidRPr="00D56B68" w:rsidRDefault="00AF5CCD" w:rsidP="00AF5CCD">
      <w:pPr>
        <w:spacing w:line="360" w:lineRule="auto"/>
        <w:jc w:val="center"/>
        <w:rPr>
          <w:rFonts w:ascii="Times New Roman" w:hAnsi="Times New Roman" w:cs="Times New Roman"/>
          <w:sz w:val="24"/>
          <w:szCs w:val="24"/>
        </w:rPr>
      </w:pPr>
    </w:p>
    <w:p w14:paraId="738DD421" w14:textId="77777777" w:rsidR="00AF5CCD" w:rsidRPr="00D56B68" w:rsidRDefault="00AF5CCD" w:rsidP="00AF5CCD">
      <w:pPr>
        <w:spacing w:line="360" w:lineRule="auto"/>
        <w:jc w:val="center"/>
        <w:rPr>
          <w:rFonts w:ascii="Times New Roman" w:hAnsi="Times New Roman" w:cs="Times New Roman"/>
          <w:b/>
          <w:bCs/>
          <w:sz w:val="30"/>
          <w:szCs w:val="30"/>
        </w:rPr>
      </w:pPr>
    </w:p>
    <w:p w14:paraId="230FFDD6" w14:textId="77777777" w:rsidR="00AF5CCD" w:rsidRPr="00D56B68" w:rsidRDefault="00AF5CCD" w:rsidP="00AF5CCD">
      <w:pPr>
        <w:spacing w:line="360" w:lineRule="auto"/>
        <w:jc w:val="center"/>
        <w:rPr>
          <w:rFonts w:ascii="Times New Roman" w:hAnsi="Times New Roman" w:cs="Times New Roman"/>
          <w:b/>
          <w:bCs/>
          <w:sz w:val="30"/>
          <w:szCs w:val="30"/>
        </w:rPr>
      </w:pPr>
    </w:p>
    <w:p w14:paraId="3789BA5B" w14:textId="7B3CD903"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202</w:t>
      </w:r>
      <w:r w:rsidR="00606540" w:rsidRPr="00D56B68">
        <w:rPr>
          <w:rFonts w:ascii="Times New Roman" w:hAnsi="Times New Roman" w:cs="Times New Roman"/>
          <w:sz w:val="24"/>
          <w:szCs w:val="24"/>
          <w:rPrChange w:id="4" w:author="Wei Qi Yan" w:date="2024-12-18T19:31:00Z" w16du:dateUtc="2024-12-18T06:31:00Z">
            <w:rPr>
              <w:rFonts w:ascii="Times New Roman" w:hAnsi="Times New Roman" w:cs="Times New Roman" w:hint="eastAsia"/>
              <w:sz w:val="24"/>
              <w:szCs w:val="24"/>
            </w:rPr>
          </w:rPrChange>
        </w:rPr>
        <w:t>4</w:t>
      </w:r>
    </w:p>
    <w:p w14:paraId="39BF1711" w14:textId="77777777" w:rsidR="00AF5CCD" w:rsidRPr="00D56B68" w:rsidRDefault="00AF5CCD" w:rsidP="00AF5CCD">
      <w:pPr>
        <w:spacing w:line="360" w:lineRule="auto"/>
        <w:jc w:val="center"/>
        <w:rPr>
          <w:rFonts w:ascii="Times New Roman" w:hAnsi="Times New Roman" w:cs="Times New Roman"/>
          <w:b/>
          <w:bCs/>
          <w:sz w:val="30"/>
          <w:szCs w:val="30"/>
        </w:rPr>
      </w:pPr>
      <w:r w:rsidRPr="00D56B68">
        <w:rPr>
          <w:rFonts w:ascii="Times New Roman" w:hAnsi="Times New Roman" w:cs="Times New Roman"/>
          <w:sz w:val="24"/>
          <w:szCs w:val="24"/>
        </w:rPr>
        <w:t>School of Engineering, Computer &amp; Mathematical Sciences</w:t>
      </w:r>
    </w:p>
    <w:p w14:paraId="72E4B121" w14:textId="77777777" w:rsidR="00AF5CCD" w:rsidRPr="00D56B68" w:rsidRDefault="00AF5CCD" w:rsidP="00AF5CCD">
      <w:pPr>
        <w:spacing w:line="360" w:lineRule="auto"/>
        <w:jc w:val="center"/>
        <w:rPr>
          <w:rFonts w:ascii="Times New Roman" w:hAnsi="Times New Roman" w:cs="Times New Roman"/>
          <w:b/>
          <w:bCs/>
          <w:sz w:val="30"/>
          <w:szCs w:val="30"/>
        </w:rPr>
      </w:pPr>
    </w:p>
    <w:p w14:paraId="4A6C238B" w14:textId="77777777" w:rsidR="00AF5CCD" w:rsidRPr="00D56B68" w:rsidRDefault="00AF5CCD" w:rsidP="00AF5CCD">
      <w:pPr>
        <w:spacing w:line="360" w:lineRule="auto"/>
        <w:jc w:val="center"/>
        <w:rPr>
          <w:rFonts w:ascii="Times New Roman" w:hAnsi="Times New Roman" w:cs="Times New Roman"/>
          <w:b/>
          <w:bCs/>
          <w:sz w:val="30"/>
          <w:szCs w:val="30"/>
        </w:rPr>
      </w:pPr>
    </w:p>
    <w:p w14:paraId="319C5C58" w14:textId="77777777" w:rsidR="00AF5CCD" w:rsidRPr="00D56B68" w:rsidRDefault="00AF5CCD" w:rsidP="00AF5CCD">
      <w:pPr>
        <w:spacing w:line="360" w:lineRule="auto"/>
        <w:jc w:val="center"/>
        <w:rPr>
          <w:rFonts w:ascii="Times New Roman" w:hAnsi="Times New Roman" w:cs="Times New Roman"/>
          <w:b/>
          <w:bCs/>
          <w:sz w:val="30"/>
          <w:szCs w:val="30"/>
        </w:rPr>
      </w:pPr>
    </w:p>
    <w:p w14:paraId="568F756F" w14:textId="77777777" w:rsidR="00AF5CCD" w:rsidRPr="00D56B68" w:rsidRDefault="00AF5CCD" w:rsidP="00AF5CCD">
      <w:pPr>
        <w:widowControl/>
        <w:spacing w:line="360" w:lineRule="auto"/>
        <w:jc w:val="left"/>
        <w:rPr>
          <w:rFonts w:ascii="Times New Roman" w:hAnsi="Times New Roman" w:cs="Times New Roman"/>
          <w:b/>
          <w:bCs/>
          <w:kern w:val="0"/>
          <w:sz w:val="36"/>
          <w:szCs w:val="36"/>
        </w:rPr>
        <w:sectPr w:rsidR="00AF5CCD" w:rsidRPr="00D56B6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D56B68" w:rsidRDefault="00AF5CCD" w:rsidP="00AF5CCD">
      <w:pPr>
        <w:spacing w:before="240" w:after="240" w:line="360" w:lineRule="auto"/>
        <w:outlineLvl w:val="0"/>
        <w:rPr>
          <w:rFonts w:ascii="Times New Roman" w:hAnsi="Times New Roman" w:cs="Times New Roman"/>
          <w:b/>
          <w:bCs/>
          <w:sz w:val="36"/>
          <w:szCs w:val="36"/>
        </w:rPr>
      </w:pPr>
      <w:bookmarkStart w:id="5" w:name="_Toc23603"/>
      <w:bookmarkStart w:id="6" w:name="_Toc458697178"/>
      <w:bookmarkStart w:id="7" w:name="_Toc484876242"/>
      <w:bookmarkStart w:id="8" w:name="_Toc145051721"/>
      <w:bookmarkStart w:id="9" w:name="_Toc146331033"/>
      <w:bookmarkStart w:id="10" w:name="_Toc184799907"/>
      <w:r w:rsidRPr="00D56B68">
        <w:rPr>
          <w:rFonts w:ascii="Times New Roman" w:hAnsi="Times New Roman" w:cs="Times New Roman"/>
          <w:b/>
          <w:bCs/>
          <w:sz w:val="36"/>
          <w:szCs w:val="36"/>
        </w:rPr>
        <w:lastRenderedPageBreak/>
        <w:t>Abstract</w:t>
      </w:r>
      <w:bookmarkEnd w:id="5"/>
      <w:bookmarkEnd w:id="6"/>
      <w:bookmarkEnd w:id="7"/>
      <w:bookmarkEnd w:id="8"/>
      <w:bookmarkEnd w:id="9"/>
      <w:bookmarkEnd w:id="10"/>
    </w:p>
    <w:p w14:paraId="7F82CDF2" w14:textId="620BC578" w:rsidR="00AF5CCD" w:rsidRPr="00D56B68" w:rsidRDefault="006A391D" w:rsidP="00144732">
      <w:pPr>
        <w:spacing w:before="240" w:after="240" w:line="360" w:lineRule="auto"/>
        <w:rPr>
          <w:rFonts w:ascii="Times New Roman" w:hAnsi="Times New Roman" w:cs="Times New Roman"/>
          <w:noProof/>
          <w:sz w:val="24"/>
          <w:szCs w:val="24"/>
        </w:rPr>
      </w:pPr>
      <w:r w:rsidRPr="00D56B68">
        <w:rPr>
          <w:rFonts w:ascii="Times New Roman" w:hAnsi="Times New Roman" w:cs="Times New Roman"/>
          <w:noProof/>
          <w:sz w:val="24"/>
          <w:szCs w:val="24"/>
        </w:rPr>
        <w:t>In t</w:t>
      </w:r>
      <w:r w:rsidR="00F80C1A" w:rsidRPr="00D56B68">
        <w:rPr>
          <w:rFonts w:ascii="Times New Roman" w:hAnsi="Times New Roman" w:cs="Times New Roman"/>
          <w:noProof/>
          <w:sz w:val="24"/>
          <w:szCs w:val="24"/>
        </w:rPr>
        <w:t xml:space="preserve">his </w:t>
      </w:r>
      <w:del w:id="11" w:author="Wei Qi Yan" w:date="2024-12-18T19:29:00Z" w16du:dateUtc="2024-12-18T06:29:00Z">
        <w:r w:rsidRPr="00E065F8" w:rsidDel="00DA082B">
          <w:rPr>
            <w:rFonts w:ascii="Times New Roman" w:hAnsi="Times New Roman" w:cs="Times New Roman"/>
            <w:noProof/>
            <w:sz w:val="24"/>
            <w:szCs w:val="24"/>
          </w:rPr>
          <w:delText>thesis</w:delText>
        </w:r>
      </w:del>
      <w:ins w:id="12" w:author="Wei Qi Yan" w:date="2024-12-18T19:29:00Z" w16du:dateUtc="2024-12-18T06:29:00Z">
        <w:r w:rsidR="00DA082B" w:rsidRPr="00E065F8">
          <w:rPr>
            <w:rFonts w:ascii="Times New Roman" w:hAnsi="Times New Roman" w:cs="Times New Roman"/>
            <w:noProof/>
            <w:sz w:val="24"/>
            <w:szCs w:val="24"/>
          </w:rPr>
          <w:t>thesis</w:t>
        </w:r>
      </w:ins>
      <w:r w:rsidRPr="00D56B68">
        <w:rPr>
          <w:rFonts w:ascii="Times New Roman" w:hAnsi="Times New Roman" w:cs="Times New Roman"/>
          <w:noProof/>
          <w:sz w:val="24"/>
          <w:szCs w:val="24"/>
        </w:rPr>
        <w:t xml:space="preserve">, </w:t>
      </w:r>
      <w:del w:id="13" w:author="Wei Qi Yan" w:date="2024-12-18T19:29:00Z" w16du:dateUtc="2024-12-18T06:29:00Z">
        <w:r w:rsidRPr="00E065F8" w:rsidDel="00E76E90">
          <w:rPr>
            <w:rFonts w:ascii="Times New Roman" w:hAnsi="Times New Roman" w:cs="Times New Roman"/>
            <w:noProof/>
            <w:sz w:val="24"/>
            <w:szCs w:val="24"/>
          </w:rPr>
          <w:delText>we</w:delText>
        </w:r>
        <w:r w:rsidR="00F80C1A" w:rsidRPr="00E065F8" w:rsidDel="00E76E90">
          <w:rPr>
            <w:rFonts w:ascii="Times New Roman" w:hAnsi="Times New Roman" w:cs="Times New Roman"/>
            <w:noProof/>
            <w:sz w:val="24"/>
            <w:szCs w:val="24"/>
          </w:rPr>
          <w:delText xml:space="preserve"> </w:delText>
        </w:r>
      </w:del>
      <w:ins w:id="14" w:author="Wei Qi Yan" w:date="2024-12-18T19:29:00Z" w16du:dateUtc="2024-12-18T06:29:00Z">
        <w:r w:rsidR="00E76E90" w:rsidRPr="00E065F8">
          <w:rPr>
            <w:rFonts w:ascii="Times New Roman" w:hAnsi="Times New Roman" w:cs="Times New Roman"/>
            <w:noProof/>
            <w:sz w:val="24"/>
            <w:szCs w:val="24"/>
          </w:rPr>
          <w:t>we</w:t>
        </w:r>
        <w:r w:rsidR="00E76E90" w:rsidRPr="00E065F8">
          <w:rPr>
            <w:rFonts w:ascii="Times New Roman" w:hAnsi="Times New Roman" w:cs="Times New Roman"/>
            <w:noProof/>
            <w:sz w:val="24"/>
            <w:szCs w:val="24"/>
          </w:rPr>
          <w:t xml:space="preserve"> </w:t>
        </w:r>
      </w:ins>
      <w:r w:rsidR="00F80C1A" w:rsidRPr="00D56B68">
        <w:rPr>
          <w:rFonts w:ascii="Times New Roman" w:hAnsi="Times New Roman" w:cs="Times New Roman"/>
          <w:noProof/>
          <w:sz w:val="24"/>
          <w:szCs w:val="24"/>
        </w:rPr>
        <w:t xml:space="preserve">present ChatPPG, which is an innovative </w:t>
      </w:r>
      <w:r w:rsidR="00DF1C93" w:rsidRPr="00D56B68">
        <w:rPr>
          <w:rFonts w:ascii="Times New Roman" w:hAnsi="Times New Roman" w:cs="Times New Roman"/>
          <w:noProof/>
          <w:sz w:val="24"/>
          <w:szCs w:val="24"/>
        </w:rPr>
        <w:t>method</w:t>
      </w:r>
      <w:r w:rsidR="00F80C1A" w:rsidRPr="00D56B68">
        <w:rPr>
          <w:rFonts w:ascii="Times New Roman" w:hAnsi="Times New Roman" w:cs="Times New Roman"/>
          <w:noProof/>
          <w:sz w:val="24"/>
          <w:szCs w:val="24"/>
        </w:rPr>
        <w:t xml:space="preserve">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D56B68" w:rsidRDefault="001D52B8" w:rsidP="00144732">
      <w:pPr>
        <w:spacing w:before="240" w:after="240" w:line="360" w:lineRule="auto"/>
        <w:rPr>
          <w:rFonts w:ascii="Times New Roman" w:hAnsi="Times New Roman" w:cs="Times New Roman"/>
          <w:sz w:val="24"/>
          <w:szCs w:val="24"/>
          <w:lang w:val="en-GB"/>
        </w:rPr>
      </w:pPr>
    </w:p>
    <w:p w14:paraId="5823AFA1" w14:textId="65422536" w:rsidR="00AF5CCD" w:rsidRPr="00D56B68" w:rsidRDefault="00AF5CCD" w:rsidP="00284872">
      <w:pPr>
        <w:spacing w:before="240" w:after="240" w:line="360" w:lineRule="auto"/>
        <w:rPr>
          <w:rFonts w:ascii="Times New Roman" w:hAnsi="Times New Roman" w:cs="Times New Roman"/>
          <w:sz w:val="24"/>
          <w:szCs w:val="24"/>
        </w:rPr>
      </w:pPr>
      <w:r w:rsidRPr="00D56B68">
        <w:rPr>
          <w:rFonts w:ascii="Times New Roman" w:hAnsi="Times New Roman" w:cs="Times New Roman"/>
          <w:b/>
          <w:bCs/>
          <w:sz w:val="24"/>
          <w:szCs w:val="24"/>
        </w:rPr>
        <w:t>Keywords</w:t>
      </w:r>
      <w:r w:rsidRPr="00D56B68">
        <w:rPr>
          <w:rFonts w:ascii="Times New Roman" w:hAnsi="Times New Roman" w:cs="Times New Roman"/>
          <w:sz w:val="24"/>
          <w:szCs w:val="24"/>
        </w:rPr>
        <w:t xml:space="preserve">: </w:t>
      </w:r>
      <w:r w:rsidR="008D3F9E" w:rsidRPr="00D56B68">
        <w:rPr>
          <w:rFonts w:ascii="Times New Roman" w:hAnsi="Times New Roman" w:cs="Times New Roman"/>
          <w:sz w:val="24"/>
          <w:szCs w:val="24"/>
        </w:rPr>
        <w:t>Large Language Models</w:t>
      </w:r>
      <w:r w:rsidR="00070C9B" w:rsidRPr="00D56B68">
        <w:rPr>
          <w:rFonts w:ascii="Times New Roman" w:hAnsi="Times New Roman" w:cs="Times New Roman"/>
          <w:sz w:val="24"/>
          <w:szCs w:val="24"/>
        </w:rPr>
        <w:t xml:space="preserve">, </w:t>
      </w:r>
      <w:r w:rsidR="008D3F9E" w:rsidRPr="00D56B68">
        <w:rPr>
          <w:rFonts w:ascii="Times New Roman" w:hAnsi="Times New Roman" w:cs="Times New Roman"/>
          <w:sz w:val="24"/>
          <w:szCs w:val="24"/>
        </w:rPr>
        <w:t>Computer Vision</w:t>
      </w:r>
      <w:r w:rsidR="00070C9B" w:rsidRPr="00D56B68">
        <w:rPr>
          <w:rFonts w:ascii="Times New Roman" w:hAnsi="Times New Roman" w:cs="Times New Roman"/>
          <w:sz w:val="24"/>
          <w:szCs w:val="24"/>
        </w:rPr>
        <w:t xml:space="preserve">, Table Tennis, </w:t>
      </w:r>
      <w:r w:rsidR="00C82AA4" w:rsidRPr="00D56B68">
        <w:rPr>
          <w:rFonts w:ascii="Times New Roman" w:hAnsi="Times New Roman" w:cs="Times New Roman"/>
          <w:sz w:val="24"/>
          <w:szCs w:val="24"/>
        </w:rPr>
        <w:t>Low-Rank Adaptation</w:t>
      </w:r>
      <w:r w:rsidR="00070C9B" w:rsidRPr="00D56B68">
        <w:rPr>
          <w:rFonts w:ascii="Times New Roman" w:hAnsi="Times New Roman" w:cs="Times New Roman"/>
          <w:sz w:val="24"/>
          <w:szCs w:val="24"/>
        </w:rPr>
        <w:t>, Prompt Engineering, Function Calling, Model Quantization</w:t>
      </w:r>
      <w:r w:rsidRPr="00D56B68">
        <w:rPr>
          <w:rFonts w:ascii="Times New Roman" w:hAnsi="Times New Roman" w:cs="Times New Roman"/>
          <w:sz w:val="24"/>
          <w:szCs w:val="24"/>
        </w:rPr>
        <w:t xml:space="preserve">, </w:t>
      </w:r>
      <w:r w:rsidR="008E33F5" w:rsidRPr="00D56B68">
        <w:rPr>
          <w:rFonts w:ascii="Times New Roman" w:hAnsi="Times New Roman" w:cs="Times New Roman"/>
          <w:sz w:val="24"/>
          <w:szCs w:val="24"/>
        </w:rPr>
        <w:t>Transformer</w:t>
      </w:r>
      <w:r w:rsidRPr="00D56B68">
        <w:rPr>
          <w:rFonts w:ascii="Times New Roman" w:hAnsi="Times New Roman" w:cs="Times New Roman"/>
          <w:sz w:val="24"/>
          <w:szCs w:val="24"/>
        </w:rPr>
        <w:t xml:space="preserve">, </w:t>
      </w:r>
      <w:r w:rsidR="00073E8A" w:rsidRPr="00D56B68">
        <w:rPr>
          <w:rFonts w:ascii="Times New Roman" w:hAnsi="Times New Roman" w:cs="Times New Roman"/>
          <w:sz w:val="24"/>
          <w:szCs w:val="24"/>
        </w:rPr>
        <w:t>d</w:t>
      </w:r>
      <w:r w:rsidRPr="00D56B68">
        <w:rPr>
          <w:rFonts w:ascii="Times New Roman" w:hAnsi="Times New Roman" w:cs="Times New Roman"/>
          <w:sz w:val="24"/>
          <w:szCs w:val="24"/>
        </w:rPr>
        <w:t xml:space="preserve">eep </w:t>
      </w:r>
      <w:r w:rsidR="00073E8A" w:rsidRPr="00D56B68">
        <w:rPr>
          <w:rFonts w:ascii="Times New Roman" w:hAnsi="Times New Roman" w:cs="Times New Roman"/>
          <w:sz w:val="24"/>
          <w:szCs w:val="24"/>
        </w:rPr>
        <w:t>l</w:t>
      </w:r>
      <w:r w:rsidRPr="00D56B68">
        <w:rPr>
          <w:rFonts w:ascii="Times New Roman" w:hAnsi="Times New Roman" w:cs="Times New Roman"/>
          <w:sz w:val="24"/>
          <w:szCs w:val="24"/>
        </w:rPr>
        <w:t>earning</w:t>
      </w:r>
      <w:r w:rsidR="002601B1" w:rsidRPr="00D56B68">
        <w:rPr>
          <w:rFonts w:ascii="Times New Roman" w:hAnsi="Times New Roman" w:cs="Times New Roman"/>
          <w:sz w:val="24"/>
          <w:szCs w:val="24"/>
        </w:rPr>
        <w:t>, Multi-Camera System, 3D Trajectory Analysis</w:t>
      </w:r>
      <w:r w:rsidR="002601B1" w:rsidRPr="00D56B68">
        <w:rPr>
          <w:rFonts w:ascii="Times New Roman" w:hAnsi="Times New Roman" w:cs="Times New Roman"/>
          <w:sz w:val="24"/>
          <w:szCs w:val="24"/>
          <w:rPrChange w:id="15" w:author="Wei Qi Yan" w:date="2024-12-18T19:31:00Z" w16du:dateUtc="2024-12-18T06:31:00Z">
            <w:rPr>
              <w:rFonts w:ascii="Times New Roman" w:hAnsi="Times New Roman" w:cs="Times New Roman" w:hint="eastAsia"/>
              <w:sz w:val="24"/>
              <w:szCs w:val="24"/>
            </w:rPr>
          </w:rPrChange>
        </w:rPr>
        <w:t xml:space="preserve">, </w:t>
      </w:r>
      <w:r w:rsidR="002601B1" w:rsidRPr="00D56B68">
        <w:rPr>
          <w:rFonts w:ascii="Times New Roman" w:hAnsi="Times New Roman" w:cs="Times New Roman"/>
          <w:sz w:val="24"/>
          <w:szCs w:val="24"/>
        </w:rPr>
        <w:t>Small Object Detection,</w:t>
      </w:r>
    </w:p>
    <w:p w14:paraId="6C1590EC" w14:textId="77777777" w:rsidR="00AF5CCD" w:rsidRPr="00D56B68" w:rsidRDefault="00AF5CCD" w:rsidP="00AF5CCD">
      <w:pPr>
        <w:widowControl/>
        <w:jc w:val="left"/>
        <w:rPr>
          <w:rFonts w:ascii="Times New Roman" w:hAnsi="Times New Roman" w:cs="Times New Roman"/>
          <w:sz w:val="24"/>
          <w:szCs w:val="24"/>
        </w:rPr>
      </w:pPr>
      <w:r w:rsidRPr="00D56B68">
        <w:rPr>
          <w:rFonts w:ascii="Times New Roman" w:hAnsi="Times New Roman" w:cs="Times New Roman"/>
          <w:kern w:val="0"/>
          <w:sz w:val="24"/>
          <w:szCs w:val="24"/>
        </w:rPr>
        <w:br w:type="page"/>
      </w:r>
    </w:p>
    <w:bookmarkStart w:id="16" w:name="_Toc184799908" w:displacedByCustomXml="next"/>
    <w:bookmarkStart w:id="17" w:name="_Toc145051722" w:displacedByCustomXml="next"/>
    <w:bookmarkStart w:id="18" w:name="_Toc484876243" w:displacedByCustomXml="next"/>
    <w:bookmarkStart w:id="19" w:name="_Toc146331034"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EndPr/>
      <w:sdtContent>
        <w:p w14:paraId="111293EF" w14:textId="77777777" w:rsidR="00FD7CA2" w:rsidRPr="00D56B68" w:rsidRDefault="00AF5CCD" w:rsidP="00244BE5">
          <w:pPr>
            <w:pStyle w:val="Heading1"/>
            <w:rPr>
              <w:rFonts w:ascii="Times New Roman" w:hAnsi="Times New Roman" w:cs="Times New Roman"/>
              <w:noProof/>
              <w:rPrChange w:id="20" w:author="Wei Qi Yan" w:date="2024-12-18T19:31:00Z" w16du:dateUtc="2024-12-18T06:31:00Z">
                <w:rPr>
                  <w:noProof/>
                </w:rPr>
              </w:rPrChange>
            </w:rPr>
          </w:pPr>
          <w:r w:rsidRPr="00D56B68">
            <w:rPr>
              <w:rFonts w:ascii="Times New Roman" w:hAnsi="Times New Roman" w:cs="Times New Roman"/>
              <w:sz w:val="36"/>
              <w:szCs w:val="36"/>
            </w:rPr>
            <w:t>Table of Contents</w:t>
          </w:r>
          <w:bookmarkEnd w:id="19"/>
          <w:bookmarkEnd w:id="18"/>
          <w:bookmarkEnd w:id="17"/>
          <w:bookmarkEnd w:id="16"/>
          <w:r w:rsidRPr="00D56B68">
            <w:rPr>
              <w:rFonts w:ascii="Times New Roman" w:hAnsi="Times New Roman" w:cs="Times New Roman"/>
              <w:b w:val="0"/>
              <w:bCs w:val="0"/>
              <w:kern w:val="0"/>
              <w:sz w:val="22"/>
            </w:rPr>
            <w:fldChar w:fldCharType="begin"/>
          </w:r>
          <w:r w:rsidRPr="00D56B68">
            <w:rPr>
              <w:rFonts w:ascii="Times New Roman" w:hAnsi="Times New Roman" w:cs="Times New Roman"/>
            </w:rPr>
            <w:instrText xml:space="preserve"> TOC \o "1-3" \h \z \u </w:instrText>
          </w:r>
          <w:r w:rsidRPr="00D56B68">
            <w:rPr>
              <w:rFonts w:ascii="Times New Roman" w:hAnsi="Times New Roman" w:cs="Times New Roman"/>
              <w:b w:val="0"/>
              <w:bCs w:val="0"/>
              <w:kern w:val="0"/>
              <w:sz w:val="22"/>
            </w:rPr>
            <w:fldChar w:fldCharType="separate"/>
          </w:r>
        </w:p>
        <w:p w14:paraId="10C1E8C1" w14:textId="7630C231" w:rsidR="00FD7CA2" w:rsidRPr="00D56B68" w:rsidRDefault="00FD7CA2" w:rsidP="00F915AF">
          <w:pPr>
            <w:pStyle w:val="TOC1"/>
            <w:rPr>
              <w:b w:val="0"/>
              <w:bCs w:val="0"/>
              <w:kern w:val="2"/>
              <w:sz w:val="24"/>
              <w:szCs w:val="24"/>
              <w:lang w:val="en-NZ"/>
              <w14:ligatures w14:val="standardContextual"/>
              <w:rPrChange w:id="21"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22" w:author="Wei Qi Yan" w:date="2024-12-18T19:31:00Z" w16du:dateUtc="2024-12-18T06:31:00Z">
                <w:rPr/>
              </w:rPrChange>
            </w:rPr>
            <w:fldChar w:fldCharType="begin"/>
          </w:r>
          <w:r w:rsidRPr="00D56B68">
            <w:rPr>
              <w:b w:val="0"/>
              <w:bCs w:val="0"/>
              <w:rPrChange w:id="23" w:author="Wei Qi Yan" w:date="2024-12-18T19:31:00Z" w16du:dateUtc="2024-12-18T06:31:00Z">
                <w:rPr/>
              </w:rPrChange>
            </w:rPr>
            <w:instrText>HYPERLINK \l "_Toc184799907"</w:instrText>
          </w:r>
          <w:r w:rsidRPr="00D56B68">
            <w:rPr>
              <w:b w:val="0"/>
              <w:bCs w:val="0"/>
              <w:rPrChange w:id="24" w:author="Wei Qi Yan" w:date="2024-12-18T19:31:00Z" w16du:dateUtc="2024-12-18T06:31:00Z">
                <w:rPr/>
              </w:rPrChange>
            </w:rPr>
          </w:r>
          <w:r w:rsidRPr="00D56B68">
            <w:rPr>
              <w:b w:val="0"/>
              <w:bCs w:val="0"/>
              <w:rPrChange w:id="25" w:author="Wei Qi Yan" w:date="2024-12-18T19:31:00Z" w16du:dateUtc="2024-12-18T06:31:00Z">
                <w:rPr/>
              </w:rPrChange>
            </w:rPr>
            <w:fldChar w:fldCharType="separate"/>
          </w:r>
          <w:r w:rsidRPr="00D56B68">
            <w:rPr>
              <w:rStyle w:val="Hyperlink"/>
              <w:b w:val="0"/>
              <w:bCs w:val="0"/>
              <w:rPrChange w:id="26" w:author="Wei Qi Yan" w:date="2024-12-18T19:31:00Z" w16du:dateUtc="2024-12-18T06:31:00Z">
                <w:rPr>
                  <w:rStyle w:val="Hyperlink"/>
                  <w:rFonts w:ascii="Times New Roman" w:hAnsi="Times New Roman"/>
                  <w:b/>
                  <w:bCs/>
                  <w:noProof/>
                </w:rPr>
              </w:rPrChange>
            </w:rPr>
            <w:t>Abstract</w:t>
          </w:r>
          <w:r w:rsidRPr="00D56B68">
            <w:rPr>
              <w:b w:val="0"/>
              <w:bCs w:val="0"/>
              <w:webHidden/>
              <w:rPrChange w:id="27" w:author="Wei Qi Yan" w:date="2024-12-18T19:31:00Z" w16du:dateUtc="2024-12-18T06:31:00Z">
                <w:rPr>
                  <w:noProof/>
                  <w:webHidden/>
                </w:rPr>
              </w:rPrChange>
            </w:rPr>
            <w:tab/>
          </w:r>
          <w:r w:rsidRPr="00D56B68">
            <w:rPr>
              <w:b w:val="0"/>
              <w:bCs w:val="0"/>
              <w:webHidden/>
              <w:rPrChange w:id="28" w:author="Wei Qi Yan" w:date="2024-12-18T19:31:00Z" w16du:dateUtc="2024-12-18T06:31:00Z">
                <w:rPr>
                  <w:noProof/>
                  <w:webHidden/>
                </w:rPr>
              </w:rPrChange>
            </w:rPr>
            <w:fldChar w:fldCharType="begin"/>
          </w:r>
          <w:r w:rsidRPr="00D56B68">
            <w:rPr>
              <w:b w:val="0"/>
              <w:bCs w:val="0"/>
              <w:webHidden/>
              <w:rPrChange w:id="29" w:author="Wei Qi Yan" w:date="2024-12-18T19:31:00Z" w16du:dateUtc="2024-12-18T06:31:00Z">
                <w:rPr>
                  <w:noProof/>
                  <w:webHidden/>
                </w:rPr>
              </w:rPrChange>
            </w:rPr>
            <w:instrText xml:space="preserve"> PAGEREF _Toc184799907 \h </w:instrText>
          </w:r>
          <w:r w:rsidRPr="00D56B68">
            <w:rPr>
              <w:b w:val="0"/>
              <w:bCs w:val="0"/>
              <w:webHidden/>
              <w:rPrChange w:id="30" w:author="Wei Qi Yan" w:date="2024-12-18T19:31:00Z" w16du:dateUtc="2024-12-18T06:31:00Z">
                <w:rPr>
                  <w:noProof/>
                  <w:webHidden/>
                </w:rPr>
              </w:rPrChange>
            </w:rPr>
          </w:r>
          <w:r w:rsidRPr="00D56B68">
            <w:rPr>
              <w:b w:val="0"/>
              <w:bCs w:val="0"/>
              <w:webHidden/>
              <w:rPrChange w:id="31" w:author="Wei Qi Yan" w:date="2024-12-18T19:31:00Z" w16du:dateUtc="2024-12-18T06:31:00Z">
                <w:rPr>
                  <w:noProof/>
                  <w:webHidden/>
                </w:rPr>
              </w:rPrChange>
            </w:rPr>
            <w:fldChar w:fldCharType="separate"/>
          </w:r>
          <w:r w:rsidRPr="00D56B68">
            <w:rPr>
              <w:b w:val="0"/>
              <w:bCs w:val="0"/>
              <w:webHidden/>
              <w:rPrChange w:id="32" w:author="Wei Qi Yan" w:date="2024-12-18T19:31:00Z" w16du:dateUtc="2024-12-18T06:31:00Z">
                <w:rPr>
                  <w:noProof/>
                  <w:webHidden/>
                </w:rPr>
              </w:rPrChange>
            </w:rPr>
            <w:t>I</w:t>
          </w:r>
          <w:r w:rsidRPr="00D56B68">
            <w:rPr>
              <w:b w:val="0"/>
              <w:bCs w:val="0"/>
              <w:webHidden/>
              <w:rPrChange w:id="33" w:author="Wei Qi Yan" w:date="2024-12-18T19:31:00Z" w16du:dateUtc="2024-12-18T06:31:00Z">
                <w:rPr>
                  <w:noProof/>
                  <w:webHidden/>
                </w:rPr>
              </w:rPrChange>
            </w:rPr>
            <w:fldChar w:fldCharType="end"/>
          </w:r>
          <w:r w:rsidRPr="00D56B68">
            <w:rPr>
              <w:b w:val="0"/>
              <w:bCs w:val="0"/>
              <w:rPrChange w:id="34" w:author="Wei Qi Yan" w:date="2024-12-18T19:31:00Z" w16du:dateUtc="2024-12-18T06:31:00Z">
                <w:rPr>
                  <w:noProof/>
                </w:rPr>
              </w:rPrChange>
            </w:rPr>
            <w:fldChar w:fldCharType="end"/>
          </w:r>
        </w:p>
        <w:p w14:paraId="7A0AFF0A" w14:textId="184A46BF" w:rsidR="00FD7CA2" w:rsidRPr="00D56B68" w:rsidRDefault="00FD7CA2" w:rsidP="00F915AF">
          <w:pPr>
            <w:pStyle w:val="TOC1"/>
            <w:rPr>
              <w:b w:val="0"/>
              <w:bCs w:val="0"/>
              <w:kern w:val="2"/>
              <w:sz w:val="24"/>
              <w:szCs w:val="24"/>
              <w:lang w:val="en-NZ"/>
              <w14:ligatures w14:val="standardContextual"/>
              <w:rPrChange w:id="35"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36" w:author="Wei Qi Yan" w:date="2024-12-18T19:31:00Z" w16du:dateUtc="2024-12-18T06:31:00Z">
                <w:rPr/>
              </w:rPrChange>
            </w:rPr>
            <w:fldChar w:fldCharType="begin"/>
          </w:r>
          <w:r w:rsidRPr="00D56B68">
            <w:rPr>
              <w:b w:val="0"/>
              <w:bCs w:val="0"/>
              <w:rPrChange w:id="37" w:author="Wei Qi Yan" w:date="2024-12-18T19:31:00Z" w16du:dateUtc="2024-12-18T06:31:00Z">
                <w:rPr/>
              </w:rPrChange>
            </w:rPr>
            <w:instrText>HYPERLINK \l "_Toc184799908"</w:instrText>
          </w:r>
          <w:r w:rsidRPr="00D56B68">
            <w:rPr>
              <w:b w:val="0"/>
              <w:bCs w:val="0"/>
              <w:rPrChange w:id="38" w:author="Wei Qi Yan" w:date="2024-12-18T19:31:00Z" w16du:dateUtc="2024-12-18T06:31:00Z">
                <w:rPr/>
              </w:rPrChange>
            </w:rPr>
          </w:r>
          <w:r w:rsidRPr="00D56B68">
            <w:rPr>
              <w:b w:val="0"/>
              <w:bCs w:val="0"/>
              <w:rPrChange w:id="39" w:author="Wei Qi Yan" w:date="2024-12-18T19:31:00Z" w16du:dateUtc="2024-12-18T06:31:00Z">
                <w:rPr/>
              </w:rPrChange>
            </w:rPr>
            <w:fldChar w:fldCharType="separate"/>
          </w:r>
          <w:r w:rsidRPr="00D56B68">
            <w:rPr>
              <w:rStyle w:val="Hyperlink"/>
              <w:b w:val="0"/>
              <w:bCs w:val="0"/>
              <w:rPrChange w:id="40" w:author="Wei Qi Yan" w:date="2024-12-18T19:31:00Z" w16du:dateUtc="2024-12-18T06:31:00Z">
                <w:rPr>
                  <w:rStyle w:val="Hyperlink"/>
                  <w:rFonts w:ascii="Times New Roman" w:hAnsi="Times New Roman"/>
                  <w:noProof/>
                </w:rPr>
              </w:rPrChange>
            </w:rPr>
            <w:t>Table of Contents</w:t>
          </w:r>
          <w:r w:rsidRPr="00D56B68">
            <w:rPr>
              <w:b w:val="0"/>
              <w:bCs w:val="0"/>
              <w:webHidden/>
              <w:rPrChange w:id="41" w:author="Wei Qi Yan" w:date="2024-12-18T19:31:00Z" w16du:dateUtc="2024-12-18T06:31:00Z">
                <w:rPr>
                  <w:noProof/>
                  <w:webHidden/>
                </w:rPr>
              </w:rPrChange>
            </w:rPr>
            <w:tab/>
          </w:r>
          <w:r w:rsidRPr="00D56B68">
            <w:rPr>
              <w:b w:val="0"/>
              <w:bCs w:val="0"/>
              <w:webHidden/>
              <w:rPrChange w:id="42" w:author="Wei Qi Yan" w:date="2024-12-18T19:31:00Z" w16du:dateUtc="2024-12-18T06:31:00Z">
                <w:rPr>
                  <w:noProof/>
                  <w:webHidden/>
                </w:rPr>
              </w:rPrChange>
            </w:rPr>
            <w:fldChar w:fldCharType="begin"/>
          </w:r>
          <w:r w:rsidRPr="00D56B68">
            <w:rPr>
              <w:b w:val="0"/>
              <w:bCs w:val="0"/>
              <w:webHidden/>
              <w:rPrChange w:id="43" w:author="Wei Qi Yan" w:date="2024-12-18T19:31:00Z" w16du:dateUtc="2024-12-18T06:31:00Z">
                <w:rPr>
                  <w:noProof/>
                  <w:webHidden/>
                </w:rPr>
              </w:rPrChange>
            </w:rPr>
            <w:instrText xml:space="preserve"> PAGEREF _Toc184799908 \h </w:instrText>
          </w:r>
          <w:r w:rsidRPr="00D56B68">
            <w:rPr>
              <w:b w:val="0"/>
              <w:bCs w:val="0"/>
              <w:webHidden/>
              <w:rPrChange w:id="44" w:author="Wei Qi Yan" w:date="2024-12-18T19:31:00Z" w16du:dateUtc="2024-12-18T06:31:00Z">
                <w:rPr>
                  <w:noProof/>
                  <w:webHidden/>
                </w:rPr>
              </w:rPrChange>
            </w:rPr>
          </w:r>
          <w:r w:rsidRPr="00D56B68">
            <w:rPr>
              <w:b w:val="0"/>
              <w:bCs w:val="0"/>
              <w:webHidden/>
              <w:rPrChange w:id="45" w:author="Wei Qi Yan" w:date="2024-12-18T19:31:00Z" w16du:dateUtc="2024-12-18T06:31:00Z">
                <w:rPr>
                  <w:noProof/>
                  <w:webHidden/>
                </w:rPr>
              </w:rPrChange>
            </w:rPr>
            <w:fldChar w:fldCharType="separate"/>
          </w:r>
          <w:r w:rsidRPr="00D56B68">
            <w:rPr>
              <w:b w:val="0"/>
              <w:bCs w:val="0"/>
              <w:webHidden/>
              <w:rPrChange w:id="46" w:author="Wei Qi Yan" w:date="2024-12-18T19:31:00Z" w16du:dateUtc="2024-12-18T06:31:00Z">
                <w:rPr>
                  <w:noProof/>
                  <w:webHidden/>
                </w:rPr>
              </w:rPrChange>
            </w:rPr>
            <w:t>II</w:t>
          </w:r>
          <w:r w:rsidRPr="00D56B68">
            <w:rPr>
              <w:b w:val="0"/>
              <w:bCs w:val="0"/>
              <w:webHidden/>
              <w:rPrChange w:id="47" w:author="Wei Qi Yan" w:date="2024-12-18T19:31:00Z" w16du:dateUtc="2024-12-18T06:31:00Z">
                <w:rPr>
                  <w:noProof/>
                  <w:webHidden/>
                </w:rPr>
              </w:rPrChange>
            </w:rPr>
            <w:fldChar w:fldCharType="end"/>
          </w:r>
          <w:r w:rsidRPr="00D56B68">
            <w:rPr>
              <w:b w:val="0"/>
              <w:bCs w:val="0"/>
              <w:rPrChange w:id="48" w:author="Wei Qi Yan" w:date="2024-12-18T19:31:00Z" w16du:dateUtc="2024-12-18T06:31:00Z">
                <w:rPr>
                  <w:noProof/>
                </w:rPr>
              </w:rPrChange>
            </w:rPr>
            <w:fldChar w:fldCharType="end"/>
          </w:r>
        </w:p>
        <w:p w14:paraId="12E7150D" w14:textId="2695F99D" w:rsidR="00FD7CA2" w:rsidRPr="00D56B68" w:rsidRDefault="00FD7CA2" w:rsidP="00F915AF">
          <w:pPr>
            <w:pStyle w:val="TOC1"/>
            <w:rPr>
              <w:b w:val="0"/>
              <w:bCs w:val="0"/>
              <w:kern w:val="2"/>
              <w:sz w:val="24"/>
              <w:szCs w:val="24"/>
              <w:lang w:val="en-NZ"/>
              <w14:ligatures w14:val="standardContextual"/>
              <w:rPrChange w:id="49" w:author="Wei Qi Yan" w:date="2024-12-18T19:31:00Z" w16du:dateUtc="2024-12-18T06:31:00Z">
                <w:rPr>
                  <w:rFonts w:cstheme="minorBidi"/>
                  <w:b/>
                  <w:bCs/>
                  <w:noProof/>
                  <w:kern w:val="2"/>
                  <w:sz w:val="24"/>
                  <w:szCs w:val="24"/>
                  <w:lang w:val="en-NZ"/>
                  <w14:ligatures w14:val="standardContextual"/>
                </w:rPr>
              </w:rPrChange>
            </w:rPr>
          </w:pPr>
          <w:r w:rsidRPr="00D56B68">
            <w:rPr>
              <w:b w:val="0"/>
              <w:bCs w:val="0"/>
              <w:rPrChange w:id="50" w:author="Wei Qi Yan" w:date="2024-12-18T19:31:00Z" w16du:dateUtc="2024-12-18T06:31:00Z">
                <w:rPr>
                  <w:b/>
                  <w:bCs/>
                </w:rPr>
              </w:rPrChange>
            </w:rPr>
            <w:fldChar w:fldCharType="begin"/>
          </w:r>
          <w:r w:rsidRPr="00D56B68">
            <w:rPr>
              <w:b w:val="0"/>
              <w:bCs w:val="0"/>
              <w:rPrChange w:id="51" w:author="Wei Qi Yan" w:date="2024-12-18T19:31:00Z" w16du:dateUtc="2024-12-18T06:31:00Z">
                <w:rPr>
                  <w:b/>
                  <w:bCs/>
                </w:rPr>
              </w:rPrChange>
            </w:rPr>
            <w:instrText>HYPERLINK \l "_Toc184799909"</w:instrText>
          </w:r>
          <w:r w:rsidRPr="00D56B68">
            <w:rPr>
              <w:b w:val="0"/>
              <w:bCs w:val="0"/>
              <w:rPrChange w:id="52" w:author="Wei Qi Yan" w:date="2024-12-18T19:31:00Z" w16du:dateUtc="2024-12-18T06:31:00Z">
                <w:rPr>
                  <w:b/>
                  <w:bCs/>
                </w:rPr>
              </w:rPrChange>
            </w:rPr>
          </w:r>
          <w:r w:rsidRPr="00D56B68">
            <w:rPr>
              <w:b w:val="0"/>
              <w:bCs w:val="0"/>
              <w:rPrChange w:id="53" w:author="Wei Qi Yan" w:date="2024-12-18T19:31:00Z" w16du:dateUtc="2024-12-18T06:31:00Z">
                <w:rPr>
                  <w:b/>
                  <w:bCs/>
                </w:rPr>
              </w:rPrChange>
            </w:rPr>
            <w:fldChar w:fldCharType="separate"/>
          </w:r>
          <w:r w:rsidRPr="00D56B68">
            <w:rPr>
              <w:rStyle w:val="Hyperlink"/>
              <w:b w:val="0"/>
              <w:bCs w:val="0"/>
              <w:rPrChange w:id="54" w:author="Wei Qi Yan" w:date="2024-12-18T19:31:00Z" w16du:dateUtc="2024-12-18T06:31:00Z">
                <w:rPr>
                  <w:rStyle w:val="Hyperlink"/>
                  <w:rFonts w:ascii="Times New Roman" w:hAnsi="Times New Roman"/>
                  <w:b/>
                  <w:bCs/>
                  <w:noProof/>
                </w:rPr>
              </w:rPrChange>
            </w:rPr>
            <w:t>List of Figures</w:t>
          </w:r>
          <w:r w:rsidRPr="00D56B68">
            <w:rPr>
              <w:b w:val="0"/>
              <w:bCs w:val="0"/>
              <w:webHidden/>
              <w:rPrChange w:id="55" w:author="Wei Qi Yan" w:date="2024-12-18T19:31:00Z" w16du:dateUtc="2024-12-18T06:31:00Z">
                <w:rPr>
                  <w:b/>
                  <w:bCs/>
                  <w:noProof/>
                  <w:webHidden/>
                </w:rPr>
              </w:rPrChange>
            </w:rPr>
            <w:tab/>
          </w:r>
          <w:r w:rsidRPr="00D56B68">
            <w:rPr>
              <w:b w:val="0"/>
              <w:bCs w:val="0"/>
              <w:webHidden/>
              <w:rPrChange w:id="56" w:author="Wei Qi Yan" w:date="2024-12-18T19:31:00Z" w16du:dateUtc="2024-12-18T06:31:00Z">
                <w:rPr>
                  <w:b/>
                  <w:bCs/>
                  <w:noProof/>
                  <w:webHidden/>
                </w:rPr>
              </w:rPrChange>
            </w:rPr>
            <w:fldChar w:fldCharType="begin"/>
          </w:r>
          <w:r w:rsidRPr="00D56B68">
            <w:rPr>
              <w:b w:val="0"/>
              <w:bCs w:val="0"/>
              <w:webHidden/>
              <w:rPrChange w:id="57" w:author="Wei Qi Yan" w:date="2024-12-18T19:31:00Z" w16du:dateUtc="2024-12-18T06:31:00Z">
                <w:rPr>
                  <w:b/>
                  <w:bCs/>
                  <w:noProof/>
                  <w:webHidden/>
                </w:rPr>
              </w:rPrChange>
            </w:rPr>
            <w:instrText xml:space="preserve"> PAGEREF _Toc184799909 \h </w:instrText>
          </w:r>
          <w:r w:rsidRPr="00D56B68">
            <w:rPr>
              <w:b w:val="0"/>
              <w:bCs w:val="0"/>
              <w:webHidden/>
              <w:rPrChange w:id="58" w:author="Wei Qi Yan" w:date="2024-12-18T19:31:00Z" w16du:dateUtc="2024-12-18T06:31:00Z">
                <w:rPr>
                  <w:b/>
                  <w:bCs/>
                  <w:noProof/>
                  <w:webHidden/>
                </w:rPr>
              </w:rPrChange>
            </w:rPr>
          </w:r>
          <w:r w:rsidRPr="00D56B68">
            <w:rPr>
              <w:b w:val="0"/>
              <w:bCs w:val="0"/>
              <w:webHidden/>
              <w:rPrChange w:id="59" w:author="Wei Qi Yan" w:date="2024-12-18T19:31:00Z" w16du:dateUtc="2024-12-18T06:31:00Z">
                <w:rPr>
                  <w:b/>
                  <w:bCs/>
                  <w:noProof/>
                  <w:webHidden/>
                </w:rPr>
              </w:rPrChange>
            </w:rPr>
            <w:fldChar w:fldCharType="separate"/>
          </w:r>
          <w:r w:rsidRPr="00D56B68">
            <w:rPr>
              <w:b w:val="0"/>
              <w:bCs w:val="0"/>
              <w:webHidden/>
              <w:rPrChange w:id="60" w:author="Wei Qi Yan" w:date="2024-12-18T19:31:00Z" w16du:dateUtc="2024-12-18T06:31:00Z">
                <w:rPr>
                  <w:b/>
                  <w:bCs/>
                  <w:noProof/>
                  <w:webHidden/>
                </w:rPr>
              </w:rPrChange>
            </w:rPr>
            <w:t>IV</w:t>
          </w:r>
          <w:r w:rsidRPr="00D56B68">
            <w:rPr>
              <w:b w:val="0"/>
              <w:bCs w:val="0"/>
              <w:webHidden/>
              <w:rPrChange w:id="61" w:author="Wei Qi Yan" w:date="2024-12-18T19:31:00Z" w16du:dateUtc="2024-12-18T06:31:00Z">
                <w:rPr>
                  <w:b/>
                  <w:bCs/>
                  <w:noProof/>
                  <w:webHidden/>
                </w:rPr>
              </w:rPrChange>
            </w:rPr>
            <w:fldChar w:fldCharType="end"/>
          </w:r>
          <w:r w:rsidRPr="00D56B68">
            <w:rPr>
              <w:b w:val="0"/>
              <w:bCs w:val="0"/>
              <w:rPrChange w:id="62" w:author="Wei Qi Yan" w:date="2024-12-18T19:31:00Z" w16du:dateUtc="2024-12-18T06:31:00Z">
                <w:rPr>
                  <w:b/>
                  <w:bCs/>
                  <w:noProof/>
                </w:rPr>
              </w:rPrChange>
            </w:rPr>
            <w:fldChar w:fldCharType="end"/>
          </w:r>
        </w:p>
        <w:p w14:paraId="461F5549" w14:textId="48EA4AAA" w:rsidR="00FD7CA2" w:rsidRPr="00D56B68" w:rsidRDefault="00FD7CA2" w:rsidP="00F915AF">
          <w:pPr>
            <w:pStyle w:val="TOC1"/>
            <w:rPr>
              <w:b w:val="0"/>
              <w:bCs w:val="0"/>
              <w:kern w:val="2"/>
              <w:sz w:val="24"/>
              <w:szCs w:val="24"/>
              <w:lang w:val="en-NZ"/>
              <w14:ligatures w14:val="standardContextual"/>
              <w:rPrChange w:id="63"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64" w:author="Wei Qi Yan" w:date="2024-12-18T19:31:00Z" w16du:dateUtc="2024-12-18T06:31:00Z">
                <w:rPr/>
              </w:rPrChange>
            </w:rPr>
            <w:fldChar w:fldCharType="begin"/>
          </w:r>
          <w:r w:rsidRPr="00D56B68">
            <w:rPr>
              <w:b w:val="0"/>
              <w:bCs w:val="0"/>
              <w:rPrChange w:id="65" w:author="Wei Qi Yan" w:date="2024-12-18T19:31:00Z" w16du:dateUtc="2024-12-18T06:31:00Z">
                <w:rPr/>
              </w:rPrChange>
            </w:rPr>
            <w:instrText>HYPERLINK \l "_Toc184799910"</w:instrText>
          </w:r>
          <w:r w:rsidRPr="00D56B68">
            <w:rPr>
              <w:b w:val="0"/>
              <w:bCs w:val="0"/>
              <w:rPrChange w:id="66" w:author="Wei Qi Yan" w:date="2024-12-18T19:31:00Z" w16du:dateUtc="2024-12-18T06:31:00Z">
                <w:rPr/>
              </w:rPrChange>
            </w:rPr>
          </w:r>
          <w:r w:rsidRPr="00D56B68">
            <w:rPr>
              <w:b w:val="0"/>
              <w:bCs w:val="0"/>
              <w:rPrChange w:id="67" w:author="Wei Qi Yan" w:date="2024-12-18T19:31:00Z" w16du:dateUtc="2024-12-18T06:31:00Z">
                <w:rPr/>
              </w:rPrChange>
            </w:rPr>
            <w:fldChar w:fldCharType="separate"/>
          </w:r>
          <w:r w:rsidRPr="00D56B68">
            <w:rPr>
              <w:rStyle w:val="Hyperlink"/>
              <w:b w:val="0"/>
              <w:bCs w:val="0"/>
              <w:rPrChange w:id="68" w:author="Wei Qi Yan" w:date="2024-12-18T19:31:00Z" w16du:dateUtc="2024-12-18T06:31:00Z">
                <w:rPr>
                  <w:rStyle w:val="Hyperlink"/>
                  <w:rFonts w:ascii="Times New Roman" w:hAnsi="Times New Roman"/>
                  <w:b/>
                  <w:bCs/>
                  <w:noProof/>
                </w:rPr>
              </w:rPrChange>
            </w:rPr>
            <w:t>Attestation of Authorship</w:t>
          </w:r>
          <w:r w:rsidRPr="00D56B68">
            <w:rPr>
              <w:b w:val="0"/>
              <w:bCs w:val="0"/>
              <w:webHidden/>
              <w:rPrChange w:id="69" w:author="Wei Qi Yan" w:date="2024-12-18T19:31:00Z" w16du:dateUtc="2024-12-18T06:31:00Z">
                <w:rPr>
                  <w:noProof/>
                  <w:webHidden/>
                </w:rPr>
              </w:rPrChange>
            </w:rPr>
            <w:tab/>
          </w:r>
          <w:r w:rsidRPr="00D56B68">
            <w:rPr>
              <w:b w:val="0"/>
              <w:bCs w:val="0"/>
              <w:webHidden/>
              <w:rPrChange w:id="70" w:author="Wei Qi Yan" w:date="2024-12-18T19:31:00Z" w16du:dateUtc="2024-12-18T06:31:00Z">
                <w:rPr>
                  <w:noProof/>
                  <w:webHidden/>
                </w:rPr>
              </w:rPrChange>
            </w:rPr>
            <w:fldChar w:fldCharType="begin"/>
          </w:r>
          <w:r w:rsidRPr="00D56B68">
            <w:rPr>
              <w:b w:val="0"/>
              <w:bCs w:val="0"/>
              <w:webHidden/>
              <w:rPrChange w:id="71" w:author="Wei Qi Yan" w:date="2024-12-18T19:31:00Z" w16du:dateUtc="2024-12-18T06:31:00Z">
                <w:rPr>
                  <w:noProof/>
                  <w:webHidden/>
                </w:rPr>
              </w:rPrChange>
            </w:rPr>
            <w:instrText xml:space="preserve"> PAGEREF _Toc184799910 \h </w:instrText>
          </w:r>
          <w:r w:rsidRPr="00D56B68">
            <w:rPr>
              <w:b w:val="0"/>
              <w:bCs w:val="0"/>
              <w:webHidden/>
              <w:rPrChange w:id="72" w:author="Wei Qi Yan" w:date="2024-12-18T19:31:00Z" w16du:dateUtc="2024-12-18T06:31:00Z">
                <w:rPr>
                  <w:noProof/>
                  <w:webHidden/>
                </w:rPr>
              </w:rPrChange>
            </w:rPr>
          </w:r>
          <w:r w:rsidRPr="00D56B68">
            <w:rPr>
              <w:b w:val="0"/>
              <w:bCs w:val="0"/>
              <w:webHidden/>
              <w:rPrChange w:id="73" w:author="Wei Qi Yan" w:date="2024-12-18T19:31:00Z" w16du:dateUtc="2024-12-18T06:31:00Z">
                <w:rPr>
                  <w:noProof/>
                  <w:webHidden/>
                </w:rPr>
              </w:rPrChange>
            </w:rPr>
            <w:fldChar w:fldCharType="separate"/>
          </w:r>
          <w:r w:rsidRPr="00D56B68">
            <w:rPr>
              <w:b w:val="0"/>
              <w:bCs w:val="0"/>
              <w:webHidden/>
              <w:rPrChange w:id="74" w:author="Wei Qi Yan" w:date="2024-12-18T19:31:00Z" w16du:dateUtc="2024-12-18T06:31:00Z">
                <w:rPr>
                  <w:noProof/>
                  <w:webHidden/>
                </w:rPr>
              </w:rPrChange>
            </w:rPr>
            <w:t>V</w:t>
          </w:r>
          <w:r w:rsidRPr="00D56B68">
            <w:rPr>
              <w:b w:val="0"/>
              <w:bCs w:val="0"/>
              <w:webHidden/>
              <w:rPrChange w:id="75" w:author="Wei Qi Yan" w:date="2024-12-18T19:31:00Z" w16du:dateUtc="2024-12-18T06:31:00Z">
                <w:rPr>
                  <w:noProof/>
                  <w:webHidden/>
                </w:rPr>
              </w:rPrChange>
            </w:rPr>
            <w:fldChar w:fldCharType="end"/>
          </w:r>
          <w:r w:rsidRPr="00D56B68">
            <w:rPr>
              <w:b w:val="0"/>
              <w:bCs w:val="0"/>
              <w:rPrChange w:id="76" w:author="Wei Qi Yan" w:date="2024-12-18T19:31:00Z" w16du:dateUtc="2024-12-18T06:31:00Z">
                <w:rPr>
                  <w:noProof/>
                </w:rPr>
              </w:rPrChange>
            </w:rPr>
            <w:fldChar w:fldCharType="end"/>
          </w:r>
        </w:p>
        <w:p w14:paraId="3B17A8E3" w14:textId="7C483E90" w:rsidR="00FD7CA2" w:rsidRPr="00D56B68" w:rsidRDefault="00FD7CA2" w:rsidP="00F915AF">
          <w:pPr>
            <w:pStyle w:val="TOC1"/>
            <w:rPr>
              <w:b w:val="0"/>
              <w:bCs w:val="0"/>
              <w:kern w:val="2"/>
              <w:sz w:val="24"/>
              <w:szCs w:val="24"/>
              <w:lang w:val="en-NZ"/>
              <w14:ligatures w14:val="standardContextual"/>
              <w:rPrChange w:id="77"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78" w:author="Wei Qi Yan" w:date="2024-12-18T19:31:00Z" w16du:dateUtc="2024-12-18T06:31:00Z">
                <w:rPr/>
              </w:rPrChange>
            </w:rPr>
            <w:fldChar w:fldCharType="begin"/>
          </w:r>
          <w:r w:rsidRPr="00D56B68">
            <w:rPr>
              <w:b w:val="0"/>
              <w:bCs w:val="0"/>
              <w:rPrChange w:id="79" w:author="Wei Qi Yan" w:date="2024-12-18T19:31:00Z" w16du:dateUtc="2024-12-18T06:31:00Z">
                <w:rPr/>
              </w:rPrChange>
            </w:rPr>
            <w:instrText>HYPERLINK \l "_Toc184799911"</w:instrText>
          </w:r>
          <w:r w:rsidRPr="00D56B68">
            <w:rPr>
              <w:b w:val="0"/>
              <w:bCs w:val="0"/>
              <w:rPrChange w:id="80" w:author="Wei Qi Yan" w:date="2024-12-18T19:31:00Z" w16du:dateUtc="2024-12-18T06:31:00Z">
                <w:rPr/>
              </w:rPrChange>
            </w:rPr>
          </w:r>
          <w:r w:rsidRPr="00D56B68">
            <w:rPr>
              <w:b w:val="0"/>
              <w:bCs w:val="0"/>
              <w:rPrChange w:id="81" w:author="Wei Qi Yan" w:date="2024-12-18T19:31:00Z" w16du:dateUtc="2024-12-18T06:31:00Z">
                <w:rPr/>
              </w:rPrChange>
            </w:rPr>
            <w:fldChar w:fldCharType="separate"/>
          </w:r>
          <w:r w:rsidRPr="00D56B68">
            <w:rPr>
              <w:rStyle w:val="Hyperlink"/>
              <w:b w:val="0"/>
              <w:bCs w:val="0"/>
              <w:rPrChange w:id="82" w:author="Wei Qi Yan" w:date="2024-12-18T19:31:00Z" w16du:dateUtc="2024-12-18T06:31:00Z">
                <w:rPr>
                  <w:rStyle w:val="Hyperlink"/>
                  <w:rFonts w:ascii="Times New Roman" w:hAnsi="Times New Roman"/>
                  <w:b/>
                  <w:bCs/>
                  <w:noProof/>
                </w:rPr>
              </w:rPrChange>
            </w:rPr>
            <w:t>Acknowledgment</w:t>
          </w:r>
          <w:r w:rsidRPr="00D56B68">
            <w:rPr>
              <w:b w:val="0"/>
              <w:bCs w:val="0"/>
              <w:webHidden/>
              <w:rPrChange w:id="83" w:author="Wei Qi Yan" w:date="2024-12-18T19:31:00Z" w16du:dateUtc="2024-12-18T06:31:00Z">
                <w:rPr>
                  <w:noProof/>
                  <w:webHidden/>
                </w:rPr>
              </w:rPrChange>
            </w:rPr>
            <w:tab/>
          </w:r>
          <w:r w:rsidRPr="00D56B68">
            <w:rPr>
              <w:b w:val="0"/>
              <w:bCs w:val="0"/>
              <w:webHidden/>
              <w:rPrChange w:id="84" w:author="Wei Qi Yan" w:date="2024-12-18T19:31:00Z" w16du:dateUtc="2024-12-18T06:31:00Z">
                <w:rPr>
                  <w:noProof/>
                  <w:webHidden/>
                </w:rPr>
              </w:rPrChange>
            </w:rPr>
            <w:fldChar w:fldCharType="begin"/>
          </w:r>
          <w:r w:rsidRPr="00D56B68">
            <w:rPr>
              <w:b w:val="0"/>
              <w:bCs w:val="0"/>
              <w:webHidden/>
              <w:rPrChange w:id="85" w:author="Wei Qi Yan" w:date="2024-12-18T19:31:00Z" w16du:dateUtc="2024-12-18T06:31:00Z">
                <w:rPr>
                  <w:noProof/>
                  <w:webHidden/>
                </w:rPr>
              </w:rPrChange>
            </w:rPr>
            <w:instrText xml:space="preserve"> PAGEREF _Toc184799911 \h </w:instrText>
          </w:r>
          <w:r w:rsidRPr="00D56B68">
            <w:rPr>
              <w:b w:val="0"/>
              <w:bCs w:val="0"/>
              <w:webHidden/>
              <w:rPrChange w:id="86" w:author="Wei Qi Yan" w:date="2024-12-18T19:31:00Z" w16du:dateUtc="2024-12-18T06:31:00Z">
                <w:rPr>
                  <w:noProof/>
                  <w:webHidden/>
                </w:rPr>
              </w:rPrChange>
            </w:rPr>
          </w:r>
          <w:r w:rsidRPr="00D56B68">
            <w:rPr>
              <w:b w:val="0"/>
              <w:bCs w:val="0"/>
              <w:webHidden/>
              <w:rPrChange w:id="87" w:author="Wei Qi Yan" w:date="2024-12-18T19:31:00Z" w16du:dateUtc="2024-12-18T06:31:00Z">
                <w:rPr>
                  <w:noProof/>
                  <w:webHidden/>
                </w:rPr>
              </w:rPrChange>
            </w:rPr>
            <w:fldChar w:fldCharType="separate"/>
          </w:r>
          <w:r w:rsidRPr="00D56B68">
            <w:rPr>
              <w:b w:val="0"/>
              <w:bCs w:val="0"/>
              <w:webHidden/>
              <w:rPrChange w:id="88" w:author="Wei Qi Yan" w:date="2024-12-18T19:31:00Z" w16du:dateUtc="2024-12-18T06:31:00Z">
                <w:rPr>
                  <w:noProof/>
                  <w:webHidden/>
                </w:rPr>
              </w:rPrChange>
            </w:rPr>
            <w:t>VI</w:t>
          </w:r>
          <w:r w:rsidRPr="00D56B68">
            <w:rPr>
              <w:b w:val="0"/>
              <w:bCs w:val="0"/>
              <w:webHidden/>
              <w:rPrChange w:id="89" w:author="Wei Qi Yan" w:date="2024-12-18T19:31:00Z" w16du:dateUtc="2024-12-18T06:31:00Z">
                <w:rPr>
                  <w:noProof/>
                  <w:webHidden/>
                </w:rPr>
              </w:rPrChange>
            </w:rPr>
            <w:fldChar w:fldCharType="end"/>
          </w:r>
          <w:r w:rsidRPr="00D56B68">
            <w:rPr>
              <w:b w:val="0"/>
              <w:bCs w:val="0"/>
              <w:rPrChange w:id="90" w:author="Wei Qi Yan" w:date="2024-12-18T19:31:00Z" w16du:dateUtc="2024-12-18T06:31:00Z">
                <w:rPr>
                  <w:noProof/>
                </w:rPr>
              </w:rPrChange>
            </w:rPr>
            <w:fldChar w:fldCharType="end"/>
          </w:r>
        </w:p>
        <w:p w14:paraId="15B6DE5D" w14:textId="5ED3FB59" w:rsidR="00FD7CA2" w:rsidRPr="00D56B68" w:rsidRDefault="00FD7CA2" w:rsidP="00F915AF">
          <w:pPr>
            <w:pStyle w:val="TOC1"/>
            <w:rPr>
              <w:b w:val="0"/>
              <w:bCs w:val="0"/>
              <w:kern w:val="2"/>
              <w:sz w:val="24"/>
              <w:szCs w:val="24"/>
              <w:lang w:val="en-NZ"/>
              <w14:ligatures w14:val="standardContextual"/>
              <w:rPrChange w:id="91"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92" w:author="Wei Qi Yan" w:date="2024-12-18T19:31:00Z" w16du:dateUtc="2024-12-18T06:31:00Z">
                <w:rPr/>
              </w:rPrChange>
            </w:rPr>
            <w:fldChar w:fldCharType="begin"/>
          </w:r>
          <w:r w:rsidRPr="00D56B68">
            <w:rPr>
              <w:b w:val="0"/>
              <w:bCs w:val="0"/>
              <w:rPrChange w:id="93" w:author="Wei Qi Yan" w:date="2024-12-18T19:31:00Z" w16du:dateUtc="2024-12-18T06:31:00Z">
                <w:rPr/>
              </w:rPrChange>
            </w:rPr>
            <w:instrText>HYPERLINK \l "_Toc184799912"</w:instrText>
          </w:r>
          <w:r w:rsidRPr="00D56B68">
            <w:rPr>
              <w:b w:val="0"/>
              <w:bCs w:val="0"/>
              <w:rPrChange w:id="94" w:author="Wei Qi Yan" w:date="2024-12-18T19:31:00Z" w16du:dateUtc="2024-12-18T06:31:00Z">
                <w:rPr/>
              </w:rPrChange>
            </w:rPr>
          </w:r>
          <w:r w:rsidRPr="00D56B68">
            <w:rPr>
              <w:b w:val="0"/>
              <w:bCs w:val="0"/>
              <w:rPrChange w:id="95" w:author="Wei Qi Yan" w:date="2024-12-18T19:31:00Z" w16du:dateUtc="2024-12-18T06:31:00Z">
                <w:rPr/>
              </w:rPrChange>
            </w:rPr>
            <w:fldChar w:fldCharType="separate"/>
          </w:r>
          <w:r w:rsidRPr="00D56B68">
            <w:rPr>
              <w:rStyle w:val="Hyperlink"/>
              <w:b w:val="0"/>
              <w:bCs w:val="0"/>
              <w:rPrChange w:id="96" w:author="Wei Qi Yan" w:date="2024-12-18T19:31:00Z" w16du:dateUtc="2024-12-18T06:31:00Z">
                <w:rPr>
                  <w:rStyle w:val="Hyperlink"/>
                  <w:rFonts w:ascii="Times New Roman" w:hAnsi="Times New Roman"/>
                  <w:noProof/>
                </w:rPr>
              </w:rPrChange>
            </w:rPr>
            <w:t>Chapter 1 Introduction</w:t>
          </w:r>
          <w:r w:rsidRPr="00D56B68">
            <w:rPr>
              <w:b w:val="0"/>
              <w:bCs w:val="0"/>
              <w:webHidden/>
              <w:rPrChange w:id="97" w:author="Wei Qi Yan" w:date="2024-12-18T19:31:00Z" w16du:dateUtc="2024-12-18T06:31:00Z">
                <w:rPr>
                  <w:noProof/>
                  <w:webHidden/>
                </w:rPr>
              </w:rPrChange>
            </w:rPr>
            <w:tab/>
          </w:r>
          <w:r w:rsidRPr="00D56B68">
            <w:rPr>
              <w:b w:val="0"/>
              <w:bCs w:val="0"/>
              <w:webHidden/>
              <w:rPrChange w:id="98" w:author="Wei Qi Yan" w:date="2024-12-18T19:31:00Z" w16du:dateUtc="2024-12-18T06:31:00Z">
                <w:rPr>
                  <w:noProof/>
                  <w:webHidden/>
                </w:rPr>
              </w:rPrChange>
            </w:rPr>
            <w:fldChar w:fldCharType="begin"/>
          </w:r>
          <w:r w:rsidRPr="00D56B68">
            <w:rPr>
              <w:b w:val="0"/>
              <w:bCs w:val="0"/>
              <w:webHidden/>
              <w:rPrChange w:id="99" w:author="Wei Qi Yan" w:date="2024-12-18T19:31:00Z" w16du:dateUtc="2024-12-18T06:31:00Z">
                <w:rPr>
                  <w:noProof/>
                  <w:webHidden/>
                </w:rPr>
              </w:rPrChange>
            </w:rPr>
            <w:instrText xml:space="preserve"> PAGEREF _Toc184799912 \h </w:instrText>
          </w:r>
          <w:r w:rsidRPr="00D56B68">
            <w:rPr>
              <w:b w:val="0"/>
              <w:bCs w:val="0"/>
              <w:webHidden/>
              <w:rPrChange w:id="100" w:author="Wei Qi Yan" w:date="2024-12-18T19:31:00Z" w16du:dateUtc="2024-12-18T06:31:00Z">
                <w:rPr>
                  <w:noProof/>
                  <w:webHidden/>
                </w:rPr>
              </w:rPrChange>
            </w:rPr>
          </w:r>
          <w:r w:rsidRPr="00D56B68">
            <w:rPr>
              <w:b w:val="0"/>
              <w:bCs w:val="0"/>
              <w:webHidden/>
              <w:rPrChange w:id="101" w:author="Wei Qi Yan" w:date="2024-12-18T19:31:00Z" w16du:dateUtc="2024-12-18T06:31:00Z">
                <w:rPr>
                  <w:noProof/>
                  <w:webHidden/>
                </w:rPr>
              </w:rPrChange>
            </w:rPr>
            <w:fldChar w:fldCharType="separate"/>
          </w:r>
          <w:r w:rsidRPr="00D56B68">
            <w:rPr>
              <w:b w:val="0"/>
              <w:bCs w:val="0"/>
              <w:webHidden/>
              <w:rPrChange w:id="102" w:author="Wei Qi Yan" w:date="2024-12-18T19:31:00Z" w16du:dateUtc="2024-12-18T06:31:00Z">
                <w:rPr>
                  <w:noProof/>
                  <w:webHidden/>
                </w:rPr>
              </w:rPrChange>
            </w:rPr>
            <w:t>1</w:t>
          </w:r>
          <w:r w:rsidRPr="00D56B68">
            <w:rPr>
              <w:b w:val="0"/>
              <w:bCs w:val="0"/>
              <w:webHidden/>
              <w:rPrChange w:id="103" w:author="Wei Qi Yan" w:date="2024-12-18T19:31:00Z" w16du:dateUtc="2024-12-18T06:31:00Z">
                <w:rPr>
                  <w:noProof/>
                  <w:webHidden/>
                </w:rPr>
              </w:rPrChange>
            </w:rPr>
            <w:fldChar w:fldCharType="end"/>
          </w:r>
          <w:r w:rsidRPr="00D56B68">
            <w:rPr>
              <w:b w:val="0"/>
              <w:bCs w:val="0"/>
              <w:rPrChange w:id="104" w:author="Wei Qi Yan" w:date="2024-12-18T19:31:00Z" w16du:dateUtc="2024-12-18T06:31:00Z">
                <w:rPr>
                  <w:noProof/>
                </w:rPr>
              </w:rPrChange>
            </w:rPr>
            <w:fldChar w:fldCharType="end"/>
          </w:r>
        </w:p>
        <w:p w14:paraId="237D5DB8" w14:textId="37F5790B" w:rsidR="00FD7CA2" w:rsidRPr="00D56B68" w:rsidRDefault="00FD7CA2">
          <w:pPr>
            <w:pStyle w:val="TOC2"/>
            <w:rPr>
              <w:rFonts w:ascii="Times New Roman" w:hAnsi="Times New Roman"/>
              <w:noProof/>
              <w:kern w:val="2"/>
              <w:sz w:val="24"/>
              <w:szCs w:val="24"/>
              <w:lang w:val="en-NZ"/>
              <w14:ligatures w14:val="standardContextual"/>
              <w:rPrChange w:id="105"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106" w:author="Wei Qi Yan" w:date="2024-12-18T19:31:00Z" w16du:dateUtc="2024-12-18T06:31:00Z">
                <w:rPr/>
              </w:rPrChange>
            </w:rPr>
            <w:fldChar w:fldCharType="begin"/>
          </w:r>
          <w:r w:rsidRPr="00D56B68">
            <w:rPr>
              <w:rFonts w:ascii="Times New Roman" w:hAnsi="Times New Roman"/>
              <w:rPrChange w:id="107" w:author="Wei Qi Yan" w:date="2024-12-18T19:31:00Z" w16du:dateUtc="2024-12-18T06:31:00Z">
                <w:rPr/>
              </w:rPrChange>
            </w:rPr>
            <w:instrText>HYPERLINK \l "_Toc184799913"</w:instrText>
          </w:r>
          <w:r w:rsidRPr="00D56B68">
            <w:rPr>
              <w:rFonts w:ascii="Times New Roman" w:hAnsi="Times New Roman"/>
              <w:rPrChange w:id="108" w:author="Wei Qi Yan" w:date="2024-12-18T19:31:00Z" w16du:dateUtc="2024-12-18T06:31:00Z">
                <w:rPr/>
              </w:rPrChange>
            </w:rPr>
          </w:r>
          <w:r w:rsidRPr="00D56B68">
            <w:rPr>
              <w:rFonts w:ascii="Times New Roman" w:hAnsi="Times New Roman"/>
              <w:rPrChange w:id="109" w:author="Wei Qi Yan" w:date="2024-12-18T19:31:00Z" w16du:dateUtc="2024-12-18T06:31:00Z">
                <w:rPr/>
              </w:rPrChange>
            </w:rPr>
            <w:fldChar w:fldCharType="separate"/>
          </w:r>
          <w:r w:rsidRPr="00D56B68">
            <w:rPr>
              <w:rStyle w:val="Hyperlink"/>
              <w:rFonts w:ascii="Times New Roman" w:hAnsi="Times New Roman"/>
              <w:noProof/>
            </w:rPr>
            <w:t>1.1</w:t>
          </w:r>
          <w:r w:rsidRPr="00D56B68">
            <w:rPr>
              <w:rFonts w:ascii="Times New Roman" w:hAnsi="Times New Roman"/>
              <w:noProof/>
              <w:kern w:val="2"/>
              <w:sz w:val="24"/>
              <w:szCs w:val="24"/>
              <w:lang w:val="en-NZ"/>
              <w14:ligatures w14:val="standardContextual"/>
              <w:rPrChange w:id="110"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Background and Motivation</w:t>
          </w:r>
          <w:r w:rsidRPr="00D56B68">
            <w:rPr>
              <w:rFonts w:ascii="Times New Roman" w:hAnsi="Times New Roman"/>
              <w:noProof/>
              <w:webHidden/>
              <w:rPrChange w:id="111" w:author="Wei Qi Yan" w:date="2024-12-18T19:31:00Z" w16du:dateUtc="2024-12-18T06:31:00Z">
                <w:rPr>
                  <w:noProof/>
                  <w:webHidden/>
                </w:rPr>
              </w:rPrChange>
            </w:rPr>
            <w:tab/>
          </w:r>
          <w:r w:rsidRPr="00D56B68">
            <w:rPr>
              <w:rFonts w:ascii="Times New Roman" w:hAnsi="Times New Roman"/>
              <w:noProof/>
              <w:webHidden/>
              <w:rPrChange w:id="112" w:author="Wei Qi Yan" w:date="2024-12-18T19:31:00Z" w16du:dateUtc="2024-12-18T06:31:00Z">
                <w:rPr>
                  <w:noProof/>
                  <w:webHidden/>
                </w:rPr>
              </w:rPrChange>
            </w:rPr>
            <w:fldChar w:fldCharType="begin"/>
          </w:r>
          <w:r w:rsidRPr="00D56B68">
            <w:rPr>
              <w:rFonts w:ascii="Times New Roman" w:hAnsi="Times New Roman"/>
              <w:noProof/>
              <w:webHidden/>
              <w:rPrChange w:id="113" w:author="Wei Qi Yan" w:date="2024-12-18T19:31:00Z" w16du:dateUtc="2024-12-18T06:31:00Z">
                <w:rPr>
                  <w:noProof/>
                  <w:webHidden/>
                </w:rPr>
              </w:rPrChange>
            </w:rPr>
            <w:instrText xml:space="preserve"> PAGEREF _Toc184799913 \h </w:instrText>
          </w:r>
          <w:r w:rsidRPr="00D56B68">
            <w:rPr>
              <w:rFonts w:ascii="Times New Roman" w:hAnsi="Times New Roman"/>
              <w:noProof/>
              <w:webHidden/>
              <w:rPrChange w:id="114" w:author="Wei Qi Yan" w:date="2024-12-18T19:31:00Z" w16du:dateUtc="2024-12-18T06:31:00Z">
                <w:rPr>
                  <w:noProof/>
                  <w:webHidden/>
                </w:rPr>
              </w:rPrChange>
            </w:rPr>
          </w:r>
          <w:r w:rsidRPr="00D56B68">
            <w:rPr>
              <w:rFonts w:ascii="Times New Roman" w:hAnsi="Times New Roman"/>
              <w:noProof/>
              <w:webHidden/>
              <w:rPrChange w:id="115" w:author="Wei Qi Yan" w:date="2024-12-18T19:31:00Z" w16du:dateUtc="2024-12-18T06:31:00Z">
                <w:rPr>
                  <w:noProof/>
                  <w:webHidden/>
                </w:rPr>
              </w:rPrChange>
            </w:rPr>
            <w:fldChar w:fldCharType="separate"/>
          </w:r>
          <w:r w:rsidRPr="00D56B68">
            <w:rPr>
              <w:rFonts w:ascii="Times New Roman" w:hAnsi="Times New Roman"/>
              <w:noProof/>
              <w:webHidden/>
              <w:rPrChange w:id="116" w:author="Wei Qi Yan" w:date="2024-12-18T19:31:00Z" w16du:dateUtc="2024-12-18T06:31:00Z">
                <w:rPr>
                  <w:noProof/>
                  <w:webHidden/>
                </w:rPr>
              </w:rPrChange>
            </w:rPr>
            <w:t>2</w:t>
          </w:r>
          <w:r w:rsidRPr="00D56B68">
            <w:rPr>
              <w:rFonts w:ascii="Times New Roman" w:hAnsi="Times New Roman"/>
              <w:noProof/>
              <w:webHidden/>
              <w:rPrChange w:id="117" w:author="Wei Qi Yan" w:date="2024-12-18T19:31:00Z" w16du:dateUtc="2024-12-18T06:31:00Z">
                <w:rPr>
                  <w:noProof/>
                  <w:webHidden/>
                </w:rPr>
              </w:rPrChange>
            </w:rPr>
            <w:fldChar w:fldCharType="end"/>
          </w:r>
          <w:r w:rsidRPr="00D56B68">
            <w:rPr>
              <w:rFonts w:ascii="Times New Roman" w:hAnsi="Times New Roman"/>
              <w:noProof/>
              <w:rPrChange w:id="118" w:author="Wei Qi Yan" w:date="2024-12-18T19:31:00Z" w16du:dateUtc="2024-12-18T06:31:00Z">
                <w:rPr>
                  <w:noProof/>
                </w:rPr>
              </w:rPrChange>
            </w:rPr>
            <w:fldChar w:fldCharType="end"/>
          </w:r>
        </w:p>
        <w:p w14:paraId="1B811DB5" w14:textId="2A2B62E4" w:rsidR="00FD7CA2" w:rsidRPr="00D56B68" w:rsidRDefault="00FD7CA2">
          <w:pPr>
            <w:pStyle w:val="TOC2"/>
            <w:rPr>
              <w:rFonts w:ascii="Times New Roman" w:hAnsi="Times New Roman"/>
              <w:noProof/>
              <w:kern w:val="2"/>
              <w:sz w:val="24"/>
              <w:szCs w:val="24"/>
              <w:lang w:val="en-NZ"/>
              <w14:ligatures w14:val="standardContextual"/>
              <w:rPrChange w:id="119"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120" w:author="Wei Qi Yan" w:date="2024-12-18T19:31:00Z" w16du:dateUtc="2024-12-18T06:31:00Z">
                <w:rPr/>
              </w:rPrChange>
            </w:rPr>
            <w:fldChar w:fldCharType="begin"/>
          </w:r>
          <w:r w:rsidRPr="00D56B68">
            <w:rPr>
              <w:rFonts w:ascii="Times New Roman" w:hAnsi="Times New Roman"/>
              <w:rPrChange w:id="121" w:author="Wei Qi Yan" w:date="2024-12-18T19:31:00Z" w16du:dateUtc="2024-12-18T06:31:00Z">
                <w:rPr/>
              </w:rPrChange>
            </w:rPr>
            <w:instrText>HYPERLINK \l "_Toc184799914"</w:instrText>
          </w:r>
          <w:r w:rsidRPr="00D56B68">
            <w:rPr>
              <w:rFonts w:ascii="Times New Roman" w:hAnsi="Times New Roman"/>
              <w:rPrChange w:id="122" w:author="Wei Qi Yan" w:date="2024-12-18T19:31:00Z" w16du:dateUtc="2024-12-18T06:31:00Z">
                <w:rPr/>
              </w:rPrChange>
            </w:rPr>
          </w:r>
          <w:r w:rsidRPr="00D56B68">
            <w:rPr>
              <w:rFonts w:ascii="Times New Roman" w:hAnsi="Times New Roman"/>
              <w:rPrChange w:id="123" w:author="Wei Qi Yan" w:date="2024-12-18T19:31:00Z" w16du:dateUtc="2024-12-18T06:31:00Z">
                <w:rPr/>
              </w:rPrChange>
            </w:rPr>
            <w:fldChar w:fldCharType="separate"/>
          </w:r>
          <w:r w:rsidRPr="00D56B68">
            <w:rPr>
              <w:rStyle w:val="Hyperlink"/>
              <w:rFonts w:ascii="Times New Roman" w:hAnsi="Times New Roman"/>
              <w:noProof/>
            </w:rPr>
            <w:t>1.2</w:t>
          </w:r>
          <w:r w:rsidRPr="00D56B68">
            <w:rPr>
              <w:rFonts w:ascii="Times New Roman" w:hAnsi="Times New Roman"/>
              <w:noProof/>
              <w:kern w:val="2"/>
              <w:sz w:val="24"/>
              <w:szCs w:val="24"/>
              <w:lang w:val="en-NZ"/>
              <w14:ligatures w14:val="standardContextual"/>
              <w:rPrChange w:id="124"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Research Questions</w:t>
          </w:r>
          <w:r w:rsidRPr="00D56B68">
            <w:rPr>
              <w:rFonts w:ascii="Times New Roman" w:hAnsi="Times New Roman"/>
              <w:noProof/>
              <w:webHidden/>
              <w:rPrChange w:id="125" w:author="Wei Qi Yan" w:date="2024-12-18T19:31:00Z" w16du:dateUtc="2024-12-18T06:31:00Z">
                <w:rPr>
                  <w:noProof/>
                  <w:webHidden/>
                </w:rPr>
              </w:rPrChange>
            </w:rPr>
            <w:tab/>
          </w:r>
          <w:r w:rsidRPr="00D56B68">
            <w:rPr>
              <w:rFonts w:ascii="Times New Roman" w:hAnsi="Times New Roman"/>
              <w:noProof/>
              <w:webHidden/>
              <w:rPrChange w:id="126" w:author="Wei Qi Yan" w:date="2024-12-18T19:31:00Z" w16du:dateUtc="2024-12-18T06:31:00Z">
                <w:rPr>
                  <w:noProof/>
                  <w:webHidden/>
                </w:rPr>
              </w:rPrChange>
            </w:rPr>
            <w:fldChar w:fldCharType="begin"/>
          </w:r>
          <w:r w:rsidRPr="00D56B68">
            <w:rPr>
              <w:rFonts w:ascii="Times New Roman" w:hAnsi="Times New Roman"/>
              <w:noProof/>
              <w:webHidden/>
              <w:rPrChange w:id="127" w:author="Wei Qi Yan" w:date="2024-12-18T19:31:00Z" w16du:dateUtc="2024-12-18T06:31:00Z">
                <w:rPr>
                  <w:noProof/>
                  <w:webHidden/>
                </w:rPr>
              </w:rPrChange>
            </w:rPr>
            <w:instrText xml:space="preserve"> PAGEREF _Toc184799914 \h </w:instrText>
          </w:r>
          <w:r w:rsidRPr="00D56B68">
            <w:rPr>
              <w:rFonts w:ascii="Times New Roman" w:hAnsi="Times New Roman"/>
              <w:noProof/>
              <w:webHidden/>
              <w:rPrChange w:id="128" w:author="Wei Qi Yan" w:date="2024-12-18T19:31:00Z" w16du:dateUtc="2024-12-18T06:31:00Z">
                <w:rPr>
                  <w:noProof/>
                  <w:webHidden/>
                </w:rPr>
              </w:rPrChange>
            </w:rPr>
          </w:r>
          <w:r w:rsidRPr="00D56B68">
            <w:rPr>
              <w:rFonts w:ascii="Times New Roman" w:hAnsi="Times New Roman"/>
              <w:noProof/>
              <w:webHidden/>
              <w:rPrChange w:id="129" w:author="Wei Qi Yan" w:date="2024-12-18T19:31:00Z" w16du:dateUtc="2024-12-18T06:31:00Z">
                <w:rPr>
                  <w:noProof/>
                  <w:webHidden/>
                </w:rPr>
              </w:rPrChange>
            </w:rPr>
            <w:fldChar w:fldCharType="separate"/>
          </w:r>
          <w:r w:rsidRPr="00D56B68">
            <w:rPr>
              <w:rFonts w:ascii="Times New Roman" w:hAnsi="Times New Roman"/>
              <w:noProof/>
              <w:webHidden/>
              <w:rPrChange w:id="130" w:author="Wei Qi Yan" w:date="2024-12-18T19:31:00Z" w16du:dateUtc="2024-12-18T06:31:00Z">
                <w:rPr>
                  <w:noProof/>
                  <w:webHidden/>
                </w:rPr>
              </w:rPrChange>
            </w:rPr>
            <w:t>3</w:t>
          </w:r>
          <w:r w:rsidRPr="00D56B68">
            <w:rPr>
              <w:rFonts w:ascii="Times New Roman" w:hAnsi="Times New Roman"/>
              <w:noProof/>
              <w:webHidden/>
              <w:rPrChange w:id="131" w:author="Wei Qi Yan" w:date="2024-12-18T19:31:00Z" w16du:dateUtc="2024-12-18T06:31:00Z">
                <w:rPr>
                  <w:noProof/>
                  <w:webHidden/>
                </w:rPr>
              </w:rPrChange>
            </w:rPr>
            <w:fldChar w:fldCharType="end"/>
          </w:r>
          <w:r w:rsidRPr="00D56B68">
            <w:rPr>
              <w:rFonts w:ascii="Times New Roman" w:hAnsi="Times New Roman"/>
              <w:noProof/>
              <w:rPrChange w:id="132" w:author="Wei Qi Yan" w:date="2024-12-18T19:31:00Z" w16du:dateUtc="2024-12-18T06:31:00Z">
                <w:rPr>
                  <w:noProof/>
                </w:rPr>
              </w:rPrChange>
            </w:rPr>
            <w:fldChar w:fldCharType="end"/>
          </w:r>
        </w:p>
        <w:p w14:paraId="435D75A1" w14:textId="29235F13" w:rsidR="00FD7CA2" w:rsidRPr="00D56B68" w:rsidRDefault="00FD7CA2">
          <w:pPr>
            <w:pStyle w:val="TOC2"/>
            <w:rPr>
              <w:rFonts w:ascii="Times New Roman" w:hAnsi="Times New Roman"/>
              <w:noProof/>
              <w:kern w:val="2"/>
              <w:sz w:val="24"/>
              <w:szCs w:val="24"/>
              <w:lang w:val="en-NZ"/>
              <w14:ligatures w14:val="standardContextual"/>
              <w:rPrChange w:id="133"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134" w:author="Wei Qi Yan" w:date="2024-12-18T19:31:00Z" w16du:dateUtc="2024-12-18T06:31:00Z">
                <w:rPr/>
              </w:rPrChange>
            </w:rPr>
            <w:fldChar w:fldCharType="begin"/>
          </w:r>
          <w:r w:rsidRPr="00D56B68">
            <w:rPr>
              <w:rFonts w:ascii="Times New Roman" w:hAnsi="Times New Roman"/>
              <w:rPrChange w:id="135" w:author="Wei Qi Yan" w:date="2024-12-18T19:31:00Z" w16du:dateUtc="2024-12-18T06:31:00Z">
                <w:rPr/>
              </w:rPrChange>
            </w:rPr>
            <w:instrText>HYPERLINK \l "_Toc184799915"</w:instrText>
          </w:r>
          <w:r w:rsidRPr="00D56B68">
            <w:rPr>
              <w:rFonts w:ascii="Times New Roman" w:hAnsi="Times New Roman"/>
              <w:rPrChange w:id="136" w:author="Wei Qi Yan" w:date="2024-12-18T19:31:00Z" w16du:dateUtc="2024-12-18T06:31:00Z">
                <w:rPr/>
              </w:rPrChange>
            </w:rPr>
          </w:r>
          <w:r w:rsidRPr="00D56B68">
            <w:rPr>
              <w:rFonts w:ascii="Times New Roman" w:hAnsi="Times New Roman"/>
              <w:rPrChange w:id="137" w:author="Wei Qi Yan" w:date="2024-12-18T19:31:00Z" w16du:dateUtc="2024-12-18T06:31:00Z">
                <w:rPr/>
              </w:rPrChange>
            </w:rPr>
            <w:fldChar w:fldCharType="separate"/>
          </w:r>
          <w:r w:rsidRPr="00D56B68">
            <w:rPr>
              <w:rStyle w:val="Hyperlink"/>
              <w:rFonts w:ascii="Times New Roman" w:hAnsi="Times New Roman"/>
              <w:noProof/>
            </w:rPr>
            <w:t>1.3</w:t>
          </w:r>
          <w:r w:rsidRPr="00D56B68">
            <w:rPr>
              <w:rFonts w:ascii="Times New Roman" w:hAnsi="Times New Roman"/>
              <w:noProof/>
              <w:kern w:val="2"/>
              <w:sz w:val="24"/>
              <w:szCs w:val="24"/>
              <w:lang w:val="en-NZ"/>
              <w14:ligatures w14:val="standardContextual"/>
              <w:rPrChange w:id="138"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Contributions</w:t>
          </w:r>
          <w:r w:rsidRPr="00D56B68">
            <w:rPr>
              <w:rFonts w:ascii="Times New Roman" w:hAnsi="Times New Roman"/>
              <w:noProof/>
              <w:webHidden/>
              <w:rPrChange w:id="139" w:author="Wei Qi Yan" w:date="2024-12-18T19:31:00Z" w16du:dateUtc="2024-12-18T06:31:00Z">
                <w:rPr>
                  <w:noProof/>
                  <w:webHidden/>
                </w:rPr>
              </w:rPrChange>
            </w:rPr>
            <w:tab/>
          </w:r>
          <w:r w:rsidRPr="00D56B68">
            <w:rPr>
              <w:rFonts w:ascii="Times New Roman" w:hAnsi="Times New Roman"/>
              <w:noProof/>
              <w:webHidden/>
              <w:rPrChange w:id="140" w:author="Wei Qi Yan" w:date="2024-12-18T19:31:00Z" w16du:dateUtc="2024-12-18T06:31:00Z">
                <w:rPr>
                  <w:noProof/>
                  <w:webHidden/>
                </w:rPr>
              </w:rPrChange>
            </w:rPr>
            <w:fldChar w:fldCharType="begin"/>
          </w:r>
          <w:r w:rsidRPr="00D56B68">
            <w:rPr>
              <w:rFonts w:ascii="Times New Roman" w:hAnsi="Times New Roman"/>
              <w:noProof/>
              <w:webHidden/>
              <w:rPrChange w:id="141" w:author="Wei Qi Yan" w:date="2024-12-18T19:31:00Z" w16du:dateUtc="2024-12-18T06:31:00Z">
                <w:rPr>
                  <w:noProof/>
                  <w:webHidden/>
                </w:rPr>
              </w:rPrChange>
            </w:rPr>
            <w:instrText xml:space="preserve"> PAGEREF _Toc184799915 \h </w:instrText>
          </w:r>
          <w:r w:rsidRPr="00D56B68">
            <w:rPr>
              <w:rFonts w:ascii="Times New Roman" w:hAnsi="Times New Roman"/>
              <w:noProof/>
              <w:webHidden/>
              <w:rPrChange w:id="142" w:author="Wei Qi Yan" w:date="2024-12-18T19:31:00Z" w16du:dateUtc="2024-12-18T06:31:00Z">
                <w:rPr>
                  <w:noProof/>
                  <w:webHidden/>
                </w:rPr>
              </w:rPrChange>
            </w:rPr>
          </w:r>
          <w:r w:rsidRPr="00D56B68">
            <w:rPr>
              <w:rFonts w:ascii="Times New Roman" w:hAnsi="Times New Roman"/>
              <w:noProof/>
              <w:webHidden/>
              <w:rPrChange w:id="143" w:author="Wei Qi Yan" w:date="2024-12-18T19:31:00Z" w16du:dateUtc="2024-12-18T06:31:00Z">
                <w:rPr>
                  <w:noProof/>
                  <w:webHidden/>
                </w:rPr>
              </w:rPrChange>
            </w:rPr>
            <w:fldChar w:fldCharType="separate"/>
          </w:r>
          <w:r w:rsidRPr="00D56B68">
            <w:rPr>
              <w:rFonts w:ascii="Times New Roman" w:hAnsi="Times New Roman"/>
              <w:noProof/>
              <w:webHidden/>
              <w:rPrChange w:id="144" w:author="Wei Qi Yan" w:date="2024-12-18T19:31:00Z" w16du:dateUtc="2024-12-18T06:31:00Z">
                <w:rPr>
                  <w:noProof/>
                  <w:webHidden/>
                </w:rPr>
              </w:rPrChange>
            </w:rPr>
            <w:t>4</w:t>
          </w:r>
          <w:r w:rsidRPr="00D56B68">
            <w:rPr>
              <w:rFonts w:ascii="Times New Roman" w:hAnsi="Times New Roman"/>
              <w:noProof/>
              <w:webHidden/>
              <w:rPrChange w:id="145" w:author="Wei Qi Yan" w:date="2024-12-18T19:31:00Z" w16du:dateUtc="2024-12-18T06:31:00Z">
                <w:rPr>
                  <w:noProof/>
                  <w:webHidden/>
                </w:rPr>
              </w:rPrChange>
            </w:rPr>
            <w:fldChar w:fldCharType="end"/>
          </w:r>
          <w:r w:rsidRPr="00D56B68">
            <w:rPr>
              <w:rFonts w:ascii="Times New Roman" w:hAnsi="Times New Roman"/>
              <w:noProof/>
              <w:rPrChange w:id="146" w:author="Wei Qi Yan" w:date="2024-12-18T19:31:00Z" w16du:dateUtc="2024-12-18T06:31:00Z">
                <w:rPr>
                  <w:noProof/>
                </w:rPr>
              </w:rPrChange>
            </w:rPr>
            <w:fldChar w:fldCharType="end"/>
          </w:r>
        </w:p>
        <w:p w14:paraId="73768943" w14:textId="323A02C4" w:rsidR="00FD7CA2" w:rsidRPr="00D56B68" w:rsidRDefault="00FD7CA2">
          <w:pPr>
            <w:pStyle w:val="TOC2"/>
            <w:rPr>
              <w:rFonts w:ascii="Times New Roman" w:hAnsi="Times New Roman"/>
              <w:noProof/>
              <w:kern w:val="2"/>
              <w:sz w:val="24"/>
              <w:szCs w:val="24"/>
              <w:lang w:val="en-NZ"/>
              <w14:ligatures w14:val="standardContextual"/>
              <w:rPrChange w:id="14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148" w:author="Wei Qi Yan" w:date="2024-12-18T19:31:00Z" w16du:dateUtc="2024-12-18T06:31:00Z">
                <w:rPr/>
              </w:rPrChange>
            </w:rPr>
            <w:fldChar w:fldCharType="begin"/>
          </w:r>
          <w:r w:rsidRPr="00D56B68">
            <w:rPr>
              <w:rFonts w:ascii="Times New Roman" w:hAnsi="Times New Roman"/>
              <w:rPrChange w:id="149" w:author="Wei Qi Yan" w:date="2024-12-18T19:31:00Z" w16du:dateUtc="2024-12-18T06:31:00Z">
                <w:rPr/>
              </w:rPrChange>
            </w:rPr>
            <w:instrText>HYPERLINK \l "_Toc184799916"</w:instrText>
          </w:r>
          <w:r w:rsidRPr="00D56B68">
            <w:rPr>
              <w:rFonts w:ascii="Times New Roman" w:hAnsi="Times New Roman"/>
              <w:rPrChange w:id="150" w:author="Wei Qi Yan" w:date="2024-12-18T19:31:00Z" w16du:dateUtc="2024-12-18T06:31:00Z">
                <w:rPr/>
              </w:rPrChange>
            </w:rPr>
          </w:r>
          <w:r w:rsidRPr="00D56B68">
            <w:rPr>
              <w:rFonts w:ascii="Times New Roman" w:hAnsi="Times New Roman"/>
              <w:rPrChange w:id="151" w:author="Wei Qi Yan" w:date="2024-12-18T19:31:00Z" w16du:dateUtc="2024-12-18T06:31:00Z">
                <w:rPr/>
              </w:rPrChange>
            </w:rPr>
            <w:fldChar w:fldCharType="separate"/>
          </w:r>
          <w:r w:rsidRPr="00D56B68">
            <w:rPr>
              <w:rStyle w:val="Hyperlink"/>
              <w:rFonts w:ascii="Times New Roman" w:hAnsi="Times New Roman"/>
              <w:noProof/>
            </w:rPr>
            <w:t>1.4</w:t>
          </w:r>
          <w:r w:rsidRPr="00D56B68">
            <w:rPr>
              <w:rFonts w:ascii="Times New Roman" w:hAnsi="Times New Roman"/>
              <w:noProof/>
              <w:kern w:val="2"/>
              <w:sz w:val="24"/>
              <w:szCs w:val="24"/>
              <w:lang w:val="en-NZ"/>
              <w14:ligatures w14:val="standardContextual"/>
              <w:rPrChange w:id="152"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Objectives of This Report</w:t>
          </w:r>
          <w:r w:rsidRPr="00D56B68">
            <w:rPr>
              <w:rFonts w:ascii="Times New Roman" w:hAnsi="Times New Roman"/>
              <w:noProof/>
              <w:webHidden/>
              <w:rPrChange w:id="153" w:author="Wei Qi Yan" w:date="2024-12-18T19:31:00Z" w16du:dateUtc="2024-12-18T06:31:00Z">
                <w:rPr>
                  <w:noProof/>
                  <w:webHidden/>
                </w:rPr>
              </w:rPrChange>
            </w:rPr>
            <w:tab/>
          </w:r>
          <w:r w:rsidRPr="00D56B68">
            <w:rPr>
              <w:rFonts w:ascii="Times New Roman" w:hAnsi="Times New Roman"/>
              <w:noProof/>
              <w:webHidden/>
              <w:rPrChange w:id="154" w:author="Wei Qi Yan" w:date="2024-12-18T19:31:00Z" w16du:dateUtc="2024-12-18T06:31:00Z">
                <w:rPr>
                  <w:noProof/>
                  <w:webHidden/>
                </w:rPr>
              </w:rPrChange>
            </w:rPr>
            <w:fldChar w:fldCharType="begin"/>
          </w:r>
          <w:r w:rsidRPr="00D56B68">
            <w:rPr>
              <w:rFonts w:ascii="Times New Roman" w:hAnsi="Times New Roman"/>
              <w:noProof/>
              <w:webHidden/>
              <w:rPrChange w:id="155" w:author="Wei Qi Yan" w:date="2024-12-18T19:31:00Z" w16du:dateUtc="2024-12-18T06:31:00Z">
                <w:rPr>
                  <w:noProof/>
                  <w:webHidden/>
                </w:rPr>
              </w:rPrChange>
            </w:rPr>
            <w:instrText xml:space="preserve"> PAGEREF _Toc184799916 \h </w:instrText>
          </w:r>
          <w:r w:rsidRPr="00D56B68">
            <w:rPr>
              <w:rFonts w:ascii="Times New Roman" w:hAnsi="Times New Roman"/>
              <w:noProof/>
              <w:webHidden/>
              <w:rPrChange w:id="156" w:author="Wei Qi Yan" w:date="2024-12-18T19:31:00Z" w16du:dateUtc="2024-12-18T06:31:00Z">
                <w:rPr>
                  <w:noProof/>
                  <w:webHidden/>
                </w:rPr>
              </w:rPrChange>
            </w:rPr>
          </w:r>
          <w:r w:rsidRPr="00D56B68">
            <w:rPr>
              <w:rFonts w:ascii="Times New Roman" w:hAnsi="Times New Roman"/>
              <w:noProof/>
              <w:webHidden/>
              <w:rPrChange w:id="157" w:author="Wei Qi Yan" w:date="2024-12-18T19:31:00Z" w16du:dateUtc="2024-12-18T06:31:00Z">
                <w:rPr>
                  <w:noProof/>
                  <w:webHidden/>
                </w:rPr>
              </w:rPrChange>
            </w:rPr>
            <w:fldChar w:fldCharType="separate"/>
          </w:r>
          <w:r w:rsidRPr="00D56B68">
            <w:rPr>
              <w:rFonts w:ascii="Times New Roman" w:hAnsi="Times New Roman"/>
              <w:noProof/>
              <w:webHidden/>
              <w:rPrChange w:id="158" w:author="Wei Qi Yan" w:date="2024-12-18T19:31:00Z" w16du:dateUtc="2024-12-18T06:31:00Z">
                <w:rPr>
                  <w:noProof/>
                  <w:webHidden/>
                </w:rPr>
              </w:rPrChange>
            </w:rPr>
            <w:t>6</w:t>
          </w:r>
          <w:r w:rsidRPr="00D56B68">
            <w:rPr>
              <w:rFonts w:ascii="Times New Roman" w:hAnsi="Times New Roman"/>
              <w:noProof/>
              <w:webHidden/>
              <w:rPrChange w:id="159" w:author="Wei Qi Yan" w:date="2024-12-18T19:31:00Z" w16du:dateUtc="2024-12-18T06:31:00Z">
                <w:rPr>
                  <w:noProof/>
                  <w:webHidden/>
                </w:rPr>
              </w:rPrChange>
            </w:rPr>
            <w:fldChar w:fldCharType="end"/>
          </w:r>
          <w:r w:rsidRPr="00D56B68">
            <w:rPr>
              <w:rFonts w:ascii="Times New Roman" w:hAnsi="Times New Roman"/>
              <w:noProof/>
              <w:rPrChange w:id="160" w:author="Wei Qi Yan" w:date="2024-12-18T19:31:00Z" w16du:dateUtc="2024-12-18T06:31:00Z">
                <w:rPr>
                  <w:noProof/>
                </w:rPr>
              </w:rPrChange>
            </w:rPr>
            <w:fldChar w:fldCharType="end"/>
          </w:r>
        </w:p>
        <w:p w14:paraId="257CBF23" w14:textId="7939E722" w:rsidR="00FD7CA2" w:rsidRPr="00D56B68" w:rsidRDefault="00FD7CA2">
          <w:pPr>
            <w:pStyle w:val="TOC2"/>
            <w:rPr>
              <w:rFonts w:ascii="Times New Roman" w:hAnsi="Times New Roman"/>
              <w:noProof/>
              <w:kern w:val="2"/>
              <w:sz w:val="24"/>
              <w:szCs w:val="24"/>
              <w:lang w:val="en-NZ"/>
              <w14:ligatures w14:val="standardContextual"/>
              <w:rPrChange w:id="161"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162" w:author="Wei Qi Yan" w:date="2024-12-18T19:31:00Z" w16du:dateUtc="2024-12-18T06:31:00Z">
                <w:rPr/>
              </w:rPrChange>
            </w:rPr>
            <w:fldChar w:fldCharType="begin"/>
          </w:r>
          <w:r w:rsidRPr="00D56B68">
            <w:rPr>
              <w:rFonts w:ascii="Times New Roman" w:hAnsi="Times New Roman"/>
              <w:rPrChange w:id="163" w:author="Wei Qi Yan" w:date="2024-12-18T19:31:00Z" w16du:dateUtc="2024-12-18T06:31:00Z">
                <w:rPr/>
              </w:rPrChange>
            </w:rPr>
            <w:instrText>HYPERLINK \l "_Toc184799917"</w:instrText>
          </w:r>
          <w:r w:rsidRPr="00D56B68">
            <w:rPr>
              <w:rFonts w:ascii="Times New Roman" w:hAnsi="Times New Roman"/>
              <w:rPrChange w:id="164" w:author="Wei Qi Yan" w:date="2024-12-18T19:31:00Z" w16du:dateUtc="2024-12-18T06:31:00Z">
                <w:rPr/>
              </w:rPrChange>
            </w:rPr>
          </w:r>
          <w:r w:rsidRPr="00D56B68">
            <w:rPr>
              <w:rFonts w:ascii="Times New Roman" w:hAnsi="Times New Roman"/>
              <w:rPrChange w:id="165" w:author="Wei Qi Yan" w:date="2024-12-18T19:31:00Z" w16du:dateUtc="2024-12-18T06:31:00Z">
                <w:rPr/>
              </w:rPrChange>
            </w:rPr>
            <w:fldChar w:fldCharType="separate"/>
          </w:r>
          <w:r w:rsidRPr="00D56B68">
            <w:rPr>
              <w:rStyle w:val="Hyperlink"/>
              <w:rFonts w:ascii="Times New Roman" w:hAnsi="Times New Roman"/>
              <w:noProof/>
            </w:rPr>
            <w:t>1.5</w:t>
          </w:r>
          <w:r w:rsidRPr="00D56B68">
            <w:rPr>
              <w:rFonts w:ascii="Times New Roman" w:hAnsi="Times New Roman"/>
              <w:noProof/>
              <w:kern w:val="2"/>
              <w:sz w:val="24"/>
              <w:szCs w:val="24"/>
              <w:lang w:val="en-NZ"/>
              <w14:ligatures w14:val="standardContextual"/>
              <w:rPrChange w:id="166"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Structure of This Report</w:t>
          </w:r>
          <w:r w:rsidRPr="00D56B68">
            <w:rPr>
              <w:rFonts w:ascii="Times New Roman" w:hAnsi="Times New Roman"/>
              <w:noProof/>
              <w:webHidden/>
              <w:rPrChange w:id="167" w:author="Wei Qi Yan" w:date="2024-12-18T19:31:00Z" w16du:dateUtc="2024-12-18T06:31:00Z">
                <w:rPr>
                  <w:noProof/>
                  <w:webHidden/>
                </w:rPr>
              </w:rPrChange>
            </w:rPr>
            <w:tab/>
          </w:r>
          <w:r w:rsidRPr="00D56B68">
            <w:rPr>
              <w:rFonts w:ascii="Times New Roman" w:hAnsi="Times New Roman"/>
              <w:noProof/>
              <w:webHidden/>
              <w:rPrChange w:id="168" w:author="Wei Qi Yan" w:date="2024-12-18T19:31:00Z" w16du:dateUtc="2024-12-18T06:31:00Z">
                <w:rPr>
                  <w:noProof/>
                  <w:webHidden/>
                </w:rPr>
              </w:rPrChange>
            </w:rPr>
            <w:fldChar w:fldCharType="begin"/>
          </w:r>
          <w:r w:rsidRPr="00D56B68">
            <w:rPr>
              <w:rFonts w:ascii="Times New Roman" w:hAnsi="Times New Roman"/>
              <w:noProof/>
              <w:webHidden/>
              <w:rPrChange w:id="169" w:author="Wei Qi Yan" w:date="2024-12-18T19:31:00Z" w16du:dateUtc="2024-12-18T06:31:00Z">
                <w:rPr>
                  <w:noProof/>
                  <w:webHidden/>
                </w:rPr>
              </w:rPrChange>
            </w:rPr>
            <w:instrText xml:space="preserve"> PAGEREF _Toc184799917 \h </w:instrText>
          </w:r>
          <w:r w:rsidRPr="00D56B68">
            <w:rPr>
              <w:rFonts w:ascii="Times New Roman" w:hAnsi="Times New Roman"/>
              <w:noProof/>
              <w:webHidden/>
              <w:rPrChange w:id="170" w:author="Wei Qi Yan" w:date="2024-12-18T19:31:00Z" w16du:dateUtc="2024-12-18T06:31:00Z">
                <w:rPr>
                  <w:noProof/>
                  <w:webHidden/>
                </w:rPr>
              </w:rPrChange>
            </w:rPr>
          </w:r>
          <w:r w:rsidRPr="00D56B68">
            <w:rPr>
              <w:rFonts w:ascii="Times New Roman" w:hAnsi="Times New Roman"/>
              <w:noProof/>
              <w:webHidden/>
              <w:rPrChange w:id="171" w:author="Wei Qi Yan" w:date="2024-12-18T19:31:00Z" w16du:dateUtc="2024-12-18T06:31:00Z">
                <w:rPr>
                  <w:noProof/>
                  <w:webHidden/>
                </w:rPr>
              </w:rPrChange>
            </w:rPr>
            <w:fldChar w:fldCharType="separate"/>
          </w:r>
          <w:r w:rsidRPr="00D56B68">
            <w:rPr>
              <w:rFonts w:ascii="Times New Roman" w:hAnsi="Times New Roman"/>
              <w:noProof/>
              <w:webHidden/>
              <w:rPrChange w:id="172" w:author="Wei Qi Yan" w:date="2024-12-18T19:31:00Z" w16du:dateUtc="2024-12-18T06:31:00Z">
                <w:rPr>
                  <w:noProof/>
                  <w:webHidden/>
                </w:rPr>
              </w:rPrChange>
            </w:rPr>
            <w:t>7</w:t>
          </w:r>
          <w:r w:rsidRPr="00D56B68">
            <w:rPr>
              <w:rFonts w:ascii="Times New Roman" w:hAnsi="Times New Roman"/>
              <w:noProof/>
              <w:webHidden/>
              <w:rPrChange w:id="173" w:author="Wei Qi Yan" w:date="2024-12-18T19:31:00Z" w16du:dateUtc="2024-12-18T06:31:00Z">
                <w:rPr>
                  <w:noProof/>
                  <w:webHidden/>
                </w:rPr>
              </w:rPrChange>
            </w:rPr>
            <w:fldChar w:fldCharType="end"/>
          </w:r>
          <w:r w:rsidRPr="00D56B68">
            <w:rPr>
              <w:rFonts w:ascii="Times New Roman" w:hAnsi="Times New Roman"/>
              <w:noProof/>
              <w:rPrChange w:id="174" w:author="Wei Qi Yan" w:date="2024-12-18T19:31:00Z" w16du:dateUtc="2024-12-18T06:31:00Z">
                <w:rPr>
                  <w:noProof/>
                </w:rPr>
              </w:rPrChange>
            </w:rPr>
            <w:fldChar w:fldCharType="end"/>
          </w:r>
        </w:p>
        <w:p w14:paraId="3DBD557E" w14:textId="4A420FA2" w:rsidR="00FD7CA2" w:rsidRPr="00D56B68" w:rsidRDefault="00FD7CA2" w:rsidP="00F915AF">
          <w:pPr>
            <w:pStyle w:val="TOC1"/>
            <w:rPr>
              <w:b w:val="0"/>
              <w:bCs w:val="0"/>
              <w:kern w:val="2"/>
              <w:sz w:val="24"/>
              <w:szCs w:val="24"/>
              <w:lang w:val="en-NZ"/>
              <w14:ligatures w14:val="standardContextual"/>
              <w:rPrChange w:id="175"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176" w:author="Wei Qi Yan" w:date="2024-12-18T19:31:00Z" w16du:dateUtc="2024-12-18T06:31:00Z">
                <w:rPr/>
              </w:rPrChange>
            </w:rPr>
            <w:fldChar w:fldCharType="begin"/>
          </w:r>
          <w:r w:rsidRPr="00D56B68">
            <w:rPr>
              <w:b w:val="0"/>
              <w:bCs w:val="0"/>
              <w:rPrChange w:id="177" w:author="Wei Qi Yan" w:date="2024-12-18T19:31:00Z" w16du:dateUtc="2024-12-18T06:31:00Z">
                <w:rPr/>
              </w:rPrChange>
            </w:rPr>
            <w:instrText>HYPERLINK \l "_Toc184799918"</w:instrText>
          </w:r>
          <w:r w:rsidRPr="00D56B68">
            <w:rPr>
              <w:b w:val="0"/>
              <w:bCs w:val="0"/>
              <w:rPrChange w:id="178" w:author="Wei Qi Yan" w:date="2024-12-18T19:31:00Z" w16du:dateUtc="2024-12-18T06:31:00Z">
                <w:rPr/>
              </w:rPrChange>
            </w:rPr>
          </w:r>
          <w:r w:rsidRPr="00D56B68">
            <w:rPr>
              <w:b w:val="0"/>
              <w:bCs w:val="0"/>
              <w:rPrChange w:id="179" w:author="Wei Qi Yan" w:date="2024-12-18T19:31:00Z" w16du:dateUtc="2024-12-18T06:31:00Z">
                <w:rPr/>
              </w:rPrChange>
            </w:rPr>
            <w:fldChar w:fldCharType="separate"/>
          </w:r>
          <w:r w:rsidRPr="00D56B68">
            <w:rPr>
              <w:rStyle w:val="Hyperlink"/>
              <w:b w:val="0"/>
              <w:bCs w:val="0"/>
              <w:rPrChange w:id="180" w:author="Wei Qi Yan" w:date="2024-12-18T19:31:00Z" w16du:dateUtc="2024-12-18T06:31:00Z">
                <w:rPr>
                  <w:rStyle w:val="Hyperlink"/>
                  <w:rFonts w:ascii="Times New Roman" w:hAnsi="Times New Roman"/>
                  <w:noProof/>
                </w:rPr>
              </w:rPrChange>
            </w:rPr>
            <w:t>Chapter 2 Related Work</w:t>
          </w:r>
          <w:r w:rsidRPr="00D56B68">
            <w:rPr>
              <w:b w:val="0"/>
              <w:bCs w:val="0"/>
              <w:webHidden/>
              <w:rPrChange w:id="181" w:author="Wei Qi Yan" w:date="2024-12-18T19:31:00Z" w16du:dateUtc="2024-12-18T06:31:00Z">
                <w:rPr>
                  <w:noProof/>
                  <w:webHidden/>
                </w:rPr>
              </w:rPrChange>
            </w:rPr>
            <w:tab/>
          </w:r>
          <w:r w:rsidRPr="00D56B68">
            <w:rPr>
              <w:b w:val="0"/>
              <w:bCs w:val="0"/>
              <w:webHidden/>
              <w:rPrChange w:id="182" w:author="Wei Qi Yan" w:date="2024-12-18T19:31:00Z" w16du:dateUtc="2024-12-18T06:31:00Z">
                <w:rPr>
                  <w:noProof/>
                  <w:webHidden/>
                </w:rPr>
              </w:rPrChange>
            </w:rPr>
            <w:fldChar w:fldCharType="begin"/>
          </w:r>
          <w:r w:rsidRPr="00D56B68">
            <w:rPr>
              <w:b w:val="0"/>
              <w:bCs w:val="0"/>
              <w:webHidden/>
              <w:rPrChange w:id="183" w:author="Wei Qi Yan" w:date="2024-12-18T19:31:00Z" w16du:dateUtc="2024-12-18T06:31:00Z">
                <w:rPr>
                  <w:noProof/>
                  <w:webHidden/>
                </w:rPr>
              </w:rPrChange>
            </w:rPr>
            <w:instrText xml:space="preserve"> PAGEREF _Toc184799918 \h </w:instrText>
          </w:r>
          <w:r w:rsidRPr="00D56B68">
            <w:rPr>
              <w:b w:val="0"/>
              <w:bCs w:val="0"/>
              <w:webHidden/>
              <w:rPrChange w:id="184" w:author="Wei Qi Yan" w:date="2024-12-18T19:31:00Z" w16du:dateUtc="2024-12-18T06:31:00Z">
                <w:rPr>
                  <w:noProof/>
                  <w:webHidden/>
                </w:rPr>
              </w:rPrChange>
            </w:rPr>
          </w:r>
          <w:r w:rsidRPr="00D56B68">
            <w:rPr>
              <w:b w:val="0"/>
              <w:bCs w:val="0"/>
              <w:webHidden/>
              <w:rPrChange w:id="185" w:author="Wei Qi Yan" w:date="2024-12-18T19:31:00Z" w16du:dateUtc="2024-12-18T06:31:00Z">
                <w:rPr>
                  <w:noProof/>
                  <w:webHidden/>
                </w:rPr>
              </w:rPrChange>
            </w:rPr>
            <w:fldChar w:fldCharType="separate"/>
          </w:r>
          <w:r w:rsidRPr="00D56B68">
            <w:rPr>
              <w:b w:val="0"/>
              <w:bCs w:val="0"/>
              <w:webHidden/>
              <w:rPrChange w:id="186" w:author="Wei Qi Yan" w:date="2024-12-18T19:31:00Z" w16du:dateUtc="2024-12-18T06:31:00Z">
                <w:rPr>
                  <w:noProof/>
                  <w:webHidden/>
                </w:rPr>
              </w:rPrChange>
            </w:rPr>
            <w:t>8</w:t>
          </w:r>
          <w:r w:rsidRPr="00D56B68">
            <w:rPr>
              <w:b w:val="0"/>
              <w:bCs w:val="0"/>
              <w:webHidden/>
              <w:rPrChange w:id="187" w:author="Wei Qi Yan" w:date="2024-12-18T19:31:00Z" w16du:dateUtc="2024-12-18T06:31:00Z">
                <w:rPr>
                  <w:noProof/>
                  <w:webHidden/>
                </w:rPr>
              </w:rPrChange>
            </w:rPr>
            <w:fldChar w:fldCharType="end"/>
          </w:r>
          <w:r w:rsidRPr="00D56B68">
            <w:rPr>
              <w:b w:val="0"/>
              <w:bCs w:val="0"/>
              <w:rPrChange w:id="188" w:author="Wei Qi Yan" w:date="2024-12-18T19:31:00Z" w16du:dateUtc="2024-12-18T06:31:00Z">
                <w:rPr>
                  <w:noProof/>
                </w:rPr>
              </w:rPrChange>
            </w:rPr>
            <w:fldChar w:fldCharType="end"/>
          </w:r>
        </w:p>
        <w:p w14:paraId="238589F5" w14:textId="4294B6D8" w:rsidR="00FD7CA2" w:rsidRPr="00D56B68" w:rsidRDefault="00FD7CA2">
          <w:pPr>
            <w:pStyle w:val="TOC2"/>
            <w:rPr>
              <w:rFonts w:ascii="Times New Roman" w:hAnsi="Times New Roman"/>
              <w:noProof/>
              <w:kern w:val="2"/>
              <w:sz w:val="24"/>
              <w:szCs w:val="24"/>
              <w:lang w:val="en-NZ"/>
              <w14:ligatures w14:val="standardContextual"/>
              <w:rPrChange w:id="189"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190" w:author="Wei Qi Yan" w:date="2024-12-18T19:31:00Z" w16du:dateUtc="2024-12-18T06:31:00Z">
                <w:rPr/>
              </w:rPrChange>
            </w:rPr>
            <w:fldChar w:fldCharType="begin"/>
          </w:r>
          <w:r w:rsidRPr="00D56B68">
            <w:rPr>
              <w:rFonts w:ascii="Times New Roman" w:hAnsi="Times New Roman"/>
              <w:rPrChange w:id="191" w:author="Wei Qi Yan" w:date="2024-12-18T19:31:00Z" w16du:dateUtc="2024-12-18T06:31:00Z">
                <w:rPr/>
              </w:rPrChange>
            </w:rPr>
            <w:instrText>HYPERLINK \l "_Toc184799919"</w:instrText>
          </w:r>
          <w:r w:rsidRPr="00D56B68">
            <w:rPr>
              <w:rFonts w:ascii="Times New Roman" w:hAnsi="Times New Roman"/>
              <w:rPrChange w:id="192" w:author="Wei Qi Yan" w:date="2024-12-18T19:31:00Z" w16du:dateUtc="2024-12-18T06:31:00Z">
                <w:rPr/>
              </w:rPrChange>
            </w:rPr>
          </w:r>
          <w:r w:rsidRPr="00D56B68">
            <w:rPr>
              <w:rFonts w:ascii="Times New Roman" w:hAnsi="Times New Roman"/>
              <w:rPrChange w:id="193" w:author="Wei Qi Yan" w:date="2024-12-18T19:31:00Z" w16du:dateUtc="2024-12-18T06:31:00Z">
                <w:rPr/>
              </w:rPrChange>
            </w:rPr>
            <w:fldChar w:fldCharType="separate"/>
          </w:r>
          <w:r w:rsidRPr="00D56B68">
            <w:rPr>
              <w:rStyle w:val="Hyperlink"/>
              <w:rFonts w:ascii="Times New Roman" w:hAnsi="Times New Roman"/>
              <w:noProof/>
            </w:rPr>
            <w:t>2.1</w:t>
          </w:r>
          <w:r w:rsidRPr="00D56B68">
            <w:rPr>
              <w:rFonts w:ascii="Times New Roman" w:hAnsi="Times New Roman"/>
              <w:noProof/>
              <w:kern w:val="2"/>
              <w:sz w:val="24"/>
              <w:szCs w:val="24"/>
              <w:lang w:val="en-NZ"/>
              <w14:ligatures w14:val="standardContextual"/>
              <w:rPrChange w:id="194"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Introduction</w:t>
          </w:r>
          <w:r w:rsidRPr="00D56B68">
            <w:rPr>
              <w:rFonts w:ascii="Times New Roman" w:hAnsi="Times New Roman"/>
              <w:noProof/>
              <w:webHidden/>
              <w:rPrChange w:id="195" w:author="Wei Qi Yan" w:date="2024-12-18T19:31:00Z" w16du:dateUtc="2024-12-18T06:31:00Z">
                <w:rPr>
                  <w:noProof/>
                  <w:webHidden/>
                </w:rPr>
              </w:rPrChange>
            </w:rPr>
            <w:tab/>
          </w:r>
          <w:r w:rsidRPr="00D56B68">
            <w:rPr>
              <w:rFonts w:ascii="Times New Roman" w:hAnsi="Times New Roman"/>
              <w:noProof/>
              <w:webHidden/>
              <w:rPrChange w:id="196" w:author="Wei Qi Yan" w:date="2024-12-18T19:31:00Z" w16du:dateUtc="2024-12-18T06:31:00Z">
                <w:rPr>
                  <w:noProof/>
                  <w:webHidden/>
                </w:rPr>
              </w:rPrChange>
            </w:rPr>
            <w:fldChar w:fldCharType="begin"/>
          </w:r>
          <w:r w:rsidRPr="00D56B68">
            <w:rPr>
              <w:rFonts w:ascii="Times New Roman" w:hAnsi="Times New Roman"/>
              <w:noProof/>
              <w:webHidden/>
              <w:rPrChange w:id="197" w:author="Wei Qi Yan" w:date="2024-12-18T19:31:00Z" w16du:dateUtc="2024-12-18T06:31:00Z">
                <w:rPr>
                  <w:noProof/>
                  <w:webHidden/>
                </w:rPr>
              </w:rPrChange>
            </w:rPr>
            <w:instrText xml:space="preserve"> PAGEREF _Toc184799919 \h </w:instrText>
          </w:r>
          <w:r w:rsidRPr="00D56B68">
            <w:rPr>
              <w:rFonts w:ascii="Times New Roman" w:hAnsi="Times New Roman"/>
              <w:noProof/>
              <w:webHidden/>
              <w:rPrChange w:id="198" w:author="Wei Qi Yan" w:date="2024-12-18T19:31:00Z" w16du:dateUtc="2024-12-18T06:31:00Z">
                <w:rPr>
                  <w:noProof/>
                  <w:webHidden/>
                </w:rPr>
              </w:rPrChange>
            </w:rPr>
          </w:r>
          <w:r w:rsidRPr="00D56B68">
            <w:rPr>
              <w:rFonts w:ascii="Times New Roman" w:hAnsi="Times New Roman"/>
              <w:noProof/>
              <w:webHidden/>
              <w:rPrChange w:id="199" w:author="Wei Qi Yan" w:date="2024-12-18T19:31:00Z" w16du:dateUtc="2024-12-18T06:31:00Z">
                <w:rPr>
                  <w:noProof/>
                  <w:webHidden/>
                </w:rPr>
              </w:rPrChange>
            </w:rPr>
            <w:fldChar w:fldCharType="separate"/>
          </w:r>
          <w:r w:rsidRPr="00D56B68">
            <w:rPr>
              <w:rFonts w:ascii="Times New Roman" w:hAnsi="Times New Roman"/>
              <w:noProof/>
              <w:webHidden/>
              <w:rPrChange w:id="200" w:author="Wei Qi Yan" w:date="2024-12-18T19:31:00Z" w16du:dateUtc="2024-12-18T06:31:00Z">
                <w:rPr>
                  <w:noProof/>
                  <w:webHidden/>
                </w:rPr>
              </w:rPrChange>
            </w:rPr>
            <w:t>9</w:t>
          </w:r>
          <w:r w:rsidRPr="00D56B68">
            <w:rPr>
              <w:rFonts w:ascii="Times New Roman" w:hAnsi="Times New Roman"/>
              <w:noProof/>
              <w:webHidden/>
              <w:rPrChange w:id="201" w:author="Wei Qi Yan" w:date="2024-12-18T19:31:00Z" w16du:dateUtc="2024-12-18T06:31:00Z">
                <w:rPr>
                  <w:noProof/>
                  <w:webHidden/>
                </w:rPr>
              </w:rPrChange>
            </w:rPr>
            <w:fldChar w:fldCharType="end"/>
          </w:r>
          <w:r w:rsidRPr="00D56B68">
            <w:rPr>
              <w:rFonts w:ascii="Times New Roman" w:hAnsi="Times New Roman"/>
              <w:noProof/>
              <w:rPrChange w:id="202" w:author="Wei Qi Yan" w:date="2024-12-18T19:31:00Z" w16du:dateUtc="2024-12-18T06:31:00Z">
                <w:rPr>
                  <w:noProof/>
                </w:rPr>
              </w:rPrChange>
            </w:rPr>
            <w:fldChar w:fldCharType="end"/>
          </w:r>
        </w:p>
        <w:p w14:paraId="550A44E8" w14:textId="0A1DF1DC" w:rsidR="00FD7CA2" w:rsidRPr="00D56B68" w:rsidRDefault="00FD7CA2">
          <w:pPr>
            <w:pStyle w:val="TOC2"/>
            <w:rPr>
              <w:rFonts w:ascii="Times New Roman" w:hAnsi="Times New Roman"/>
              <w:noProof/>
              <w:kern w:val="2"/>
              <w:sz w:val="24"/>
              <w:szCs w:val="24"/>
              <w:lang w:val="en-NZ"/>
              <w14:ligatures w14:val="standardContextual"/>
              <w:rPrChange w:id="203"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204" w:author="Wei Qi Yan" w:date="2024-12-18T19:31:00Z" w16du:dateUtc="2024-12-18T06:31:00Z">
                <w:rPr/>
              </w:rPrChange>
            </w:rPr>
            <w:fldChar w:fldCharType="begin"/>
          </w:r>
          <w:r w:rsidRPr="00D56B68">
            <w:rPr>
              <w:rFonts w:ascii="Times New Roman" w:hAnsi="Times New Roman"/>
              <w:rPrChange w:id="205" w:author="Wei Qi Yan" w:date="2024-12-18T19:31:00Z" w16du:dateUtc="2024-12-18T06:31:00Z">
                <w:rPr/>
              </w:rPrChange>
            </w:rPr>
            <w:instrText>HYPERLINK \l "_Toc184799920"</w:instrText>
          </w:r>
          <w:r w:rsidRPr="00D56B68">
            <w:rPr>
              <w:rFonts w:ascii="Times New Roman" w:hAnsi="Times New Roman"/>
              <w:rPrChange w:id="206" w:author="Wei Qi Yan" w:date="2024-12-18T19:31:00Z" w16du:dateUtc="2024-12-18T06:31:00Z">
                <w:rPr/>
              </w:rPrChange>
            </w:rPr>
          </w:r>
          <w:r w:rsidRPr="00D56B68">
            <w:rPr>
              <w:rFonts w:ascii="Times New Roman" w:hAnsi="Times New Roman"/>
              <w:rPrChange w:id="207" w:author="Wei Qi Yan" w:date="2024-12-18T19:31:00Z" w16du:dateUtc="2024-12-18T06:31:00Z">
                <w:rPr/>
              </w:rPrChange>
            </w:rPr>
            <w:fldChar w:fldCharType="separate"/>
          </w:r>
          <w:r w:rsidRPr="00D56B68">
            <w:rPr>
              <w:rStyle w:val="Hyperlink"/>
              <w:rFonts w:ascii="Times New Roman" w:hAnsi="Times New Roman"/>
              <w:noProof/>
            </w:rPr>
            <w:t>2.2</w:t>
          </w:r>
          <w:r w:rsidRPr="00D56B68">
            <w:rPr>
              <w:rFonts w:ascii="Times New Roman" w:hAnsi="Times New Roman"/>
              <w:noProof/>
              <w:kern w:val="2"/>
              <w:sz w:val="24"/>
              <w:szCs w:val="24"/>
              <w:lang w:val="en-NZ"/>
              <w14:ligatures w14:val="standardContextual"/>
              <w:rPrChange w:id="208"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Computer Vision</w:t>
          </w:r>
          <w:r w:rsidRPr="00D56B68">
            <w:rPr>
              <w:rFonts w:ascii="Times New Roman" w:hAnsi="Times New Roman"/>
              <w:noProof/>
              <w:webHidden/>
              <w:rPrChange w:id="209" w:author="Wei Qi Yan" w:date="2024-12-18T19:31:00Z" w16du:dateUtc="2024-12-18T06:31:00Z">
                <w:rPr>
                  <w:noProof/>
                  <w:webHidden/>
                </w:rPr>
              </w:rPrChange>
            </w:rPr>
            <w:tab/>
          </w:r>
          <w:r w:rsidRPr="00D56B68">
            <w:rPr>
              <w:rFonts w:ascii="Times New Roman" w:hAnsi="Times New Roman"/>
              <w:noProof/>
              <w:webHidden/>
              <w:rPrChange w:id="210" w:author="Wei Qi Yan" w:date="2024-12-18T19:31:00Z" w16du:dateUtc="2024-12-18T06:31:00Z">
                <w:rPr>
                  <w:noProof/>
                  <w:webHidden/>
                </w:rPr>
              </w:rPrChange>
            </w:rPr>
            <w:fldChar w:fldCharType="begin"/>
          </w:r>
          <w:r w:rsidRPr="00D56B68">
            <w:rPr>
              <w:rFonts w:ascii="Times New Roman" w:hAnsi="Times New Roman"/>
              <w:noProof/>
              <w:webHidden/>
              <w:rPrChange w:id="211" w:author="Wei Qi Yan" w:date="2024-12-18T19:31:00Z" w16du:dateUtc="2024-12-18T06:31:00Z">
                <w:rPr>
                  <w:noProof/>
                  <w:webHidden/>
                </w:rPr>
              </w:rPrChange>
            </w:rPr>
            <w:instrText xml:space="preserve"> PAGEREF _Toc184799920 \h </w:instrText>
          </w:r>
          <w:r w:rsidRPr="00D56B68">
            <w:rPr>
              <w:rFonts w:ascii="Times New Roman" w:hAnsi="Times New Roman"/>
              <w:noProof/>
              <w:webHidden/>
              <w:rPrChange w:id="212" w:author="Wei Qi Yan" w:date="2024-12-18T19:31:00Z" w16du:dateUtc="2024-12-18T06:31:00Z">
                <w:rPr>
                  <w:noProof/>
                  <w:webHidden/>
                </w:rPr>
              </w:rPrChange>
            </w:rPr>
          </w:r>
          <w:r w:rsidRPr="00D56B68">
            <w:rPr>
              <w:rFonts w:ascii="Times New Roman" w:hAnsi="Times New Roman"/>
              <w:noProof/>
              <w:webHidden/>
              <w:rPrChange w:id="213" w:author="Wei Qi Yan" w:date="2024-12-18T19:31:00Z" w16du:dateUtc="2024-12-18T06:31:00Z">
                <w:rPr>
                  <w:noProof/>
                  <w:webHidden/>
                </w:rPr>
              </w:rPrChange>
            </w:rPr>
            <w:fldChar w:fldCharType="separate"/>
          </w:r>
          <w:r w:rsidRPr="00D56B68">
            <w:rPr>
              <w:rFonts w:ascii="Times New Roman" w:hAnsi="Times New Roman"/>
              <w:noProof/>
              <w:webHidden/>
              <w:rPrChange w:id="214" w:author="Wei Qi Yan" w:date="2024-12-18T19:31:00Z" w16du:dateUtc="2024-12-18T06:31:00Z">
                <w:rPr>
                  <w:noProof/>
                  <w:webHidden/>
                </w:rPr>
              </w:rPrChange>
            </w:rPr>
            <w:t>9</w:t>
          </w:r>
          <w:r w:rsidRPr="00D56B68">
            <w:rPr>
              <w:rFonts w:ascii="Times New Roman" w:hAnsi="Times New Roman"/>
              <w:noProof/>
              <w:webHidden/>
              <w:rPrChange w:id="215" w:author="Wei Qi Yan" w:date="2024-12-18T19:31:00Z" w16du:dateUtc="2024-12-18T06:31:00Z">
                <w:rPr>
                  <w:noProof/>
                  <w:webHidden/>
                </w:rPr>
              </w:rPrChange>
            </w:rPr>
            <w:fldChar w:fldCharType="end"/>
          </w:r>
          <w:r w:rsidRPr="00D56B68">
            <w:rPr>
              <w:rFonts w:ascii="Times New Roman" w:hAnsi="Times New Roman"/>
              <w:noProof/>
              <w:rPrChange w:id="216" w:author="Wei Qi Yan" w:date="2024-12-18T19:31:00Z" w16du:dateUtc="2024-12-18T06:31:00Z">
                <w:rPr>
                  <w:noProof/>
                </w:rPr>
              </w:rPrChange>
            </w:rPr>
            <w:fldChar w:fldCharType="end"/>
          </w:r>
        </w:p>
        <w:p w14:paraId="06026E5F" w14:textId="69728BAD" w:rsidR="00FD7CA2" w:rsidRPr="00D56B68" w:rsidRDefault="00FD7CA2">
          <w:pPr>
            <w:pStyle w:val="TOC2"/>
            <w:rPr>
              <w:rFonts w:ascii="Times New Roman" w:hAnsi="Times New Roman"/>
              <w:noProof/>
              <w:kern w:val="2"/>
              <w:sz w:val="24"/>
              <w:szCs w:val="24"/>
              <w:lang w:val="en-NZ"/>
              <w14:ligatures w14:val="standardContextual"/>
              <w:rPrChange w:id="21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218" w:author="Wei Qi Yan" w:date="2024-12-18T19:31:00Z" w16du:dateUtc="2024-12-18T06:31:00Z">
                <w:rPr/>
              </w:rPrChange>
            </w:rPr>
            <w:fldChar w:fldCharType="begin"/>
          </w:r>
          <w:r w:rsidRPr="00D56B68">
            <w:rPr>
              <w:rFonts w:ascii="Times New Roman" w:hAnsi="Times New Roman"/>
              <w:rPrChange w:id="219" w:author="Wei Qi Yan" w:date="2024-12-18T19:31:00Z" w16du:dateUtc="2024-12-18T06:31:00Z">
                <w:rPr/>
              </w:rPrChange>
            </w:rPr>
            <w:instrText>HYPERLINK \l "_Toc184799921"</w:instrText>
          </w:r>
          <w:r w:rsidRPr="00D56B68">
            <w:rPr>
              <w:rFonts w:ascii="Times New Roman" w:hAnsi="Times New Roman"/>
              <w:rPrChange w:id="220" w:author="Wei Qi Yan" w:date="2024-12-18T19:31:00Z" w16du:dateUtc="2024-12-18T06:31:00Z">
                <w:rPr/>
              </w:rPrChange>
            </w:rPr>
          </w:r>
          <w:r w:rsidRPr="00D56B68">
            <w:rPr>
              <w:rFonts w:ascii="Times New Roman" w:hAnsi="Times New Roman"/>
              <w:rPrChange w:id="221" w:author="Wei Qi Yan" w:date="2024-12-18T19:31:00Z" w16du:dateUtc="2024-12-18T06:31:00Z">
                <w:rPr/>
              </w:rPrChange>
            </w:rPr>
            <w:fldChar w:fldCharType="separate"/>
          </w:r>
          <w:r w:rsidRPr="00D56B68">
            <w:rPr>
              <w:rStyle w:val="Hyperlink"/>
              <w:rFonts w:ascii="Times New Roman" w:hAnsi="Times New Roman"/>
              <w:noProof/>
            </w:rPr>
            <w:t>2.3</w:t>
          </w:r>
          <w:r w:rsidRPr="00D56B68">
            <w:rPr>
              <w:rFonts w:ascii="Times New Roman" w:hAnsi="Times New Roman"/>
              <w:noProof/>
              <w:kern w:val="2"/>
              <w:sz w:val="24"/>
              <w:szCs w:val="24"/>
              <w:lang w:val="en-NZ"/>
              <w14:ligatures w14:val="standardContextual"/>
              <w:rPrChange w:id="222"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3D</w:t>
          </w:r>
          <w:r w:rsidRPr="00D56B68">
            <w:rPr>
              <w:rFonts w:ascii="Times New Roman" w:hAnsi="Times New Roman"/>
              <w:noProof/>
              <w:webHidden/>
              <w:rPrChange w:id="223" w:author="Wei Qi Yan" w:date="2024-12-18T19:31:00Z" w16du:dateUtc="2024-12-18T06:31:00Z">
                <w:rPr>
                  <w:noProof/>
                  <w:webHidden/>
                </w:rPr>
              </w:rPrChange>
            </w:rPr>
            <w:tab/>
          </w:r>
          <w:r w:rsidRPr="00D56B68">
            <w:rPr>
              <w:rFonts w:ascii="Times New Roman" w:hAnsi="Times New Roman"/>
              <w:noProof/>
              <w:webHidden/>
              <w:rPrChange w:id="224" w:author="Wei Qi Yan" w:date="2024-12-18T19:31:00Z" w16du:dateUtc="2024-12-18T06:31:00Z">
                <w:rPr>
                  <w:noProof/>
                  <w:webHidden/>
                </w:rPr>
              </w:rPrChange>
            </w:rPr>
            <w:fldChar w:fldCharType="begin"/>
          </w:r>
          <w:r w:rsidRPr="00D56B68">
            <w:rPr>
              <w:rFonts w:ascii="Times New Roman" w:hAnsi="Times New Roman"/>
              <w:noProof/>
              <w:webHidden/>
              <w:rPrChange w:id="225" w:author="Wei Qi Yan" w:date="2024-12-18T19:31:00Z" w16du:dateUtc="2024-12-18T06:31:00Z">
                <w:rPr>
                  <w:noProof/>
                  <w:webHidden/>
                </w:rPr>
              </w:rPrChange>
            </w:rPr>
            <w:instrText xml:space="preserve"> PAGEREF _Toc184799921 \h </w:instrText>
          </w:r>
          <w:r w:rsidRPr="00D56B68">
            <w:rPr>
              <w:rFonts w:ascii="Times New Roman" w:hAnsi="Times New Roman"/>
              <w:noProof/>
              <w:webHidden/>
              <w:rPrChange w:id="226" w:author="Wei Qi Yan" w:date="2024-12-18T19:31:00Z" w16du:dateUtc="2024-12-18T06:31:00Z">
                <w:rPr>
                  <w:noProof/>
                  <w:webHidden/>
                </w:rPr>
              </w:rPrChange>
            </w:rPr>
          </w:r>
          <w:r w:rsidRPr="00D56B68">
            <w:rPr>
              <w:rFonts w:ascii="Times New Roman" w:hAnsi="Times New Roman"/>
              <w:noProof/>
              <w:webHidden/>
              <w:rPrChange w:id="227" w:author="Wei Qi Yan" w:date="2024-12-18T19:31:00Z" w16du:dateUtc="2024-12-18T06:31:00Z">
                <w:rPr>
                  <w:noProof/>
                  <w:webHidden/>
                </w:rPr>
              </w:rPrChange>
            </w:rPr>
            <w:fldChar w:fldCharType="separate"/>
          </w:r>
          <w:r w:rsidRPr="00D56B68">
            <w:rPr>
              <w:rFonts w:ascii="Times New Roman" w:hAnsi="Times New Roman"/>
              <w:noProof/>
              <w:webHidden/>
              <w:rPrChange w:id="228" w:author="Wei Qi Yan" w:date="2024-12-18T19:31:00Z" w16du:dateUtc="2024-12-18T06:31:00Z">
                <w:rPr>
                  <w:noProof/>
                  <w:webHidden/>
                </w:rPr>
              </w:rPrChange>
            </w:rPr>
            <w:t>10</w:t>
          </w:r>
          <w:r w:rsidRPr="00D56B68">
            <w:rPr>
              <w:rFonts w:ascii="Times New Roman" w:hAnsi="Times New Roman"/>
              <w:noProof/>
              <w:webHidden/>
              <w:rPrChange w:id="229" w:author="Wei Qi Yan" w:date="2024-12-18T19:31:00Z" w16du:dateUtc="2024-12-18T06:31:00Z">
                <w:rPr>
                  <w:noProof/>
                  <w:webHidden/>
                </w:rPr>
              </w:rPrChange>
            </w:rPr>
            <w:fldChar w:fldCharType="end"/>
          </w:r>
          <w:r w:rsidRPr="00D56B68">
            <w:rPr>
              <w:rFonts w:ascii="Times New Roman" w:hAnsi="Times New Roman"/>
              <w:noProof/>
              <w:rPrChange w:id="230" w:author="Wei Qi Yan" w:date="2024-12-18T19:31:00Z" w16du:dateUtc="2024-12-18T06:31:00Z">
                <w:rPr>
                  <w:noProof/>
                </w:rPr>
              </w:rPrChange>
            </w:rPr>
            <w:fldChar w:fldCharType="end"/>
          </w:r>
        </w:p>
        <w:p w14:paraId="2650F02E" w14:textId="778EEAA0" w:rsidR="00FD7CA2" w:rsidRPr="00D56B68" w:rsidRDefault="00FD7CA2">
          <w:pPr>
            <w:pStyle w:val="TOC2"/>
            <w:rPr>
              <w:rFonts w:ascii="Times New Roman" w:hAnsi="Times New Roman"/>
              <w:noProof/>
              <w:kern w:val="2"/>
              <w:sz w:val="24"/>
              <w:szCs w:val="24"/>
              <w:lang w:val="en-NZ"/>
              <w14:ligatures w14:val="standardContextual"/>
              <w:rPrChange w:id="231"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232" w:author="Wei Qi Yan" w:date="2024-12-18T19:31:00Z" w16du:dateUtc="2024-12-18T06:31:00Z">
                <w:rPr/>
              </w:rPrChange>
            </w:rPr>
            <w:fldChar w:fldCharType="begin"/>
          </w:r>
          <w:r w:rsidRPr="00D56B68">
            <w:rPr>
              <w:rFonts w:ascii="Times New Roman" w:hAnsi="Times New Roman"/>
              <w:rPrChange w:id="233" w:author="Wei Qi Yan" w:date="2024-12-18T19:31:00Z" w16du:dateUtc="2024-12-18T06:31:00Z">
                <w:rPr/>
              </w:rPrChange>
            </w:rPr>
            <w:instrText>HYPERLINK \l "_Toc184799922"</w:instrText>
          </w:r>
          <w:r w:rsidRPr="00D56B68">
            <w:rPr>
              <w:rFonts w:ascii="Times New Roman" w:hAnsi="Times New Roman"/>
              <w:rPrChange w:id="234" w:author="Wei Qi Yan" w:date="2024-12-18T19:31:00Z" w16du:dateUtc="2024-12-18T06:31:00Z">
                <w:rPr/>
              </w:rPrChange>
            </w:rPr>
          </w:r>
          <w:r w:rsidRPr="00D56B68">
            <w:rPr>
              <w:rFonts w:ascii="Times New Roman" w:hAnsi="Times New Roman"/>
              <w:rPrChange w:id="235" w:author="Wei Qi Yan" w:date="2024-12-18T19:31:00Z" w16du:dateUtc="2024-12-18T06:31:00Z">
                <w:rPr/>
              </w:rPrChange>
            </w:rPr>
            <w:fldChar w:fldCharType="separate"/>
          </w:r>
          <w:r w:rsidRPr="00D56B68">
            <w:rPr>
              <w:rStyle w:val="Hyperlink"/>
              <w:rFonts w:ascii="Times New Roman" w:hAnsi="Times New Roman"/>
              <w:noProof/>
            </w:rPr>
            <w:t>2.4</w:t>
          </w:r>
          <w:r w:rsidRPr="00D56B68">
            <w:rPr>
              <w:rFonts w:ascii="Times New Roman" w:hAnsi="Times New Roman"/>
              <w:noProof/>
              <w:kern w:val="2"/>
              <w:sz w:val="24"/>
              <w:szCs w:val="24"/>
              <w:lang w:val="en-NZ"/>
              <w14:ligatures w14:val="standardContextual"/>
              <w:rPrChange w:id="236"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Large Language Models</w:t>
          </w:r>
          <w:r w:rsidRPr="00D56B68">
            <w:rPr>
              <w:rFonts w:ascii="Times New Roman" w:hAnsi="Times New Roman"/>
              <w:noProof/>
              <w:webHidden/>
              <w:rPrChange w:id="237" w:author="Wei Qi Yan" w:date="2024-12-18T19:31:00Z" w16du:dateUtc="2024-12-18T06:31:00Z">
                <w:rPr>
                  <w:noProof/>
                  <w:webHidden/>
                </w:rPr>
              </w:rPrChange>
            </w:rPr>
            <w:tab/>
          </w:r>
          <w:r w:rsidRPr="00D56B68">
            <w:rPr>
              <w:rFonts w:ascii="Times New Roman" w:hAnsi="Times New Roman"/>
              <w:noProof/>
              <w:webHidden/>
              <w:rPrChange w:id="238" w:author="Wei Qi Yan" w:date="2024-12-18T19:31:00Z" w16du:dateUtc="2024-12-18T06:31:00Z">
                <w:rPr>
                  <w:noProof/>
                  <w:webHidden/>
                </w:rPr>
              </w:rPrChange>
            </w:rPr>
            <w:fldChar w:fldCharType="begin"/>
          </w:r>
          <w:r w:rsidRPr="00D56B68">
            <w:rPr>
              <w:rFonts w:ascii="Times New Roman" w:hAnsi="Times New Roman"/>
              <w:noProof/>
              <w:webHidden/>
              <w:rPrChange w:id="239" w:author="Wei Qi Yan" w:date="2024-12-18T19:31:00Z" w16du:dateUtc="2024-12-18T06:31:00Z">
                <w:rPr>
                  <w:noProof/>
                  <w:webHidden/>
                </w:rPr>
              </w:rPrChange>
            </w:rPr>
            <w:instrText xml:space="preserve"> PAGEREF _Toc184799922 \h </w:instrText>
          </w:r>
          <w:r w:rsidRPr="00D56B68">
            <w:rPr>
              <w:rFonts w:ascii="Times New Roman" w:hAnsi="Times New Roman"/>
              <w:noProof/>
              <w:webHidden/>
              <w:rPrChange w:id="240" w:author="Wei Qi Yan" w:date="2024-12-18T19:31:00Z" w16du:dateUtc="2024-12-18T06:31:00Z">
                <w:rPr>
                  <w:noProof/>
                  <w:webHidden/>
                </w:rPr>
              </w:rPrChange>
            </w:rPr>
          </w:r>
          <w:r w:rsidRPr="00D56B68">
            <w:rPr>
              <w:rFonts w:ascii="Times New Roman" w:hAnsi="Times New Roman"/>
              <w:noProof/>
              <w:webHidden/>
              <w:rPrChange w:id="241" w:author="Wei Qi Yan" w:date="2024-12-18T19:31:00Z" w16du:dateUtc="2024-12-18T06:31:00Z">
                <w:rPr>
                  <w:noProof/>
                  <w:webHidden/>
                </w:rPr>
              </w:rPrChange>
            </w:rPr>
            <w:fldChar w:fldCharType="separate"/>
          </w:r>
          <w:r w:rsidRPr="00D56B68">
            <w:rPr>
              <w:rFonts w:ascii="Times New Roman" w:hAnsi="Times New Roman"/>
              <w:noProof/>
              <w:webHidden/>
              <w:rPrChange w:id="242" w:author="Wei Qi Yan" w:date="2024-12-18T19:31:00Z" w16du:dateUtc="2024-12-18T06:31:00Z">
                <w:rPr>
                  <w:noProof/>
                  <w:webHidden/>
                </w:rPr>
              </w:rPrChange>
            </w:rPr>
            <w:t>13</w:t>
          </w:r>
          <w:r w:rsidRPr="00D56B68">
            <w:rPr>
              <w:rFonts w:ascii="Times New Roman" w:hAnsi="Times New Roman"/>
              <w:noProof/>
              <w:webHidden/>
              <w:rPrChange w:id="243" w:author="Wei Qi Yan" w:date="2024-12-18T19:31:00Z" w16du:dateUtc="2024-12-18T06:31:00Z">
                <w:rPr>
                  <w:noProof/>
                  <w:webHidden/>
                </w:rPr>
              </w:rPrChange>
            </w:rPr>
            <w:fldChar w:fldCharType="end"/>
          </w:r>
          <w:r w:rsidRPr="00D56B68">
            <w:rPr>
              <w:rFonts w:ascii="Times New Roman" w:hAnsi="Times New Roman"/>
              <w:noProof/>
              <w:rPrChange w:id="244" w:author="Wei Qi Yan" w:date="2024-12-18T19:31:00Z" w16du:dateUtc="2024-12-18T06:31:00Z">
                <w:rPr>
                  <w:noProof/>
                </w:rPr>
              </w:rPrChange>
            </w:rPr>
            <w:fldChar w:fldCharType="end"/>
          </w:r>
        </w:p>
        <w:p w14:paraId="0A1ADAFF" w14:textId="2C741A61" w:rsidR="00FD7CA2" w:rsidRPr="00D56B68" w:rsidRDefault="00FD7CA2">
          <w:pPr>
            <w:pStyle w:val="TOC2"/>
            <w:rPr>
              <w:rFonts w:ascii="Times New Roman" w:hAnsi="Times New Roman"/>
              <w:noProof/>
              <w:kern w:val="2"/>
              <w:sz w:val="24"/>
              <w:szCs w:val="24"/>
              <w:lang w:val="en-NZ"/>
              <w14:ligatures w14:val="standardContextual"/>
              <w:rPrChange w:id="245"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246" w:author="Wei Qi Yan" w:date="2024-12-18T19:31:00Z" w16du:dateUtc="2024-12-18T06:31:00Z">
                <w:rPr/>
              </w:rPrChange>
            </w:rPr>
            <w:fldChar w:fldCharType="begin"/>
          </w:r>
          <w:r w:rsidRPr="00D56B68">
            <w:rPr>
              <w:rFonts w:ascii="Times New Roman" w:hAnsi="Times New Roman"/>
              <w:rPrChange w:id="247" w:author="Wei Qi Yan" w:date="2024-12-18T19:31:00Z" w16du:dateUtc="2024-12-18T06:31:00Z">
                <w:rPr/>
              </w:rPrChange>
            </w:rPr>
            <w:instrText>HYPERLINK \l "_Toc184799923"</w:instrText>
          </w:r>
          <w:r w:rsidRPr="00D56B68">
            <w:rPr>
              <w:rFonts w:ascii="Times New Roman" w:hAnsi="Times New Roman"/>
              <w:rPrChange w:id="248" w:author="Wei Qi Yan" w:date="2024-12-18T19:31:00Z" w16du:dateUtc="2024-12-18T06:31:00Z">
                <w:rPr/>
              </w:rPrChange>
            </w:rPr>
          </w:r>
          <w:r w:rsidRPr="00D56B68">
            <w:rPr>
              <w:rFonts w:ascii="Times New Roman" w:hAnsi="Times New Roman"/>
              <w:rPrChange w:id="249" w:author="Wei Qi Yan" w:date="2024-12-18T19:31:00Z" w16du:dateUtc="2024-12-18T06:31:00Z">
                <w:rPr/>
              </w:rPrChange>
            </w:rPr>
            <w:fldChar w:fldCharType="separate"/>
          </w:r>
          <w:r w:rsidRPr="00D56B68">
            <w:rPr>
              <w:rStyle w:val="Hyperlink"/>
              <w:rFonts w:ascii="Times New Roman" w:hAnsi="Times New Roman"/>
              <w:noProof/>
            </w:rPr>
            <w:t>2.5</w:t>
          </w:r>
          <w:r w:rsidRPr="00D56B68">
            <w:rPr>
              <w:rFonts w:ascii="Times New Roman" w:hAnsi="Times New Roman"/>
              <w:noProof/>
              <w:kern w:val="2"/>
              <w:sz w:val="24"/>
              <w:szCs w:val="24"/>
              <w:lang w:val="en-NZ"/>
              <w14:ligatures w14:val="standardContextual"/>
              <w:rPrChange w:id="250"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Multimodal &amp; multi-stream</w:t>
          </w:r>
          <w:r w:rsidRPr="00D56B68">
            <w:rPr>
              <w:rFonts w:ascii="Times New Roman" w:hAnsi="Times New Roman"/>
              <w:noProof/>
              <w:webHidden/>
              <w:rPrChange w:id="251" w:author="Wei Qi Yan" w:date="2024-12-18T19:31:00Z" w16du:dateUtc="2024-12-18T06:31:00Z">
                <w:rPr>
                  <w:noProof/>
                  <w:webHidden/>
                </w:rPr>
              </w:rPrChange>
            </w:rPr>
            <w:tab/>
          </w:r>
          <w:r w:rsidRPr="00D56B68">
            <w:rPr>
              <w:rFonts w:ascii="Times New Roman" w:hAnsi="Times New Roman"/>
              <w:noProof/>
              <w:webHidden/>
              <w:rPrChange w:id="252" w:author="Wei Qi Yan" w:date="2024-12-18T19:31:00Z" w16du:dateUtc="2024-12-18T06:31:00Z">
                <w:rPr>
                  <w:noProof/>
                  <w:webHidden/>
                </w:rPr>
              </w:rPrChange>
            </w:rPr>
            <w:fldChar w:fldCharType="begin"/>
          </w:r>
          <w:r w:rsidRPr="00D56B68">
            <w:rPr>
              <w:rFonts w:ascii="Times New Roman" w:hAnsi="Times New Roman"/>
              <w:noProof/>
              <w:webHidden/>
              <w:rPrChange w:id="253" w:author="Wei Qi Yan" w:date="2024-12-18T19:31:00Z" w16du:dateUtc="2024-12-18T06:31:00Z">
                <w:rPr>
                  <w:noProof/>
                  <w:webHidden/>
                </w:rPr>
              </w:rPrChange>
            </w:rPr>
            <w:instrText xml:space="preserve"> PAGEREF _Toc184799923 \h </w:instrText>
          </w:r>
          <w:r w:rsidRPr="00D56B68">
            <w:rPr>
              <w:rFonts w:ascii="Times New Roman" w:hAnsi="Times New Roman"/>
              <w:noProof/>
              <w:webHidden/>
              <w:rPrChange w:id="254" w:author="Wei Qi Yan" w:date="2024-12-18T19:31:00Z" w16du:dateUtc="2024-12-18T06:31:00Z">
                <w:rPr>
                  <w:noProof/>
                  <w:webHidden/>
                </w:rPr>
              </w:rPrChange>
            </w:rPr>
          </w:r>
          <w:r w:rsidRPr="00D56B68">
            <w:rPr>
              <w:rFonts w:ascii="Times New Roman" w:hAnsi="Times New Roman"/>
              <w:noProof/>
              <w:webHidden/>
              <w:rPrChange w:id="255" w:author="Wei Qi Yan" w:date="2024-12-18T19:31:00Z" w16du:dateUtc="2024-12-18T06:31:00Z">
                <w:rPr>
                  <w:noProof/>
                  <w:webHidden/>
                </w:rPr>
              </w:rPrChange>
            </w:rPr>
            <w:fldChar w:fldCharType="separate"/>
          </w:r>
          <w:r w:rsidRPr="00D56B68">
            <w:rPr>
              <w:rFonts w:ascii="Times New Roman" w:hAnsi="Times New Roman"/>
              <w:noProof/>
              <w:webHidden/>
              <w:rPrChange w:id="256" w:author="Wei Qi Yan" w:date="2024-12-18T19:31:00Z" w16du:dateUtc="2024-12-18T06:31:00Z">
                <w:rPr>
                  <w:noProof/>
                  <w:webHidden/>
                </w:rPr>
              </w:rPrChange>
            </w:rPr>
            <w:t>15</w:t>
          </w:r>
          <w:r w:rsidRPr="00D56B68">
            <w:rPr>
              <w:rFonts w:ascii="Times New Roman" w:hAnsi="Times New Roman"/>
              <w:noProof/>
              <w:webHidden/>
              <w:rPrChange w:id="257" w:author="Wei Qi Yan" w:date="2024-12-18T19:31:00Z" w16du:dateUtc="2024-12-18T06:31:00Z">
                <w:rPr>
                  <w:noProof/>
                  <w:webHidden/>
                </w:rPr>
              </w:rPrChange>
            </w:rPr>
            <w:fldChar w:fldCharType="end"/>
          </w:r>
          <w:r w:rsidRPr="00D56B68">
            <w:rPr>
              <w:rFonts w:ascii="Times New Roman" w:hAnsi="Times New Roman"/>
              <w:noProof/>
              <w:rPrChange w:id="258" w:author="Wei Qi Yan" w:date="2024-12-18T19:31:00Z" w16du:dateUtc="2024-12-18T06:31:00Z">
                <w:rPr>
                  <w:noProof/>
                </w:rPr>
              </w:rPrChange>
            </w:rPr>
            <w:fldChar w:fldCharType="end"/>
          </w:r>
        </w:p>
        <w:p w14:paraId="43502AA6" w14:textId="1B540AFC" w:rsidR="00FD7CA2" w:rsidRPr="00D56B68" w:rsidRDefault="00FD7CA2" w:rsidP="00F915AF">
          <w:pPr>
            <w:pStyle w:val="TOC1"/>
            <w:rPr>
              <w:b w:val="0"/>
              <w:bCs w:val="0"/>
              <w:kern w:val="2"/>
              <w:sz w:val="24"/>
              <w:szCs w:val="24"/>
              <w:lang w:val="en-NZ"/>
              <w14:ligatures w14:val="standardContextual"/>
              <w:rPrChange w:id="259"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260" w:author="Wei Qi Yan" w:date="2024-12-18T19:31:00Z" w16du:dateUtc="2024-12-18T06:31:00Z">
                <w:rPr/>
              </w:rPrChange>
            </w:rPr>
            <w:fldChar w:fldCharType="begin"/>
          </w:r>
          <w:r w:rsidRPr="00D56B68">
            <w:rPr>
              <w:b w:val="0"/>
              <w:bCs w:val="0"/>
              <w:rPrChange w:id="261" w:author="Wei Qi Yan" w:date="2024-12-18T19:31:00Z" w16du:dateUtc="2024-12-18T06:31:00Z">
                <w:rPr/>
              </w:rPrChange>
            </w:rPr>
            <w:instrText>HYPERLINK \l "_Toc184799924"</w:instrText>
          </w:r>
          <w:r w:rsidRPr="00D56B68">
            <w:rPr>
              <w:b w:val="0"/>
              <w:bCs w:val="0"/>
              <w:rPrChange w:id="262" w:author="Wei Qi Yan" w:date="2024-12-18T19:31:00Z" w16du:dateUtc="2024-12-18T06:31:00Z">
                <w:rPr/>
              </w:rPrChange>
            </w:rPr>
          </w:r>
          <w:r w:rsidRPr="00D56B68">
            <w:rPr>
              <w:b w:val="0"/>
              <w:bCs w:val="0"/>
              <w:rPrChange w:id="263" w:author="Wei Qi Yan" w:date="2024-12-18T19:31:00Z" w16du:dateUtc="2024-12-18T06:31:00Z">
                <w:rPr/>
              </w:rPrChange>
            </w:rPr>
            <w:fldChar w:fldCharType="separate"/>
          </w:r>
          <w:r w:rsidRPr="00D56B68">
            <w:rPr>
              <w:rStyle w:val="Hyperlink"/>
              <w:b w:val="0"/>
              <w:bCs w:val="0"/>
              <w:rPrChange w:id="264" w:author="Wei Qi Yan" w:date="2024-12-18T19:31:00Z" w16du:dateUtc="2024-12-18T06:31:00Z">
                <w:rPr>
                  <w:rStyle w:val="Hyperlink"/>
                  <w:rFonts w:ascii="Times New Roman" w:hAnsi="Times New Roman"/>
                  <w:noProof/>
                </w:rPr>
              </w:rPrChange>
            </w:rPr>
            <w:t>Chapter 3 Methodology</w:t>
          </w:r>
          <w:r w:rsidRPr="00D56B68">
            <w:rPr>
              <w:b w:val="0"/>
              <w:bCs w:val="0"/>
              <w:webHidden/>
              <w:rPrChange w:id="265" w:author="Wei Qi Yan" w:date="2024-12-18T19:31:00Z" w16du:dateUtc="2024-12-18T06:31:00Z">
                <w:rPr>
                  <w:noProof/>
                  <w:webHidden/>
                </w:rPr>
              </w:rPrChange>
            </w:rPr>
            <w:tab/>
          </w:r>
          <w:r w:rsidRPr="00D56B68">
            <w:rPr>
              <w:b w:val="0"/>
              <w:bCs w:val="0"/>
              <w:webHidden/>
              <w:rPrChange w:id="266" w:author="Wei Qi Yan" w:date="2024-12-18T19:31:00Z" w16du:dateUtc="2024-12-18T06:31:00Z">
                <w:rPr>
                  <w:noProof/>
                  <w:webHidden/>
                </w:rPr>
              </w:rPrChange>
            </w:rPr>
            <w:fldChar w:fldCharType="begin"/>
          </w:r>
          <w:r w:rsidRPr="00D56B68">
            <w:rPr>
              <w:b w:val="0"/>
              <w:bCs w:val="0"/>
              <w:webHidden/>
              <w:rPrChange w:id="267" w:author="Wei Qi Yan" w:date="2024-12-18T19:31:00Z" w16du:dateUtc="2024-12-18T06:31:00Z">
                <w:rPr>
                  <w:noProof/>
                  <w:webHidden/>
                </w:rPr>
              </w:rPrChange>
            </w:rPr>
            <w:instrText xml:space="preserve"> PAGEREF _Toc184799924 \h </w:instrText>
          </w:r>
          <w:r w:rsidRPr="00D56B68">
            <w:rPr>
              <w:b w:val="0"/>
              <w:bCs w:val="0"/>
              <w:webHidden/>
              <w:rPrChange w:id="268" w:author="Wei Qi Yan" w:date="2024-12-18T19:31:00Z" w16du:dateUtc="2024-12-18T06:31:00Z">
                <w:rPr>
                  <w:noProof/>
                  <w:webHidden/>
                </w:rPr>
              </w:rPrChange>
            </w:rPr>
          </w:r>
          <w:r w:rsidRPr="00D56B68">
            <w:rPr>
              <w:b w:val="0"/>
              <w:bCs w:val="0"/>
              <w:webHidden/>
              <w:rPrChange w:id="269" w:author="Wei Qi Yan" w:date="2024-12-18T19:31:00Z" w16du:dateUtc="2024-12-18T06:31:00Z">
                <w:rPr>
                  <w:noProof/>
                  <w:webHidden/>
                </w:rPr>
              </w:rPrChange>
            </w:rPr>
            <w:fldChar w:fldCharType="separate"/>
          </w:r>
          <w:r w:rsidRPr="00D56B68">
            <w:rPr>
              <w:b w:val="0"/>
              <w:bCs w:val="0"/>
              <w:webHidden/>
              <w:rPrChange w:id="270" w:author="Wei Qi Yan" w:date="2024-12-18T19:31:00Z" w16du:dateUtc="2024-12-18T06:31:00Z">
                <w:rPr>
                  <w:noProof/>
                  <w:webHidden/>
                </w:rPr>
              </w:rPrChange>
            </w:rPr>
            <w:t>17</w:t>
          </w:r>
          <w:r w:rsidRPr="00D56B68">
            <w:rPr>
              <w:b w:val="0"/>
              <w:bCs w:val="0"/>
              <w:webHidden/>
              <w:rPrChange w:id="271" w:author="Wei Qi Yan" w:date="2024-12-18T19:31:00Z" w16du:dateUtc="2024-12-18T06:31:00Z">
                <w:rPr>
                  <w:noProof/>
                  <w:webHidden/>
                </w:rPr>
              </w:rPrChange>
            </w:rPr>
            <w:fldChar w:fldCharType="end"/>
          </w:r>
          <w:r w:rsidRPr="00D56B68">
            <w:rPr>
              <w:b w:val="0"/>
              <w:bCs w:val="0"/>
              <w:rPrChange w:id="272" w:author="Wei Qi Yan" w:date="2024-12-18T19:31:00Z" w16du:dateUtc="2024-12-18T06:31:00Z">
                <w:rPr>
                  <w:noProof/>
                </w:rPr>
              </w:rPrChange>
            </w:rPr>
            <w:fldChar w:fldCharType="end"/>
          </w:r>
        </w:p>
        <w:p w14:paraId="7580FD1D" w14:textId="5A2D6E91" w:rsidR="00FD7CA2" w:rsidRPr="00D56B68" w:rsidRDefault="00FD7CA2">
          <w:pPr>
            <w:pStyle w:val="TOC2"/>
            <w:rPr>
              <w:rFonts w:ascii="Times New Roman" w:hAnsi="Times New Roman"/>
              <w:noProof/>
              <w:kern w:val="2"/>
              <w:sz w:val="24"/>
              <w:szCs w:val="24"/>
              <w:lang w:val="en-NZ"/>
              <w14:ligatures w14:val="standardContextual"/>
              <w:rPrChange w:id="273"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274" w:author="Wei Qi Yan" w:date="2024-12-18T19:31:00Z" w16du:dateUtc="2024-12-18T06:31:00Z">
                <w:rPr/>
              </w:rPrChange>
            </w:rPr>
            <w:fldChar w:fldCharType="begin"/>
          </w:r>
          <w:r w:rsidRPr="00D56B68">
            <w:rPr>
              <w:rFonts w:ascii="Times New Roman" w:hAnsi="Times New Roman"/>
              <w:rPrChange w:id="275" w:author="Wei Qi Yan" w:date="2024-12-18T19:31:00Z" w16du:dateUtc="2024-12-18T06:31:00Z">
                <w:rPr/>
              </w:rPrChange>
            </w:rPr>
            <w:instrText>HYPERLINK \l "_Toc184799925"</w:instrText>
          </w:r>
          <w:r w:rsidRPr="00D56B68">
            <w:rPr>
              <w:rFonts w:ascii="Times New Roman" w:hAnsi="Times New Roman"/>
              <w:rPrChange w:id="276" w:author="Wei Qi Yan" w:date="2024-12-18T19:31:00Z" w16du:dateUtc="2024-12-18T06:31:00Z">
                <w:rPr/>
              </w:rPrChange>
            </w:rPr>
          </w:r>
          <w:r w:rsidRPr="00D56B68">
            <w:rPr>
              <w:rFonts w:ascii="Times New Roman" w:hAnsi="Times New Roman"/>
              <w:rPrChange w:id="277" w:author="Wei Qi Yan" w:date="2024-12-18T19:31:00Z" w16du:dateUtc="2024-12-18T06:31:00Z">
                <w:rPr/>
              </w:rPrChange>
            </w:rPr>
            <w:fldChar w:fldCharType="separate"/>
          </w:r>
          <w:r w:rsidRPr="00D56B68">
            <w:rPr>
              <w:rStyle w:val="Hyperlink"/>
              <w:rFonts w:ascii="Times New Roman" w:hAnsi="Times New Roman"/>
              <w:noProof/>
            </w:rPr>
            <w:t>3.1</w:t>
          </w:r>
          <w:r w:rsidRPr="00D56B68">
            <w:rPr>
              <w:rFonts w:ascii="Times New Roman" w:hAnsi="Times New Roman"/>
              <w:noProof/>
              <w:kern w:val="2"/>
              <w:sz w:val="24"/>
              <w:szCs w:val="24"/>
              <w:lang w:val="en-NZ"/>
              <w14:ligatures w14:val="standardContextual"/>
              <w:rPrChange w:id="278"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Introduction</w:t>
          </w:r>
          <w:r w:rsidRPr="00D56B68">
            <w:rPr>
              <w:rFonts w:ascii="Times New Roman" w:hAnsi="Times New Roman"/>
              <w:noProof/>
              <w:webHidden/>
              <w:rPrChange w:id="279" w:author="Wei Qi Yan" w:date="2024-12-18T19:31:00Z" w16du:dateUtc="2024-12-18T06:31:00Z">
                <w:rPr>
                  <w:noProof/>
                  <w:webHidden/>
                </w:rPr>
              </w:rPrChange>
            </w:rPr>
            <w:tab/>
          </w:r>
          <w:r w:rsidRPr="00D56B68">
            <w:rPr>
              <w:rFonts w:ascii="Times New Roman" w:hAnsi="Times New Roman"/>
              <w:noProof/>
              <w:webHidden/>
              <w:rPrChange w:id="280" w:author="Wei Qi Yan" w:date="2024-12-18T19:31:00Z" w16du:dateUtc="2024-12-18T06:31:00Z">
                <w:rPr>
                  <w:noProof/>
                  <w:webHidden/>
                </w:rPr>
              </w:rPrChange>
            </w:rPr>
            <w:fldChar w:fldCharType="begin"/>
          </w:r>
          <w:r w:rsidRPr="00D56B68">
            <w:rPr>
              <w:rFonts w:ascii="Times New Roman" w:hAnsi="Times New Roman"/>
              <w:noProof/>
              <w:webHidden/>
              <w:rPrChange w:id="281" w:author="Wei Qi Yan" w:date="2024-12-18T19:31:00Z" w16du:dateUtc="2024-12-18T06:31:00Z">
                <w:rPr>
                  <w:noProof/>
                  <w:webHidden/>
                </w:rPr>
              </w:rPrChange>
            </w:rPr>
            <w:instrText xml:space="preserve"> PAGEREF _Toc184799925 \h </w:instrText>
          </w:r>
          <w:r w:rsidRPr="00D56B68">
            <w:rPr>
              <w:rFonts w:ascii="Times New Roman" w:hAnsi="Times New Roman"/>
              <w:noProof/>
              <w:webHidden/>
              <w:rPrChange w:id="282" w:author="Wei Qi Yan" w:date="2024-12-18T19:31:00Z" w16du:dateUtc="2024-12-18T06:31:00Z">
                <w:rPr>
                  <w:noProof/>
                  <w:webHidden/>
                </w:rPr>
              </w:rPrChange>
            </w:rPr>
          </w:r>
          <w:r w:rsidRPr="00D56B68">
            <w:rPr>
              <w:rFonts w:ascii="Times New Roman" w:hAnsi="Times New Roman"/>
              <w:noProof/>
              <w:webHidden/>
              <w:rPrChange w:id="283" w:author="Wei Qi Yan" w:date="2024-12-18T19:31:00Z" w16du:dateUtc="2024-12-18T06:31:00Z">
                <w:rPr>
                  <w:noProof/>
                  <w:webHidden/>
                </w:rPr>
              </w:rPrChange>
            </w:rPr>
            <w:fldChar w:fldCharType="separate"/>
          </w:r>
          <w:r w:rsidRPr="00D56B68">
            <w:rPr>
              <w:rFonts w:ascii="Times New Roman" w:hAnsi="Times New Roman"/>
              <w:noProof/>
              <w:webHidden/>
              <w:rPrChange w:id="284" w:author="Wei Qi Yan" w:date="2024-12-18T19:31:00Z" w16du:dateUtc="2024-12-18T06:31:00Z">
                <w:rPr>
                  <w:noProof/>
                  <w:webHidden/>
                </w:rPr>
              </w:rPrChange>
            </w:rPr>
            <w:t>18</w:t>
          </w:r>
          <w:r w:rsidRPr="00D56B68">
            <w:rPr>
              <w:rFonts w:ascii="Times New Roman" w:hAnsi="Times New Roman"/>
              <w:noProof/>
              <w:webHidden/>
              <w:rPrChange w:id="285" w:author="Wei Qi Yan" w:date="2024-12-18T19:31:00Z" w16du:dateUtc="2024-12-18T06:31:00Z">
                <w:rPr>
                  <w:noProof/>
                  <w:webHidden/>
                </w:rPr>
              </w:rPrChange>
            </w:rPr>
            <w:fldChar w:fldCharType="end"/>
          </w:r>
          <w:r w:rsidRPr="00D56B68">
            <w:rPr>
              <w:rFonts w:ascii="Times New Roman" w:hAnsi="Times New Roman"/>
              <w:noProof/>
              <w:rPrChange w:id="286" w:author="Wei Qi Yan" w:date="2024-12-18T19:31:00Z" w16du:dateUtc="2024-12-18T06:31:00Z">
                <w:rPr>
                  <w:noProof/>
                </w:rPr>
              </w:rPrChange>
            </w:rPr>
            <w:fldChar w:fldCharType="end"/>
          </w:r>
        </w:p>
        <w:p w14:paraId="707B476E" w14:textId="3373D9B7" w:rsidR="00FD7CA2" w:rsidRPr="00D56B68" w:rsidRDefault="00FD7CA2">
          <w:pPr>
            <w:pStyle w:val="TOC2"/>
            <w:rPr>
              <w:rFonts w:ascii="Times New Roman" w:hAnsi="Times New Roman"/>
              <w:noProof/>
              <w:kern w:val="2"/>
              <w:sz w:val="24"/>
              <w:szCs w:val="24"/>
              <w:lang w:val="en-NZ"/>
              <w14:ligatures w14:val="standardContextual"/>
              <w:rPrChange w:id="28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288" w:author="Wei Qi Yan" w:date="2024-12-18T19:31:00Z" w16du:dateUtc="2024-12-18T06:31:00Z">
                <w:rPr/>
              </w:rPrChange>
            </w:rPr>
            <w:fldChar w:fldCharType="begin"/>
          </w:r>
          <w:r w:rsidRPr="00D56B68">
            <w:rPr>
              <w:rFonts w:ascii="Times New Roman" w:hAnsi="Times New Roman"/>
              <w:rPrChange w:id="289" w:author="Wei Qi Yan" w:date="2024-12-18T19:31:00Z" w16du:dateUtc="2024-12-18T06:31:00Z">
                <w:rPr/>
              </w:rPrChange>
            </w:rPr>
            <w:instrText>HYPERLINK \l "_Toc184799926"</w:instrText>
          </w:r>
          <w:r w:rsidRPr="00D56B68">
            <w:rPr>
              <w:rFonts w:ascii="Times New Roman" w:hAnsi="Times New Roman"/>
              <w:rPrChange w:id="290" w:author="Wei Qi Yan" w:date="2024-12-18T19:31:00Z" w16du:dateUtc="2024-12-18T06:31:00Z">
                <w:rPr/>
              </w:rPrChange>
            </w:rPr>
          </w:r>
          <w:r w:rsidRPr="00D56B68">
            <w:rPr>
              <w:rFonts w:ascii="Times New Roman" w:hAnsi="Times New Roman"/>
              <w:rPrChange w:id="291" w:author="Wei Qi Yan" w:date="2024-12-18T19:31:00Z" w16du:dateUtc="2024-12-18T06:31:00Z">
                <w:rPr/>
              </w:rPrChange>
            </w:rPr>
            <w:fldChar w:fldCharType="separate"/>
          </w:r>
          <w:r w:rsidRPr="00D56B68">
            <w:rPr>
              <w:rStyle w:val="Hyperlink"/>
              <w:rFonts w:ascii="Times New Roman" w:hAnsi="Times New Roman"/>
              <w:noProof/>
            </w:rPr>
            <w:t>3.2</w:t>
          </w:r>
          <w:r w:rsidRPr="00D56B68">
            <w:rPr>
              <w:rFonts w:ascii="Times New Roman" w:hAnsi="Times New Roman"/>
              <w:noProof/>
              <w:kern w:val="2"/>
              <w:sz w:val="24"/>
              <w:szCs w:val="24"/>
              <w:lang w:val="en-NZ"/>
              <w14:ligatures w14:val="standardContextual"/>
              <w:rPrChange w:id="292"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Experimental Setup</w:t>
          </w:r>
          <w:r w:rsidRPr="00D56B68">
            <w:rPr>
              <w:rFonts w:ascii="Times New Roman" w:hAnsi="Times New Roman"/>
              <w:noProof/>
              <w:webHidden/>
              <w:rPrChange w:id="293" w:author="Wei Qi Yan" w:date="2024-12-18T19:31:00Z" w16du:dateUtc="2024-12-18T06:31:00Z">
                <w:rPr>
                  <w:noProof/>
                  <w:webHidden/>
                </w:rPr>
              </w:rPrChange>
            </w:rPr>
            <w:tab/>
          </w:r>
          <w:r w:rsidRPr="00D56B68">
            <w:rPr>
              <w:rFonts w:ascii="Times New Roman" w:hAnsi="Times New Roman"/>
              <w:noProof/>
              <w:webHidden/>
              <w:rPrChange w:id="294" w:author="Wei Qi Yan" w:date="2024-12-18T19:31:00Z" w16du:dateUtc="2024-12-18T06:31:00Z">
                <w:rPr>
                  <w:noProof/>
                  <w:webHidden/>
                </w:rPr>
              </w:rPrChange>
            </w:rPr>
            <w:fldChar w:fldCharType="begin"/>
          </w:r>
          <w:r w:rsidRPr="00D56B68">
            <w:rPr>
              <w:rFonts w:ascii="Times New Roman" w:hAnsi="Times New Roman"/>
              <w:noProof/>
              <w:webHidden/>
              <w:rPrChange w:id="295" w:author="Wei Qi Yan" w:date="2024-12-18T19:31:00Z" w16du:dateUtc="2024-12-18T06:31:00Z">
                <w:rPr>
                  <w:noProof/>
                  <w:webHidden/>
                </w:rPr>
              </w:rPrChange>
            </w:rPr>
            <w:instrText xml:space="preserve"> PAGEREF _Toc184799926 \h </w:instrText>
          </w:r>
          <w:r w:rsidRPr="00D56B68">
            <w:rPr>
              <w:rFonts w:ascii="Times New Roman" w:hAnsi="Times New Roman"/>
              <w:noProof/>
              <w:webHidden/>
              <w:rPrChange w:id="296" w:author="Wei Qi Yan" w:date="2024-12-18T19:31:00Z" w16du:dateUtc="2024-12-18T06:31:00Z">
                <w:rPr>
                  <w:noProof/>
                  <w:webHidden/>
                </w:rPr>
              </w:rPrChange>
            </w:rPr>
          </w:r>
          <w:r w:rsidRPr="00D56B68">
            <w:rPr>
              <w:rFonts w:ascii="Times New Roman" w:hAnsi="Times New Roman"/>
              <w:noProof/>
              <w:webHidden/>
              <w:rPrChange w:id="297" w:author="Wei Qi Yan" w:date="2024-12-18T19:31:00Z" w16du:dateUtc="2024-12-18T06:31:00Z">
                <w:rPr>
                  <w:noProof/>
                  <w:webHidden/>
                </w:rPr>
              </w:rPrChange>
            </w:rPr>
            <w:fldChar w:fldCharType="separate"/>
          </w:r>
          <w:r w:rsidRPr="00D56B68">
            <w:rPr>
              <w:rFonts w:ascii="Times New Roman" w:hAnsi="Times New Roman"/>
              <w:noProof/>
              <w:webHidden/>
              <w:rPrChange w:id="298" w:author="Wei Qi Yan" w:date="2024-12-18T19:31:00Z" w16du:dateUtc="2024-12-18T06:31:00Z">
                <w:rPr>
                  <w:noProof/>
                  <w:webHidden/>
                </w:rPr>
              </w:rPrChange>
            </w:rPr>
            <w:t>19</w:t>
          </w:r>
          <w:r w:rsidRPr="00D56B68">
            <w:rPr>
              <w:rFonts w:ascii="Times New Roman" w:hAnsi="Times New Roman"/>
              <w:noProof/>
              <w:webHidden/>
              <w:rPrChange w:id="299" w:author="Wei Qi Yan" w:date="2024-12-18T19:31:00Z" w16du:dateUtc="2024-12-18T06:31:00Z">
                <w:rPr>
                  <w:noProof/>
                  <w:webHidden/>
                </w:rPr>
              </w:rPrChange>
            </w:rPr>
            <w:fldChar w:fldCharType="end"/>
          </w:r>
          <w:r w:rsidRPr="00D56B68">
            <w:rPr>
              <w:rFonts w:ascii="Times New Roman" w:hAnsi="Times New Roman"/>
              <w:noProof/>
              <w:rPrChange w:id="300" w:author="Wei Qi Yan" w:date="2024-12-18T19:31:00Z" w16du:dateUtc="2024-12-18T06:31:00Z">
                <w:rPr>
                  <w:noProof/>
                </w:rPr>
              </w:rPrChange>
            </w:rPr>
            <w:fldChar w:fldCharType="end"/>
          </w:r>
        </w:p>
        <w:p w14:paraId="44703794" w14:textId="0CCE8938" w:rsidR="00FD7CA2" w:rsidRPr="00D56B68" w:rsidRDefault="00FD7CA2">
          <w:pPr>
            <w:pStyle w:val="TOC2"/>
            <w:rPr>
              <w:rFonts w:ascii="Times New Roman" w:hAnsi="Times New Roman"/>
              <w:noProof/>
              <w:kern w:val="2"/>
              <w:sz w:val="24"/>
              <w:szCs w:val="24"/>
              <w:lang w:val="en-NZ"/>
              <w14:ligatures w14:val="standardContextual"/>
              <w:rPrChange w:id="301"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302" w:author="Wei Qi Yan" w:date="2024-12-18T19:31:00Z" w16du:dateUtc="2024-12-18T06:31:00Z">
                <w:rPr/>
              </w:rPrChange>
            </w:rPr>
            <w:fldChar w:fldCharType="begin"/>
          </w:r>
          <w:r w:rsidRPr="00D56B68">
            <w:rPr>
              <w:rFonts w:ascii="Times New Roman" w:hAnsi="Times New Roman"/>
              <w:rPrChange w:id="303" w:author="Wei Qi Yan" w:date="2024-12-18T19:31:00Z" w16du:dateUtc="2024-12-18T06:31:00Z">
                <w:rPr/>
              </w:rPrChange>
            </w:rPr>
            <w:instrText>HYPERLINK \l "_Toc184799927"</w:instrText>
          </w:r>
          <w:r w:rsidRPr="00D56B68">
            <w:rPr>
              <w:rFonts w:ascii="Times New Roman" w:hAnsi="Times New Roman"/>
              <w:rPrChange w:id="304" w:author="Wei Qi Yan" w:date="2024-12-18T19:31:00Z" w16du:dateUtc="2024-12-18T06:31:00Z">
                <w:rPr/>
              </w:rPrChange>
            </w:rPr>
          </w:r>
          <w:r w:rsidRPr="00D56B68">
            <w:rPr>
              <w:rFonts w:ascii="Times New Roman" w:hAnsi="Times New Roman"/>
              <w:rPrChange w:id="305" w:author="Wei Qi Yan" w:date="2024-12-18T19:31:00Z" w16du:dateUtc="2024-12-18T06:31:00Z">
                <w:rPr/>
              </w:rPrChange>
            </w:rPr>
            <w:fldChar w:fldCharType="separate"/>
          </w:r>
          <w:r w:rsidRPr="00D56B68">
            <w:rPr>
              <w:rStyle w:val="Hyperlink"/>
              <w:rFonts w:ascii="Times New Roman" w:hAnsi="Times New Roman"/>
              <w:noProof/>
            </w:rPr>
            <w:t>3.3</w:t>
          </w:r>
          <w:r w:rsidRPr="00D56B68">
            <w:rPr>
              <w:rFonts w:ascii="Times New Roman" w:hAnsi="Times New Roman"/>
              <w:noProof/>
              <w:kern w:val="2"/>
              <w:sz w:val="24"/>
              <w:szCs w:val="24"/>
              <w:lang w:val="en-NZ"/>
              <w14:ligatures w14:val="standardContextual"/>
              <w:rPrChange w:id="306"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LLMs Model</w:t>
          </w:r>
          <w:r w:rsidRPr="00D56B68">
            <w:rPr>
              <w:rFonts w:ascii="Times New Roman" w:hAnsi="Times New Roman"/>
              <w:noProof/>
              <w:webHidden/>
              <w:rPrChange w:id="307" w:author="Wei Qi Yan" w:date="2024-12-18T19:31:00Z" w16du:dateUtc="2024-12-18T06:31:00Z">
                <w:rPr>
                  <w:noProof/>
                  <w:webHidden/>
                </w:rPr>
              </w:rPrChange>
            </w:rPr>
            <w:tab/>
          </w:r>
          <w:r w:rsidRPr="00D56B68">
            <w:rPr>
              <w:rFonts w:ascii="Times New Roman" w:hAnsi="Times New Roman"/>
              <w:noProof/>
              <w:webHidden/>
              <w:rPrChange w:id="308" w:author="Wei Qi Yan" w:date="2024-12-18T19:31:00Z" w16du:dateUtc="2024-12-18T06:31:00Z">
                <w:rPr>
                  <w:noProof/>
                  <w:webHidden/>
                </w:rPr>
              </w:rPrChange>
            </w:rPr>
            <w:fldChar w:fldCharType="begin"/>
          </w:r>
          <w:r w:rsidRPr="00D56B68">
            <w:rPr>
              <w:rFonts w:ascii="Times New Roman" w:hAnsi="Times New Roman"/>
              <w:noProof/>
              <w:webHidden/>
              <w:rPrChange w:id="309" w:author="Wei Qi Yan" w:date="2024-12-18T19:31:00Z" w16du:dateUtc="2024-12-18T06:31:00Z">
                <w:rPr>
                  <w:noProof/>
                  <w:webHidden/>
                </w:rPr>
              </w:rPrChange>
            </w:rPr>
            <w:instrText xml:space="preserve"> PAGEREF _Toc184799927 \h </w:instrText>
          </w:r>
          <w:r w:rsidRPr="00D56B68">
            <w:rPr>
              <w:rFonts w:ascii="Times New Roman" w:hAnsi="Times New Roman"/>
              <w:noProof/>
              <w:webHidden/>
              <w:rPrChange w:id="310" w:author="Wei Qi Yan" w:date="2024-12-18T19:31:00Z" w16du:dateUtc="2024-12-18T06:31:00Z">
                <w:rPr>
                  <w:noProof/>
                  <w:webHidden/>
                </w:rPr>
              </w:rPrChange>
            </w:rPr>
          </w:r>
          <w:r w:rsidRPr="00D56B68">
            <w:rPr>
              <w:rFonts w:ascii="Times New Roman" w:hAnsi="Times New Roman"/>
              <w:noProof/>
              <w:webHidden/>
              <w:rPrChange w:id="311" w:author="Wei Qi Yan" w:date="2024-12-18T19:31:00Z" w16du:dateUtc="2024-12-18T06:31:00Z">
                <w:rPr>
                  <w:noProof/>
                  <w:webHidden/>
                </w:rPr>
              </w:rPrChange>
            </w:rPr>
            <w:fldChar w:fldCharType="separate"/>
          </w:r>
          <w:r w:rsidRPr="00D56B68">
            <w:rPr>
              <w:rFonts w:ascii="Times New Roman" w:hAnsi="Times New Roman"/>
              <w:noProof/>
              <w:webHidden/>
              <w:rPrChange w:id="312" w:author="Wei Qi Yan" w:date="2024-12-18T19:31:00Z" w16du:dateUtc="2024-12-18T06:31:00Z">
                <w:rPr>
                  <w:noProof/>
                  <w:webHidden/>
                </w:rPr>
              </w:rPrChange>
            </w:rPr>
            <w:t>21</w:t>
          </w:r>
          <w:r w:rsidRPr="00D56B68">
            <w:rPr>
              <w:rFonts w:ascii="Times New Roman" w:hAnsi="Times New Roman"/>
              <w:noProof/>
              <w:webHidden/>
              <w:rPrChange w:id="313" w:author="Wei Qi Yan" w:date="2024-12-18T19:31:00Z" w16du:dateUtc="2024-12-18T06:31:00Z">
                <w:rPr>
                  <w:noProof/>
                  <w:webHidden/>
                </w:rPr>
              </w:rPrChange>
            </w:rPr>
            <w:fldChar w:fldCharType="end"/>
          </w:r>
          <w:r w:rsidRPr="00D56B68">
            <w:rPr>
              <w:rFonts w:ascii="Times New Roman" w:hAnsi="Times New Roman"/>
              <w:noProof/>
              <w:rPrChange w:id="314" w:author="Wei Qi Yan" w:date="2024-12-18T19:31:00Z" w16du:dateUtc="2024-12-18T06:31:00Z">
                <w:rPr>
                  <w:noProof/>
                </w:rPr>
              </w:rPrChange>
            </w:rPr>
            <w:fldChar w:fldCharType="end"/>
          </w:r>
        </w:p>
        <w:p w14:paraId="201102E8" w14:textId="15A5DCFF"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315"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316" w:author="Wei Qi Yan" w:date="2024-12-18T19:31:00Z" w16du:dateUtc="2024-12-18T06:31:00Z">
                <w:rPr/>
              </w:rPrChange>
            </w:rPr>
            <w:fldChar w:fldCharType="begin"/>
          </w:r>
          <w:r w:rsidRPr="00D56B68">
            <w:rPr>
              <w:rFonts w:ascii="Times New Roman" w:hAnsi="Times New Roman"/>
              <w:rPrChange w:id="317" w:author="Wei Qi Yan" w:date="2024-12-18T19:31:00Z" w16du:dateUtc="2024-12-18T06:31:00Z">
                <w:rPr/>
              </w:rPrChange>
            </w:rPr>
            <w:instrText>HYPERLINK \l "_Toc184799928"</w:instrText>
          </w:r>
          <w:r w:rsidRPr="00D56B68">
            <w:rPr>
              <w:rFonts w:ascii="Times New Roman" w:hAnsi="Times New Roman"/>
              <w:rPrChange w:id="318" w:author="Wei Qi Yan" w:date="2024-12-18T19:31:00Z" w16du:dateUtc="2024-12-18T06:31:00Z">
                <w:rPr/>
              </w:rPrChange>
            </w:rPr>
          </w:r>
          <w:r w:rsidRPr="00D56B68">
            <w:rPr>
              <w:rFonts w:ascii="Times New Roman" w:hAnsi="Times New Roman"/>
              <w:rPrChange w:id="319" w:author="Wei Qi Yan" w:date="2024-12-18T19:31:00Z" w16du:dateUtc="2024-12-18T06:31:00Z">
                <w:rPr/>
              </w:rPrChange>
            </w:rPr>
            <w:fldChar w:fldCharType="separate"/>
          </w:r>
          <w:r w:rsidRPr="00D56B68">
            <w:rPr>
              <w:rStyle w:val="Hyperlink"/>
              <w:rFonts w:ascii="Times New Roman" w:hAnsi="Times New Roman"/>
              <w:noProof/>
              <w:rPrChange w:id="320" w:author="Wei Qi Yan" w:date="2024-12-18T19:31:00Z" w16du:dateUtc="2024-12-18T06:31:00Z">
                <w:rPr>
                  <w:rStyle w:val="Hyperlink"/>
                  <w:noProof/>
                </w:rPr>
              </w:rPrChange>
            </w:rPr>
            <w:t>1)</w:t>
          </w:r>
          <w:r w:rsidRPr="00D56B68">
            <w:rPr>
              <w:rFonts w:ascii="Times New Roman" w:hAnsi="Times New Roman"/>
              <w:noProof/>
              <w:kern w:val="2"/>
              <w:sz w:val="24"/>
              <w:szCs w:val="24"/>
              <w:lang w:val="en-NZ"/>
              <w14:ligatures w14:val="standardContextual"/>
              <w:rPrChange w:id="321"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322" w:author="Wei Qi Yan" w:date="2024-12-18T19:31:00Z" w16du:dateUtc="2024-12-18T06:31:00Z">
                <w:rPr>
                  <w:rStyle w:val="Hyperlink"/>
                  <w:noProof/>
                </w:rPr>
              </w:rPrChange>
            </w:rPr>
            <w:t>LoRA Fine-Tuning</w:t>
          </w:r>
          <w:r w:rsidRPr="00D56B68">
            <w:rPr>
              <w:rFonts w:ascii="Times New Roman" w:hAnsi="Times New Roman"/>
              <w:noProof/>
              <w:webHidden/>
              <w:rPrChange w:id="323" w:author="Wei Qi Yan" w:date="2024-12-18T19:31:00Z" w16du:dateUtc="2024-12-18T06:31:00Z">
                <w:rPr>
                  <w:noProof/>
                  <w:webHidden/>
                </w:rPr>
              </w:rPrChange>
            </w:rPr>
            <w:tab/>
          </w:r>
          <w:r w:rsidRPr="00D56B68">
            <w:rPr>
              <w:rFonts w:ascii="Times New Roman" w:hAnsi="Times New Roman"/>
              <w:noProof/>
              <w:webHidden/>
              <w:rPrChange w:id="324" w:author="Wei Qi Yan" w:date="2024-12-18T19:31:00Z" w16du:dateUtc="2024-12-18T06:31:00Z">
                <w:rPr>
                  <w:noProof/>
                  <w:webHidden/>
                </w:rPr>
              </w:rPrChange>
            </w:rPr>
            <w:fldChar w:fldCharType="begin"/>
          </w:r>
          <w:r w:rsidRPr="00D56B68">
            <w:rPr>
              <w:rFonts w:ascii="Times New Roman" w:hAnsi="Times New Roman"/>
              <w:noProof/>
              <w:webHidden/>
              <w:rPrChange w:id="325" w:author="Wei Qi Yan" w:date="2024-12-18T19:31:00Z" w16du:dateUtc="2024-12-18T06:31:00Z">
                <w:rPr>
                  <w:noProof/>
                  <w:webHidden/>
                </w:rPr>
              </w:rPrChange>
            </w:rPr>
            <w:instrText xml:space="preserve"> PAGEREF _Toc184799928 \h </w:instrText>
          </w:r>
          <w:r w:rsidRPr="00D56B68">
            <w:rPr>
              <w:rFonts w:ascii="Times New Roman" w:hAnsi="Times New Roman"/>
              <w:noProof/>
              <w:webHidden/>
              <w:rPrChange w:id="326" w:author="Wei Qi Yan" w:date="2024-12-18T19:31:00Z" w16du:dateUtc="2024-12-18T06:31:00Z">
                <w:rPr>
                  <w:noProof/>
                  <w:webHidden/>
                </w:rPr>
              </w:rPrChange>
            </w:rPr>
          </w:r>
          <w:r w:rsidRPr="00D56B68">
            <w:rPr>
              <w:rFonts w:ascii="Times New Roman" w:hAnsi="Times New Roman"/>
              <w:noProof/>
              <w:webHidden/>
              <w:rPrChange w:id="327" w:author="Wei Qi Yan" w:date="2024-12-18T19:31:00Z" w16du:dateUtc="2024-12-18T06:31:00Z">
                <w:rPr>
                  <w:noProof/>
                  <w:webHidden/>
                </w:rPr>
              </w:rPrChange>
            </w:rPr>
            <w:fldChar w:fldCharType="separate"/>
          </w:r>
          <w:r w:rsidRPr="00D56B68">
            <w:rPr>
              <w:rFonts w:ascii="Times New Roman" w:hAnsi="Times New Roman"/>
              <w:noProof/>
              <w:webHidden/>
              <w:rPrChange w:id="328" w:author="Wei Qi Yan" w:date="2024-12-18T19:31:00Z" w16du:dateUtc="2024-12-18T06:31:00Z">
                <w:rPr>
                  <w:noProof/>
                  <w:webHidden/>
                </w:rPr>
              </w:rPrChange>
            </w:rPr>
            <w:t>21</w:t>
          </w:r>
          <w:r w:rsidRPr="00D56B68">
            <w:rPr>
              <w:rFonts w:ascii="Times New Roman" w:hAnsi="Times New Roman"/>
              <w:noProof/>
              <w:webHidden/>
              <w:rPrChange w:id="329" w:author="Wei Qi Yan" w:date="2024-12-18T19:31:00Z" w16du:dateUtc="2024-12-18T06:31:00Z">
                <w:rPr>
                  <w:noProof/>
                  <w:webHidden/>
                </w:rPr>
              </w:rPrChange>
            </w:rPr>
            <w:fldChar w:fldCharType="end"/>
          </w:r>
          <w:r w:rsidRPr="00D56B68">
            <w:rPr>
              <w:rFonts w:ascii="Times New Roman" w:hAnsi="Times New Roman"/>
              <w:noProof/>
              <w:rPrChange w:id="330" w:author="Wei Qi Yan" w:date="2024-12-18T19:31:00Z" w16du:dateUtc="2024-12-18T06:31:00Z">
                <w:rPr>
                  <w:noProof/>
                </w:rPr>
              </w:rPrChange>
            </w:rPr>
            <w:fldChar w:fldCharType="end"/>
          </w:r>
        </w:p>
        <w:p w14:paraId="47A94577" w14:textId="27646FC4"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331"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332" w:author="Wei Qi Yan" w:date="2024-12-18T19:31:00Z" w16du:dateUtc="2024-12-18T06:31:00Z">
                <w:rPr/>
              </w:rPrChange>
            </w:rPr>
            <w:fldChar w:fldCharType="begin"/>
          </w:r>
          <w:r w:rsidRPr="00D56B68">
            <w:rPr>
              <w:rFonts w:ascii="Times New Roman" w:hAnsi="Times New Roman"/>
              <w:rPrChange w:id="333" w:author="Wei Qi Yan" w:date="2024-12-18T19:31:00Z" w16du:dateUtc="2024-12-18T06:31:00Z">
                <w:rPr/>
              </w:rPrChange>
            </w:rPr>
            <w:instrText>HYPERLINK \l "_Toc184799929"</w:instrText>
          </w:r>
          <w:r w:rsidRPr="00D56B68">
            <w:rPr>
              <w:rFonts w:ascii="Times New Roman" w:hAnsi="Times New Roman"/>
              <w:rPrChange w:id="334" w:author="Wei Qi Yan" w:date="2024-12-18T19:31:00Z" w16du:dateUtc="2024-12-18T06:31:00Z">
                <w:rPr/>
              </w:rPrChange>
            </w:rPr>
          </w:r>
          <w:r w:rsidRPr="00D56B68">
            <w:rPr>
              <w:rFonts w:ascii="Times New Roman" w:hAnsi="Times New Roman"/>
              <w:rPrChange w:id="335" w:author="Wei Qi Yan" w:date="2024-12-18T19:31:00Z" w16du:dateUtc="2024-12-18T06:31:00Z">
                <w:rPr/>
              </w:rPrChange>
            </w:rPr>
            <w:fldChar w:fldCharType="separate"/>
          </w:r>
          <w:r w:rsidRPr="00D56B68">
            <w:rPr>
              <w:rStyle w:val="Hyperlink"/>
              <w:rFonts w:ascii="Times New Roman" w:hAnsi="Times New Roman"/>
              <w:noProof/>
              <w:rPrChange w:id="336" w:author="Wei Qi Yan" w:date="2024-12-18T19:31:00Z" w16du:dateUtc="2024-12-18T06:31:00Z">
                <w:rPr>
                  <w:rStyle w:val="Hyperlink"/>
                  <w:noProof/>
                </w:rPr>
              </w:rPrChange>
            </w:rPr>
            <w:t>2)</w:t>
          </w:r>
          <w:r w:rsidRPr="00D56B68">
            <w:rPr>
              <w:rFonts w:ascii="Times New Roman" w:hAnsi="Times New Roman"/>
              <w:noProof/>
              <w:kern w:val="2"/>
              <w:sz w:val="24"/>
              <w:szCs w:val="24"/>
              <w:lang w:val="en-NZ"/>
              <w14:ligatures w14:val="standardContextual"/>
              <w:rPrChange w:id="337"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338" w:author="Wei Qi Yan" w:date="2024-12-18T19:31:00Z" w16du:dateUtc="2024-12-18T06:31:00Z">
                <w:rPr>
                  <w:rStyle w:val="Hyperlink"/>
                  <w:noProof/>
                </w:rPr>
              </w:rPrChange>
            </w:rPr>
            <w:t>Quantization for Efficiency</w:t>
          </w:r>
          <w:r w:rsidRPr="00D56B68">
            <w:rPr>
              <w:rFonts w:ascii="Times New Roman" w:hAnsi="Times New Roman"/>
              <w:noProof/>
              <w:webHidden/>
              <w:rPrChange w:id="339" w:author="Wei Qi Yan" w:date="2024-12-18T19:31:00Z" w16du:dateUtc="2024-12-18T06:31:00Z">
                <w:rPr>
                  <w:noProof/>
                  <w:webHidden/>
                </w:rPr>
              </w:rPrChange>
            </w:rPr>
            <w:tab/>
          </w:r>
          <w:r w:rsidRPr="00D56B68">
            <w:rPr>
              <w:rFonts w:ascii="Times New Roman" w:hAnsi="Times New Roman"/>
              <w:noProof/>
              <w:webHidden/>
              <w:rPrChange w:id="340" w:author="Wei Qi Yan" w:date="2024-12-18T19:31:00Z" w16du:dateUtc="2024-12-18T06:31:00Z">
                <w:rPr>
                  <w:noProof/>
                  <w:webHidden/>
                </w:rPr>
              </w:rPrChange>
            </w:rPr>
            <w:fldChar w:fldCharType="begin"/>
          </w:r>
          <w:r w:rsidRPr="00D56B68">
            <w:rPr>
              <w:rFonts w:ascii="Times New Roman" w:hAnsi="Times New Roman"/>
              <w:noProof/>
              <w:webHidden/>
              <w:rPrChange w:id="341" w:author="Wei Qi Yan" w:date="2024-12-18T19:31:00Z" w16du:dateUtc="2024-12-18T06:31:00Z">
                <w:rPr>
                  <w:noProof/>
                  <w:webHidden/>
                </w:rPr>
              </w:rPrChange>
            </w:rPr>
            <w:instrText xml:space="preserve"> PAGEREF _Toc184799929 \h </w:instrText>
          </w:r>
          <w:r w:rsidRPr="00D56B68">
            <w:rPr>
              <w:rFonts w:ascii="Times New Roman" w:hAnsi="Times New Roman"/>
              <w:noProof/>
              <w:webHidden/>
              <w:rPrChange w:id="342" w:author="Wei Qi Yan" w:date="2024-12-18T19:31:00Z" w16du:dateUtc="2024-12-18T06:31:00Z">
                <w:rPr>
                  <w:noProof/>
                  <w:webHidden/>
                </w:rPr>
              </w:rPrChange>
            </w:rPr>
          </w:r>
          <w:r w:rsidRPr="00D56B68">
            <w:rPr>
              <w:rFonts w:ascii="Times New Roman" w:hAnsi="Times New Roman"/>
              <w:noProof/>
              <w:webHidden/>
              <w:rPrChange w:id="343" w:author="Wei Qi Yan" w:date="2024-12-18T19:31:00Z" w16du:dateUtc="2024-12-18T06:31:00Z">
                <w:rPr>
                  <w:noProof/>
                  <w:webHidden/>
                </w:rPr>
              </w:rPrChange>
            </w:rPr>
            <w:fldChar w:fldCharType="separate"/>
          </w:r>
          <w:r w:rsidRPr="00D56B68">
            <w:rPr>
              <w:rFonts w:ascii="Times New Roman" w:hAnsi="Times New Roman"/>
              <w:noProof/>
              <w:webHidden/>
              <w:rPrChange w:id="344" w:author="Wei Qi Yan" w:date="2024-12-18T19:31:00Z" w16du:dateUtc="2024-12-18T06:31:00Z">
                <w:rPr>
                  <w:noProof/>
                  <w:webHidden/>
                </w:rPr>
              </w:rPrChange>
            </w:rPr>
            <w:t>22</w:t>
          </w:r>
          <w:r w:rsidRPr="00D56B68">
            <w:rPr>
              <w:rFonts w:ascii="Times New Roman" w:hAnsi="Times New Roman"/>
              <w:noProof/>
              <w:webHidden/>
              <w:rPrChange w:id="345" w:author="Wei Qi Yan" w:date="2024-12-18T19:31:00Z" w16du:dateUtc="2024-12-18T06:31:00Z">
                <w:rPr>
                  <w:noProof/>
                  <w:webHidden/>
                </w:rPr>
              </w:rPrChange>
            </w:rPr>
            <w:fldChar w:fldCharType="end"/>
          </w:r>
          <w:r w:rsidRPr="00D56B68">
            <w:rPr>
              <w:rFonts w:ascii="Times New Roman" w:hAnsi="Times New Roman"/>
              <w:noProof/>
              <w:rPrChange w:id="346" w:author="Wei Qi Yan" w:date="2024-12-18T19:31:00Z" w16du:dateUtc="2024-12-18T06:31:00Z">
                <w:rPr>
                  <w:noProof/>
                </w:rPr>
              </w:rPrChange>
            </w:rPr>
            <w:fldChar w:fldCharType="end"/>
          </w:r>
        </w:p>
        <w:p w14:paraId="43DAAF23" w14:textId="28251D15"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34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348" w:author="Wei Qi Yan" w:date="2024-12-18T19:31:00Z" w16du:dateUtc="2024-12-18T06:31:00Z">
                <w:rPr/>
              </w:rPrChange>
            </w:rPr>
            <w:fldChar w:fldCharType="begin"/>
          </w:r>
          <w:r w:rsidRPr="00D56B68">
            <w:rPr>
              <w:rFonts w:ascii="Times New Roman" w:hAnsi="Times New Roman"/>
              <w:rPrChange w:id="349" w:author="Wei Qi Yan" w:date="2024-12-18T19:31:00Z" w16du:dateUtc="2024-12-18T06:31:00Z">
                <w:rPr/>
              </w:rPrChange>
            </w:rPr>
            <w:instrText>HYPERLINK \l "_Toc184799930"</w:instrText>
          </w:r>
          <w:r w:rsidRPr="00D56B68">
            <w:rPr>
              <w:rFonts w:ascii="Times New Roman" w:hAnsi="Times New Roman"/>
              <w:rPrChange w:id="350" w:author="Wei Qi Yan" w:date="2024-12-18T19:31:00Z" w16du:dateUtc="2024-12-18T06:31:00Z">
                <w:rPr/>
              </w:rPrChange>
            </w:rPr>
          </w:r>
          <w:r w:rsidRPr="00D56B68">
            <w:rPr>
              <w:rFonts w:ascii="Times New Roman" w:hAnsi="Times New Roman"/>
              <w:rPrChange w:id="351" w:author="Wei Qi Yan" w:date="2024-12-18T19:31:00Z" w16du:dateUtc="2024-12-18T06:31:00Z">
                <w:rPr/>
              </w:rPrChange>
            </w:rPr>
            <w:fldChar w:fldCharType="separate"/>
          </w:r>
          <w:r w:rsidRPr="00D56B68">
            <w:rPr>
              <w:rStyle w:val="Hyperlink"/>
              <w:rFonts w:ascii="Times New Roman" w:hAnsi="Times New Roman"/>
              <w:noProof/>
              <w:rPrChange w:id="352" w:author="Wei Qi Yan" w:date="2024-12-18T19:31:00Z" w16du:dateUtc="2024-12-18T06:31:00Z">
                <w:rPr>
                  <w:rStyle w:val="Hyperlink"/>
                  <w:noProof/>
                </w:rPr>
              </w:rPrChange>
            </w:rPr>
            <w:t>3)</w:t>
          </w:r>
          <w:r w:rsidRPr="00D56B68">
            <w:rPr>
              <w:rFonts w:ascii="Times New Roman" w:hAnsi="Times New Roman"/>
              <w:noProof/>
              <w:kern w:val="2"/>
              <w:sz w:val="24"/>
              <w:szCs w:val="24"/>
              <w:lang w:val="en-NZ"/>
              <w14:ligatures w14:val="standardContextual"/>
              <w:rPrChange w:id="353"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354" w:author="Wei Qi Yan" w:date="2024-12-18T19:31:00Z" w16du:dateUtc="2024-12-18T06:31:00Z">
                <w:rPr>
                  <w:rStyle w:val="Hyperlink"/>
                  <w:noProof/>
                </w:rPr>
              </w:rPrChange>
            </w:rPr>
            <w:t>Prompt Design</w:t>
          </w:r>
          <w:r w:rsidRPr="00D56B68">
            <w:rPr>
              <w:rFonts w:ascii="Times New Roman" w:hAnsi="Times New Roman"/>
              <w:noProof/>
              <w:webHidden/>
              <w:rPrChange w:id="355" w:author="Wei Qi Yan" w:date="2024-12-18T19:31:00Z" w16du:dateUtc="2024-12-18T06:31:00Z">
                <w:rPr>
                  <w:noProof/>
                  <w:webHidden/>
                </w:rPr>
              </w:rPrChange>
            </w:rPr>
            <w:tab/>
          </w:r>
          <w:r w:rsidRPr="00D56B68">
            <w:rPr>
              <w:rFonts w:ascii="Times New Roman" w:hAnsi="Times New Roman"/>
              <w:noProof/>
              <w:webHidden/>
              <w:rPrChange w:id="356" w:author="Wei Qi Yan" w:date="2024-12-18T19:31:00Z" w16du:dateUtc="2024-12-18T06:31:00Z">
                <w:rPr>
                  <w:noProof/>
                  <w:webHidden/>
                </w:rPr>
              </w:rPrChange>
            </w:rPr>
            <w:fldChar w:fldCharType="begin"/>
          </w:r>
          <w:r w:rsidRPr="00D56B68">
            <w:rPr>
              <w:rFonts w:ascii="Times New Roman" w:hAnsi="Times New Roman"/>
              <w:noProof/>
              <w:webHidden/>
              <w:rPrChange w:id="357" w:author="Wei Qi Yan" w:date="2024-12-18T19:31:00Z" w16du:dateUtc="2024-12-18T06:31:00Z">
                <w:rPr>
                  <w:noProof/>
                  <w:webHidden/>
                </w:rPr>
              </w:rPrChange>
            </w:rPr>
            <w:instrText xml:space="preserve"> PAGEREF _Toc184799930 \h </w:instrText>
          </w:r>
          <w:r w:rsidRPr="00D56B68">
            <w:rPr>
              <w:rFonts w:ascii="Times New Roman" w:hAnsi="Times New Roman"/>
              <w:noProof/>
              <w:webHidden/>
              <w:rPrChange w:id="358" w:author="Wei Qi Yan" w:date="2024-12-18T19:31:00Z" w16du:dateUtc="2024-12-18T06:31:00Z">
                <w:rPr>
                  <w:noProof/>
                  <w:webHidden/>
                </w:rPr>
              </w:rPrChange>
            </w:rPr>
          </w:r>
          <w:r w:rsidRPr="00D56B68">
            <w:rPr>
              <w:rFonts w:ascii="Times New Roman" w:hAnsi="Times New Roman"/>
              <w:noProof/>
              <w:webHidden/>
              <w:rPrChange w:id="359" w:author="Wei Qi Yan" w:date="2024-12-18T19:31:00Z" w16du:dateUtc="2024-12-18T06:31:00Z">
                <w:rPr>
                  <w:noProof/>
                  <w:webHidden/>
                </w:rPr>
              </w:rPrChange>
            </w:rPr>
            <w:fldChar w:fldCharType="separate"/>
          </w:r>
          <w:r w:rsidRPr="00D56B68">
            <w:rPr>
              <w:rFonts w:ascii="Times New Roman" w:hAnsi="Times New Roman"/>
              <w:noProof/>
              <w:webHidden/>
              <w:rPrChange w:id="360" w:author="Wei Qi Yan" w:date="2024-12-18T19:31:00Z" w16du:dateUtc="2024-12-18T06:31:00Z">
                <w:rPr>
                  <w:noProof/>
                  <w:webHidden/>
                </w:rPr>
              </w:rPrChange>
            </w:rPr>
            <w:t>23</w:t>
          </w:r>
          <w:r w:rsidRPr="00D56B68">
            <w:rPr>
              <w:rFonts w:ascii="Times New Roman" w:hAnsi="Times New Roman"/>
              <w:noProof/>
              <w:webHidden/>
              <w:rPrChange w:id="361" w:author="Wei Qi Yan" w:date="2024-12-18T19:31:00Z" w16du:dateUtc="2024-12-18T06:31:00Z">
                <w:rPr>
                  <w:noProof/>
                  <w:webHidden/>
                </w:rPr>
              </w:rPrChange>
            </w:rPr>
            <w:fldChar w:fldCharType="end"/>
          </w:r>
          <w:r w:rsidRPr="00D56B68">
            <w:rPr>
              <w:rFonts w:ascii="Times New Roman" w:hAnsi="Times New Roman"/>
              <w:noProof/>
              <w:rPrChange w:id="362" w:author="Wei Qi Yan" w:date="2024-12-18T19:31:00Z" w16du:dateUtc="2024-12-18T06:31:00Z">
                <w:rPr>
                  <w:noProof/>
                </w:rPr>
              </w:rPrChange>
            </w:rPr>
            <w:fldChar w:fldCharType="end"/>
          </w:r>
        </w:p>
        <w:p w14:paraId="377DA170" w14:textId="7ABE2CEB" w:rsidR="00FD7CA2" w:rsidRPr="00D56B68" w:rsidRDefault="00FD7CA2">
          <w:pPr>
            <w:pStyle w:val="TOC2"/>
            <w:rPr>
              <w:rFonts w:ascii="Times New Roman" w:hAnsi="Times New Roman"/>
              <w:noProof/>
              <w:kern w:val="2"/>
              <w:sz w:val="24"/>
              <w:szCs w:val="24"/>
              <w:lang w:val="en-NZ"/>
              <w14:ligatures w14:val="standardContextual"/>
              <w:rPrChange w:id="363"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364" w:author="Wei Qi Yan" w:date="2024-12-18T19:31:00Z" w16du:dateUtc="2024-12-18T06:31:00Z">
                <w:rPr/>
              </w:rPrChange>
            </w:rPr>
            <w:fldChar w:fldCharType="begin"/>
          </w:r>
          <w:r w:rsidRPr="00D56B68">
            <w:rPr>
              <w:rFonts w:ascii="Times New Roman" w:hAnsi="Times New Roman"/>
              <w:rPrChange w:id="365" w:author="Wei Qi Yan" w:date="2024-12-18T19:31:00Z" w16du:dateUtc="2024-12-18T06:31:00Z">
                <w:rPr/>
              </w:rPrChange>
            </w:rPr>
            <w:instrText>HYPERLINK \l "_Toc184799931"</w:instrText>
          </w:r>
          <w:r w:rsidRPr="00D56B68">
            <w:rPr>
              <w:rFonts w:ascii="Times New Roman" w:hAnsi="Times New Roman"/>
              <w:rPrChange w:id="366" w:author="Wei Qi Yan" w:date="2024-12-18T19:31:00Z" w16du:dateUtc="2024-12-18T06:31:00Z">
                <w:rPr/>
              </w:rPrChange>
            </w:rPr>
          </w:r>
          <w:r w:rsidRPr="00D56B68">
            <w:rPr>
              <w:rFonts w:ascii="Times New Roman" w:hAnsi="Times New Roman"/>
              <w:rPrChange w:id="367" w:author="Wei Qi Yan" w:date="2024-12-18T19:31:00Z" w16du:dateUtc="2024-12-18T06:31:00Z">
                <w:rPr/>
              </w:rPrChange>
            </w:rPr>
            <w:fldChar w:fldCharType="separate"/>
          </w:r>
          <w:r w:rsidRPr="00D56B68">
            <w:rPr>
              <w:rStyle w:val="Hyperlink"/>
              <w:rFonts w:ascii="Times New Roman" w:hAnsi="Times New Roman"/>
              <w:noProof/>
            </w:rPr>
            <w:t>3.4</w:t>
          </w:r>
          <w:r w:rsidRPr="00D56B68">
            <w:rPr>
              <w:rFonts w:ascii="Times New Roman" w:hAnsi="Times New Roman"/>
              <w:noProof/>
              <w:kern w:val="2"/>
              <w:sz w:val="24"/>
              <w:szCs w:val="24"/>
              <w:lang w:val="en-NZ"/>
              <w14:ligatures w14:val="standardContextual"/>
              <w:rPrChange w:id="368"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Computer Vision Model</w:t>
          </w:r>
          <w:r w:rsidRPr="00D56B68">
            <w:rPr>
              <w:rFonts w:ascii="Times New Roman" w:hAnsi="Times New Roman"/>
              <w:noProof/>
              <w:webHidden/>
              <w:rPrChange w:id="369" w:author="Wei Qi Yan" w:date="2024-12-18T19:31:00Z" w16du:dateUtc="2024-12-18T06:31:00Z">
                <w:rPr>
                  <w:noProof/>
                  <w:webHidden/>
                </w:rPr>
              </w:rPrChange>
            </w:rPr>
            <w:tab/>
          </w:r>
          <w:r w:rsidRPr="00D56B68">
            <w:rPr>
              <w:rFonts w:ascii="Times New Roman" w:hAnsi="Times New Roman"/>
              <w:noProof/>
              <w:webHidden/>
              <w:rPrChange w:id="370" w:author="Wei Qi Yan" w:date="2024-12-18T19:31:00Z" w16du:dateUtc="2024-12-18T06:31:00Z">
                <w:rPr>
                  <w:noProof/>
                  <w:webHidden/>
                </w:rPr>
              </w:rPrChange>
            </w:rPr>
            <w:fldChar w:fldCharType="begin"/>
          </w:r>
          <w:r w:rsidRPr="00D56B68">
            <w:rPr>
              <w:rFonts w:ascii="Times New Roman" w:hAnsi="Times New Roman"/>
              <w:noProof/>
              <w:webHidden/>
              <w:rPrChange w:id="371" w:author="Wei Qi Yan" w:date="2024-12-18T19:31:00Z" w16du:dateUtc="2024-12-18T06:31:00Z">
                <w:rPr>
                  <w:noProof/>
                  <w:webHidden/>
                </w:rPr>
              </w:rPrChange>
            </w:rPr>
            <w:instrText xml:space="preserve"> PAGEREF _Toc184799931 \h </w:instrText>
          </w:r>
          <w:r w:rsidRPr="00D56B68">
            <w:rPr>
              <w:rFonts w:ascii="Times New Roman" w:hAnsi="Times New Roman"/>
              <w:noProof/>
              <w:webHidden/>
              <w:rPrChange w:id="372" w:author="Wei Qi Yan" w:date="2024-12-18T19:31:00Z" w16du:dateUtc="2024-12-18T06:31:00Z">
                <w:rPr>
                  <w:noProof/>
                  <w:webHidden/>
                </w:rPr>
              </w:rPrChange>
            </w:rPr>
          </w:r>
          <w:r w:rsidRPr="00D56B68">
            <w:rPr>
              <w:rFonts w:ascii="Times New Roman" w:hAnsi="Times New Roman"/>
              <w:noProof/>
              <w:webHidden/>
              <w:rPrChange w:id="373" w:author="Wei Qi Yan" w:date="2024-12-18T19:31:00Z" w16du:dateUtc="2024-12-18T06:31:00Z">
                <w:rPr>
                  <w:noProof/>
                  <w:webHidden/>
                </w:rPr>
              </w:rPrChange>
            </w:rPr>
            <w:fldChar w:fldCharType="separate"/>
          </w:r>
          <w:r w:rsidRPr="00D56B68">
            <w:rPr>
              <w:rFonts w:ascii="Times New Roman" w:hAnsi="Times New Roman"/>
              <w:noProof/>
              <w:webHidden/>
              <w:rPrChange w:id="374" w:author="Wei Qi Yan" w:date="2024-12-18T19:31:00Z" w16du:dateUtc="2024-12-18T06:31:00Z">
                <w:rPr>
                  <w:noProof/>
                  <w:webHidden/>
                </w:rPr>
              </w:rPrChange>
            </w:rPr>
            <w:t>23</w:t>
          </w:r>
          <w:r w:rsidRPr="00D56B68">
            <w:rPr>
              <w:rFonts w:ascii="Times New Roman" w:hAnsi="Times New Roman"/>
              <w:noProof/>
              <w:webHidden/>
              <w:rPrChange w:id="375" w:author="Wei Qi Yan" w:date="2024-12-18T19:31:00Z" w16du:dateUtc="2024-12-18T06:31:00Z">
                <w:rPr>
                  <w:noProof/>
                  <w:webHidden/>
                </w:rPr>
              </w:rPrChange>
            </w:rPr>
            <w:fldChar w:fldCharType="end"/>
          </w:r>
          <w:r w:rsidRPr="00D56B68">
            <w:rPr>
              <w:rFonts w:ascii="Times New Roman" w:hAnsi="Times New Roman"/>
              <w:noProof/>
              <w:rPrChange w:id="376" w:author="Wei Qi Yan" w:date="2024-12-18T19:31:00Z" w16du:dateUtc="2024-12-18T06:31:00Z">
                <w:rPr>
                  <w:noProof/>
                </w:rPr>
              </w:rPrChange>
            </w:rPr>
            <w:fldChar w:fldCharType="end"/>
          </w:r>
        </w:p>
        <w:p w14:paraId="69A729B7" w14:textId="1056BE4A"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37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378" w:author="Wei Qi Yan" w:date="2024-12-18T19:31:00Z" w16du:dateUtc="2024-12-18T06:31:00Z">
                <w:rPr/>
              </w:rPrChange>
            </w:rPr>
            <w:fldChar w:fldCharType="begin"/>
          </w:r>
          <w:r w:rsidRPr="00D56B68">
            <w:rPr>
              <w:rFonts w:ascii="Times New Roman" w:hAnsi="Times New Roman"/>
              <w:rPrChange w:id="379" w:author="Wei Qi Yan" w:date="2024-12-18T19:31:00Z" w16du:dateUtc="2024-12-18T06:31:00Z">
                <w:rPr/>
              </w:rPrChange>
            </w:rPr>
            <w:instrText>HYPERLINK \l "_Toc184799932"</w:instrText>
          </w:r>
          <w:r w:rsidRPr="00D56B68">
            <w:rPr>
              <w:rFonts w:ascii="Times New Roman" w:hAnsi="Times New Roman"/>
              <w:rPrChange w:id="380" w:author="Wei Qi Yan" w:date="2024-12-18T19:31:00Z" w16du:dateUtc="2024-12-18T06:31:00Z">
                <w:rPr/>
              </w:rPrChange>
            </w:rPr>
          </w:r>
          <w:r w:rsidRPr="00D56B68">
            <w:rPr>
              <w:rFonts w:ascii="Times New Roman" w:hAnsi="Times New Roman"/>
              <w:rPrChange w:id="381" w:author="Wei Qi Yan" w:date="2024-12-18T19:31:00Z" w16du:dateUtc="2024-12-18T06:31:00Z">
                <w:rPr/>
              </w:rPrChange>
            </w:rPr>
            <w:fldChar w:fldCharType="separate"/>
          </w:r>
          <w:r w:rsidRPr="00D56B68">
            <w:rPr>
              <w:rStyle w:val="Hyperlink"/>
              <w:rFonts w:ascii="Times New Roman" w:hAnsi="Times New Roman"/>
              <w:noProof/>
              <w:rPrChange w:id="382" w:author="Wei Qi Yan" w:date="2024-12-18T19:31:00Z" w16du:dateUtc="2024-12-18T06:31:00Z">
                <w:rPr>
                  <w:rStyle w:val="Hyperlink"/>
                  <w:noProof/>
                </w:rPr>
              </w:rPrChange>
            </w:rPr>
            <w:t>1)</w:t>
          </w:r>
          <w:r w:rsidRPr="00D56B68">
            <w:rPr>
              <w:rFonts w:ascii="Times New Roman" w:hAnsi="Times New Roman"/>
              <w:noProof/>
              <w:kern w:val="2"/>
              <w:sz w:val="24"/>
              <w:szCs w:val="24"/>
              <w:lang w:val="en-NZ"/>
              <w14:ligatures w14:val="standardContextual"/>
              <w:rPrChange w:id="383"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384" w:author="Wei Qi Yan" w:date="2024-12-18T19:31:00Z" w16du:dateUtc="2024-12-18T06:31:00Z">
                <w:rPr>
                  <w:rStyle w:val="Hyperlink"/>
                  <w:noProof/>
                </w:rPr>
              </w:rPrChange>
            </w:rPr>
            <w:t>Calibration and 3D Reconstruction</w:t>
          </w:r>
          <w:r w:rsidRPr="00D56B68">
            <w:rPr>
              <w:rFonts w:ascii="Times New Roman" w:hAnsi="Times New Roman"/>
              <w:noProof/>
              <w:webHidden/>
              <w:rPrChange w:id="385" w:author="Wei Qi Yan" w:date="2024-12-18T19:31:00Z" w16du:dateUtc="2024-12-18T06:31:00Z">
                <w:rPr>
                  <w:noProof/>
                  <w:webHidden/>
                </w:rPr>
              </w:rPrChange>
            </w:rPr>
            <w:tab/>
          </w:r>
          <w:r w:rsidRPr="00D56B68">
            <w:rPr>
              <w:rFonts w:ascii="Times New Roman" w:hAnsi="Times New Roman"/>
              <w:noProof/>
              <w:webHidden/>
              <w:rPrChange w:id="386" w:author="Wei Qi Yan" w:date="2024-12-18T19:31:00Z" w16du:dateUtc="2024-12-18T06:31:00Z">
                <w:rPr>
                  <w:noProof/>
                  <w:webHidden/>
                </w:rPr>
              </w:rPrChange>
            </w:rPr>
            <w:fldChar w:fldCharType="begin"/>
          </w:r>
          <w:r w:rsidRPr="00D56B68">
            <w:rPr>
              <w:rFonts w:ascii="Times New Roman" w:hAnsi="Times New Roman"/>
              <w:noProof/>
              <w:webHidden/>
              <w:rPrChange w:id="387" w:author="Wei Qi Yan" w:date="2024-12-18T19:31:00Z" w16du:dateUtc="2024-12-18T06:31:00Z">
                <w:rPr>
                  <w:noProof/>
                  <w:webHidden/>
                </w:rPr>
              </w:rPrChange>
            </w:rPr>
            <w:instrText xml:space="preserve"> PAGEREF _Toc184799932 \h </w:instrText>
          </w:r>
          <w:r w:rsidRPr="00D56B68">
            <w:rPr>
              <w:rFonts w:ascii="Times New Roman" w:hAnsi="Times New Roman"/>
              <w:noProof/>
              <w:webHidden/>
              <w:rPrChange w:id="388" w:author="Wei Qi Yan" w:date="2024-12-18T19:31:00Z" w16du:dateUtc="2024-12-18T06:31:00Z">
                <w:rPr>
                  <w:noProof/>
                  <w:webHidden/>
                </w:rPr>
              </w:rPrChange>
            </w:rPr>
          </w:r>
          <w:r w:rsidRPr="00D56B68">
            <w:rPr>
              <w:rFonts w:ascii="Times New Roman" w:hAnsi="Times New Roman"/>
              <w:noProof/>
              <w:webHidden/>
              <w:rPrChange w:id="389" w:author="Wei Qi Yan" w:date="2024-12-18T19:31:00Z" w16du:dateUtc="2024-12-18T06:31:00Z">
                <w:rPr>
                  <w:noProof/>
                  <w:webHidden/>
                </w:rPr>
              </w:rPrChange>
            </w:rPr>
            <w:fldChar w:fldCharType="separate"/>
          </w:r>
          <w:r w:rsidRPr="00D56B68">
            <w:rPr>
              <w:rFonts w:ascii="Times New Roman" w:hAnsi="Times New Roman"/>
              <w:noProof/>
              <w:webHidden/>
              <w:rPrChange w:id="390" w:author="Wei Qi Yan" w:date="2024-12-18T19:31:00Z" w16du:dateUtc="2024-12-18T06:31:00Z">
                <w:rPr>
                  <w:noProof/>
                  <w:webHidden/>
                </w:rPr>
              </w:rPrChange>
            </w:rPr>
            <w:t>23</w:t>
          </w:r>
          <w:r w:rsidRPr="00D56B68">
            <w:rPr>
              <w:rFonts w:ascii="Times New Roman" w:hAnsi="Times New Roman"/>
              <w:noProof/>
              <w:webHidden/>
              <w:rPrChange w:id="391" w:author="Wei Qi Yan" w:date="2024-12-18T19:31:00Z" w16du:dateUtc="2024-12-18T06:31:00Z">
                <w:rPr>
                  <w:noProof/>
                  <w:webHidden/>
                </w:rPr>
              </w:rPrChange>
            </w:rPr>
            <w:fldChar w:fldCharType="end"/>
          </w:r>
          <w:r w:rsidRPr="00D56B68">
            <w:rPr>
              <w:rFonts w:ascii="Times New Roman" w:hAnsi="Times New Roman"/>
              <w:noProof/>
              <w:rPrChange w:id="392" w:author="Wei Qi Yan" w:date="2024-12-18T19:31:00Z" w16du:dateUtc="2024-12-18T06:31:00Z">
                <w:rPr>
                  <w:noProof/>
                </w:rPr>
              </w:rPrChange>
            </w:rPr>
            <w:fldChar w:fldCharType="end"/>
          </w:r>
        </w:p>
        <w:p w14:paraId="4CF83E20" w14:textId="10B640DD"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393"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394" w:author="Wei Qi Yan" w:date="2024-12-18T19:31:00Z" w16du:dateUtc="2024-12-18T06:31:00Z">
                <w:rPr/>
              </w:rPrChange>
            </w:rPr>
            <w:fldChar w:fldCharType="begin"/>
          </w:r>
          <w:r w:rsidRPr="00D56B68">
            <w:rPr>
              <w:rFonts w:ascii="Times New Roman" w:hAnsi="Times New Roman"/>
              <w:rPrChange w:id="395" w:author="Wei Qi Yan" w:date="2024-12-18T19:31:00Z" w16du:dateUtc="2024-12-18T06:31:00Z">
                <w:rPr/>
              </w:rPrChange>
            </w:rPr>
            <w:instrText>HYPERLINK \l "_Toc184799933"</w:instrText>
          </w:r>
          <w:r w:rsidRPr="00D56B68">
            <w:rPr>
              <w:rFonts w:ascii="Times New Roman" w:hAnsi="Times New Roman"/>
              <w:rPrChange w:id="396" w:author="Wei Qi Yan" w:date="2024-12-18T19:31:00Z" w16du:dateUtc="2024-12-18T06:31:00Z">
                <w:rPr/>
              </w:rPrChange>
            </w:rPr>
          </w:r>
          <w:r w:rsidRPr="00D56B68">
            <w:rPr>
              <w:rFonts w:ascii="Times New Roman" w:hAnsi="Times New Roman"/>
              <w:rPrChange w:id="397" w:author="Wei Qi Yan" w:date="2024-12-18T19:31:00Z" w16du:dateUtc="2024-12-18T06:31:00Z">
                <w:rPr/>
              </w:rPrChange>
            </w:rPr>
            <w:fldChar w:fldCharType="separate"/>
          </w:r>
          <w:r w:rsidRPr="00D56B68">
            <w:rPr>
              <w:rStyle w:val="Hyperlink"/>
              <w:rFonts w:ascii="Times New Roman" w:hAnsi="Times New Roman"/>
              <w:noProof/>
              <w:rPrChange w:id="398" w:author="Wei Qi Yan" w:date="2024-12-18T19:31:00Z" w16du:dateUtc="2024-12-18T06:31:00Z">
                <w:rPr>
                  <w:rStyle w:val="Hyperlink"/>
                  <w:noProof/>
                </w:rPr>
              </w:rPrChange>
            </w:rPr>
            <w:t>2)</w:t>
          </w:r>
          <w:r w:rsidRPr="00D56B68">
            <w:rPr>
              <w:rFonts w:ascii="Times New Roman" w:hAnsi="Times New Roman"/>
              <w:noProof/>
              <w:kern w:val="2"/>
              <w:sz w:val="24"/>
              <w:szCs w:val="24"/>
              <w:lang w:val="en-NZ"/>
              <w14:ligatures w14:val="standardContextual"/>
              <w:rPrChange w:id="399"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400" w:author="Wei Qi Yan" w:date="2024-12-18T19:31:00Z" w16du:dateUtc="2024-12-18T06:31:00Z">
                <w:rPr>
                  <w:rStyle w:val="Hyperlink"/>
                  <w:noProof/>
                </w:rPr>
              </w:rPrChange>
            </w:rPr>
            <w:t>Ball Detection</w:t>
          </w:r>
          <w:r w:rsidRPr="00D56B68">
            <w:rPr>
              <w:rFonts w:ascii="Times New Roman" w:hAnsi="Times New Roman"/>
              <w:noProof/>
              <w:webHidden/>
              <w:rPrChange w:id="401" w:author="Wei Qi Yan" w:date="2024-12-18T19:31:00Z" w16du:dateUtc="2024-12-18T06:31:00Z">
                <w:rPr>
                  <w:noProof/>
                  <w:webHidden/>
                </w:rPr>
              </w:rPrChange>
            </w:rPr>
            <w:tab/>
          </w:r>
          <w:r w:rsidRPr="00D56B68">
            <w:rPr>
              <w:rFonts w:ascii="Times New Roman" w:hAnsi="Times New Roman"/>
              <w:noProof/>
              <w:webHidden/>
              <w:rPrChange w:id="402" w:author="Wei Qi Yan" w:date="2024-12-18T19:31:00Z" w16du:dateUtc="2024-12-18T06:31:00Z">
                <w:rPr>
                  <w:noProof/>
                  <w:webHidden/>
                </w:rPr>
              </w:rPrChange>
            </w:rPr>
            <w:fldChar w:fldCharType="begin"/>
          </w:r>
          <w:r w:rsidRPr="00D56B68">
            <w:rPr>
              <w:rFonts w:ascii="Times New Roman" w:hAnsi="Times New Roman"/>
              <w:noProof/>
              <w:webHidden/>
              <w:rPrChange w:id="403" w:author="Wei Qi Yan" w:date="2024-12-18T19:31:00Z" w16du:dateUtc="2024-12-18T06:31:00Z">
                <w:rPr>
                  <w:noProof/>
                  <w:webHidden/>
                </w:rPr>
              </w:rPrChange>
            </w:rPr>
            <w:instrText xml:space="preserve"> PAGEREF _Toc184799933 \h </w:instrText>
          </w:r>
          <w:r w:rsidRPr="00D56B68">
            <w:rPr>
              <w:rFonts w:ascii="Times New Roman" w:hAnsi="Times New Roman"/>
              <w:noProof/>
              <w:webHidden/>
              <w:rPrChange w:id="404" w:author="Wei Qi Yan" w:date="2024-12-18T19:31:00Z" w16du:dateUtc="2024-12-18T06:31:00Z">
                <w:rPr>
                  <w:noProof/>
                  <w:webHidden/>
                </w:rPr>
              </w:rPrChange>
            </w:rPr>
          </w:r>
          <w:r w:rsidRPr="00D56B68">
            <w:rPr>
              <w:rFonts w:ascii="Times New Roman" w:hAnsi="Times New Roman"/>
              <w:noProof/>
              <w:webHidden/>
              <w:rPrChange w:id="405" w:author="Wei Qi Yan" w:date="2024-12-18T19:31:00Z" w16du:dateUtc="2024-12-18T06:31:00Z">
                <w:rPr>
                  <w:noProof/>
                  <w:webHidden/>
                </w:rPr>
              </w:rPrChange>
            </w:rPr>
            <w:fldChar w:fldCharType="separate"/>
          </w:r>
          <w:r w:rsidRPr="00D56B68">
            <w:rPr>
              <w:rFonts w:ascii="Times New Roman" w:hAnsi="Times New Roman"/>
              <w:noProof/>
              <w:webHidden/>
              <w:rPrChange w:id="406" w:author="Wei Qi Yan" w:date="2024-12-18T19:31:00Z" w16du:dateUtc="2024-12-18T06:31:00Z">
                <w:rPr>
                  <w:noProof/>
                  <w:webHidden/>
                </w:rPr>
              </w:rPrChange>
            </w:rPr>
            <w:t>24</w:t>
          </w:r>
          <w:r w:rsidRPr="00D56B68">
            <w:rPr>
              <w:rFonts w:ascii="Times New Roman" w:hAnsi="Times New Roman"/>
              <w:noProof/>
              <w:webHidden/>
              <w:rPrChange w:id="407" w:author="Wei Qi Yan" w:date="2024-12-18T19:31:00Z" w16du:dateUtc="2024-12-18T06:31:00Z">
                <w:rPr>
                  <w:noProof/>
                  <w:webHidden/>
                </w:rPr>
              </w:rPrChange>
            </w:rPr>
            <w:fldChar w:fldCharType="end"/>
          </w:r>
          <w:r w:rsidRPr="00D56B68">
            <w:rPr>
              <w:rFonts w:ascii="Times New Roman" w:hAnsi="Times New Roman"/>
              <w:noProof/>
              <w:rPrChange w:id="408" w:author="Wei Qi Yan" w:date="2024-12-18T19:31:00Z" w16du:dateUtc="2024-12-18T06:31:00Z">
                <w:rPr>
                  <w:noProof/>
                </w:rPr>
              </w:rPrChange>
            </w:rPr>
            <w:fldChar w:fldCharType="end"/>
          </w:r>
        </w:p>
        <w:p w14:paraId="6A7439FF" w14:textId="29FEF720"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409"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410" w:author="Wei Qi Yan" w:date="2024-12-18T19:31:00Z" w16du:dateUtc="2024-12-18T06:31:00Z">
                <w:rPr/>
              </w:rPrChange>
            </w:rPr>
            <w:fldChar w:fldCharType="begin"/>
          </w:r>
          <w:r w:rsidRPr="00D56B68">
            <w:rPr>
              <w:rFonts w:ascii="Times New Roman" w:hAnsi="Times New Roman"/>
              <w:rPrChange w:id="411" w:author="Wei Qi Yan" w:date="2024-12-18T19:31:00Z" w16du:dateUtc="2024-12-18T06:31:00Z">
                <w:rPr/>
              </w:rPrChange>
            </w:rPr>
            <w:instrText>HYPERLINK \l "_Toc184799934"</w:instrText>
          </w:r>
          <w:r w:rsidRPr="00D56B68">
            <w:rPr>
              <w:rFonts w:ascii="Times New Roman" w:hAnsi="Times New Roman"/>
              <w:rPrChange w:id="412" w:author="Wei Qi Yan" w:date="2024-12-18T19:31:00Z" w16du:dateUtc="2024-12-18T06:31:00Z">
                <w:rPr/>
              </w:rPrChange>
            </w:rPr>
          </w:r>
          <w:r w:rsidRPr="00D56B68">
            <w:rPr>
              <w:rFonts w:ascii="Times New Roman" w:hAnsi="Times New Roman"/>
              <w:rPrChange w:id="413" w:author="Wei Qi Yan" w:date="2024-12-18T19:31:00Z" w16du:dateUtc="2024-12-18T06:31:00Z">
                <w:rPr/>
              </w:rPrChange>
            </w:rPr>
            <w:fldChar w:fldCharType="separate"/>
          </w:r>
          <w:r w:rsidRPr="00D56B68">
            <w:rPr>
              <w:rStyle w:val="Hyperlink"/>
              <w:rFonts w:ascii="Times New Roman" w:hAnsi="Times New Roman"/>
              <w:noProof/>
              <w:rPrChange w:id="414" w:author="Wei Qi Yan" w:date="2024-12-18T19:31:00Z" w16du:dateUtc="2024-12-18T06:31:00Z">
                <w:rPr>
                  <w:rStyle w:val="Hyperlink"/>
                  <w:noProof/>
                </w:rPr>
              </w:rPrChange>
            </w:rPr>
            <w:t>3)</w:t>
          </w:r>
          <w:r w:rsidRPr="00D56B68">
            <w:rPr>
              <w:rFonts w:ascii="Times New Roman" w:hAnsi="Times New Roman"/>
              <w:noProof/>
              <w:kern w:val="2"/>
              <w:sz w:val="24"/>
              <w:szCs w:val="24"/>
              <w:lang w:val="en-NZ"/>
              <w14:ligatures w14:val="standardContextual"/>
              <w:rPrChange w:id="415"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416" w:author="Wei Qi Yan" w:date="2024-12-18T19:31:00Z" w16du:dateUtc="2024-12-18T06:31:00Z">
                <w:rPr>
                  <w:rStyle w:val="Hyperlink"/>
                  <w:noProof/>
                </w:rPr>
              </w:rPrChange>
            </w:rPr>
            <w:t>Ball Tracking</w:t>
          </w:r>
          <w:r w:rsidRPr="00D56B68">
            <w:rPr>
              <w:rFonts w:ascii="Times New Roman" w:hAnsi="Times New Roman"/>
              <w:noProof/>
              <w:webHidden/>
              <w:rPrChange w:id="417" w:author="Wei Qi Yan" w:date="2024-12-18T19:31:00Z" w16du:dateUtc="2024-12-18T06:31:00Z">
                <w:rPr>
                  <w:noProof/>
                  <w:webHidden/>
                </w:rPr>
              </w:rPrChange>
            </w:rPr>
            <w:tab/>
          </w:r>
          <w:r w:rsidRPr="00D56B68">
            <w:rPr>
              <w:rFonts w:ascii="Times New Roman" w:hAnsi="Times New Roman"/>
              <w:noProof/>
              <w:webHidden/>
              <w:rPrChange w:id="418" w:author="Wei Qi Yan" w:date="2024-12-18T19:31:00Z" w16du:dateUtc="2024-12-18T06:31:00Z">
                <w:rPr>
                  <w:noProof/>
                  <w:webHidden/>
                </w:rPr>
              </w:rPrChange>
            </w:rPr>
            <w:fldChar w:fldCharType="begin"/>
          </w:r>
          <w:r w:rsidRPr="00D56B68">
            <w:rPr>
              <w:rFonts w:ascii="Times New Roman" w:hAnsi="Times New Roman"/>
              <w:noProof/>
              <w:webHidden/>
              <w:rPrChange w:id="419" w:author="Wei Qi Yan" w:date="2024-12-18T19:31:00Z" w16du:dateUtc="2024-12-18T06:31:00Z">
                <w:rPr>
                  <w:noProof/>
                  <w:webHidden/>
                </w:rPr>
              </w:rPrChange>
            </w:rPr>
            <w:instrText xml:space="preserve"> PAGEREF _Toc184799934 \h </w:instrText>
          </w:r>
          <w:r w:rsidRPr="00D56B68">
            <w:rPr>
              <w:rFonts w:ascii="Times New Roman" w:hAnsi="Times New Roman"/>
              <w:noProof/>
              <w:webHidden/>
              <w:rPrChange w:id="420" w:author="Wei Qi Yan" w:date="2024-12-18T19:31:00Z" w16du:dateUtc="2024-12-18T06:31:00Z">
                <w:rPr>
                  <w:noProof/>
                  <w:webHidden/>
                </w:rPr>
              </w:rPrChange>
            </w:rPr>
          </w:r>
          <w:r w:rsidRPr="00D56B68">
            <w:rPr>
              <w:rFonts w:ascii="Times New Roman" w:hAnsi="Times New Roman"/>
              <w:noProof/>
              <w:webHidden/>
              <w:rPrChange w:id="421" w:author="Wei Qi Yan" w:date="2024-12-18T19:31:00Z" w16du:dateUtc="2024-12-18T06:31:00Z">
                <w:rPr>
                  <w:noProof/>
                  <w:webHidden/>
                </w:rPr>
              </w:rPrChange>
            </w:rPr>
            <w:fldChar w:fldCharType="separate"/>
          </w:r>
          <w:r w:rsidRPr="00D56B68">
            <w:rPr>
              <w:rFonts w:ascii="Times New Roman" w:hAnsi="Times New Roman"/>
              <w:noProof/>
              <w:webHidden/>
              <w:rPrChange w:id="422" w:author="Wei Qi Yan" w:date="2024-12-18T19:31:00Z" w16du:dateUtc="2024-12-18T06:31:00Z">
                <w:rPr>
                  <w:noProof/>
                  <w:webHidden/>
                </w:rPr>
              </w:rPrChange>
            </w:rPr>
            <w:t>26</w:t>
          </w:r>
          <w:r w:rsidRPr="00D56B68">
            <w:rPr>
              <w:rFonts w:ascii="Times New Roman" w:hAnsi="Times New Roman"/>
              <w:noProof/>
              <w:webHidden/>
              <w:rPrChange w:id="423" w:author="Wei Qi Yan" w:date="2024-12-18T19:31:00Z" w16du:dateUtc="2024-12-18T06:31:00Z">
                <w:rPr>
                  <w:noProof/>
                  <w:webHidden/>
                </w:rPr>
              </w:rPrChange>
            </w:rPr>
            <w:fldChar w:fldCharType="end"/>
          </w:r>
          <w:r w:rsidRPr="00D56B68">
            <w:rPr>
              <w:rFonts w:ascii="Times New Roman" w:hAnsi="Times New Roman"/>
              <w:noProof/>
              <w:rPrChange w:id="424" w:author="Wei Qi Yan" w:date="2024-12-18T19:31:00Z" w16du:dateUtc="2024-12-18T06:31:00Z">
                <w:rPr>
                  <w:noProof/>
                </w:rPr>
              </w:rPrChange>
            </w:rPr>
            <w:fldChar w:fldCharType="end"/>
          </w:r>
        </w:p>
        <w:p w14:paraId="07E1ECD1" w14:textId="2083C5F5"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425"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426" w:author="Wei Qi Yan" w:date="2024-12-18T19:31:00Z" w16du:dateUtc="2024-12-18T06:31:00Z">
                <w:rPr/>
              </w:rPrChange>
            </w:rPr>
            <w:fldChar w:fldCharType="begin"/>
          </w:r>
          <w:r w:rsidRPr="00D56B68">
            <w:rPr>
              <w:rFonts w:ascii="Times New Roman" w:hAnsi="Times New Roman"/>
              <w:rPrChange w:id="427" w:author="Wei Qi Yan" w:date="2024-12-18T19:31:00Z" w16du:dateUtc="2024-12-18T06:31:00Z">
                <w:rPr/>
              </w:rPrChange>
            </w:rPr>
            <w:instrText>HYPERLINK \l "_Toc184799935"</w:instrText>
          </w:r>
          <w:r w:rsidRPr="00D56B68">
            <w:rPr>
              <w:rFonts w:ascii="Times New Roman" w:hAnsi="Times New Roman"/>
              <w:rPrChange w:id="428" w:author="Wei Qi Yan" w:date="2024-12-18T19:31:00Z" w16du:dateUtc="2024-12-18T06:31:00Z">
                <w:rPr/>
              </w:rPrChange>
            </w:rPr>
          </w:r>
          <w:r w:rsidRPr="00D56B68">
            <w:rPr>
              <w:rFonts w:ascii="Times New Roman" w:hAnsi="Times New Roman"/>
              <w:rPrChange w:id="429" w:author="Wei Qi Yan" w:date="2024-12-18T19:31:00Z" w16du:dateUtc="2024-12-18T06:31:00Z">
                <w:rPr/>
              </w:rPrChange>
            </w:rPr>
            <w:fldChar w:fldCharType="separate"/>
          </w:r>
          <w:r w:rsidRPr="00D56B68">
            <w:rPr>
              <w:rStyle w:val="Hyperlink"/>
              <w:rFonts w:ascii="Times New Roman" w:hAnsi="Times New Roman"/>
              <w:noProof/>
              <w:rPrChange w:id="430" w:author="Wei Qi Yan" w:date="2024-12-18T19:31:00Z" w16du:dateUtc="2024-12-18T06:31:00Z">
                <w:rPr>
                  <w:rStyle w:val="Hyperlink"/>
                  <w:noProof/>
                </w:rPr>
              </w:rPrChange>
            </w:rPr>
            <w:t>4)</w:t>
          </w:r>
          <w:r w:rsidRPr="00D56B68">
            <w:rPr>
              <w:rFonts w:ascii="Times New Roman" w:hAnsi="Times New Roman"/>
              <w:noProof/>
              <w:kern w:val="2"/>
              <w:sz w:val="24"/>
              <w:szCs w:val="24"/>
              <w:lang w:val="en-NZ"/>
              <w14:ligatures w14:val="standardContextual"/>
              <w:rPrChange w:id="431"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432" w:author="Wei Qi Yan" w:date="2024-12-18T19:31:00Z" w16du:dateUtc="2024-12-18T06:31:00Z">
                <w:rPr>
                  <w:rStyle w:val="Hyperlink"/>
                  <w:noProof/>
                </w:rPr>
              </w:rPrChange>
            </w:rPr>
            <w:t>Video Segmentation</w:t>
          </w:r>
          <w:r w:rsidRPr="00D56B68">
            <w:rPr>
              <w:rFonts w:ascii="Times New Roman" w:hAnsi="Times New Roman"/>
              <w:noProof/>
              <w:webHidden/>
              <w:rPrChange w:id="433" w:author="Wei Qi Yan" w:date="2024-12-18T19:31:00Z" w16du:dateUtc="2024-12-18T06:31:00Z">
                <w:rPr>
                  <w:noProof/>
                  <w:webHidden/>
                </w:rPr>
              </w:rPrChange>
            </w:rPr>
            <w:tab/>
          </w:r>
          <w:r w:rsidRPr="00D56B68">
            <w:rPr>
              <w:rFonts w:ascii="Times New Roman" w:hAnsi="Times New Roman"/>
              <w:noProof/>
              <w:webHidden/>
              <w:rPrChange w:id="434" w:author="Wei Qi Yan" w:date="2024-12-18T19:31:00Z" w16du:dateUtc="2024-12-18T06:31:00Z">
                <w:rPr>
                  <w:noProof/>
                  <w:webHidden/>
                </w:rPr>
              </w:rPrChange>
            </w:rPr>
            <w:fldChar w:fldCharType="begin"/>
          </w:r>
          <w:r w:rsidRPr="00D56B68">
            <w:rPr>
              <w:rFonts w:ascii="Times New Roman" w:hAnsi="Times New Roman"/>
              <w:noProof/>
              <w:webHidden/>
              <w:rPrChange w:id="435" w:author="Wei Qi Yan" w:date="2024-12-18T19:31:00Z" w16du:dateUtc="2024-12-18T06:31:00Z">
                <w:rPr>
                  <w:noProof/>
                  <w:webHidden/>
                </w:rPr>
              </w:rPrChange>
            </w:rPr>
            <w:instrText xml:space="preserve"> PAGEREF _Toc184799935 \h </w:instrText>
          </w:r>
          <w:r w:rsidRPr="00D56B68">
            <w:rPr>
              <w:rFonts w:ascii="Times New Roman" w:hAnsi="Times New Roman"/>
              <w:noProof/>
              <w:webHidden/>
              <w:rPrChange w:id="436" w:author="Wei Qi Yan" w:date="2024-12-18T19:31:00Z" w16du:dateUtc="2024-12-18T06:31:00Z">
                <w:rPr>
                  <w:noProof/>
                  <w:webHidden/>
                </w:rPr>
              </w:rPrChange>
            </w:rPr>
          </w:r>
          <w:r w:rsidRPr="00D56B68">
            <w:rPr>
              <w:rFonts w:ascii="Times New Roman" w:hAnsi="Times New Roman"/>
              <w:noProof/>
              <w:webHidden/>
              <w:rPrChange w:id="437" w:author="Wei Qi Yan" w:date="2024-12-18T19:31:00Z" w16du:dateUtc="2024-12-18T06:31:00Z">
                <w:rPr>
                  <w:noProof/>
                  <w:webHidden/>
                </w:rPr>
              </w:rPrChange>
            </w:rPr>
            <w:fldChar w:fldCharType="separate"/>
          </w:r>
          <w:r w:rsidRPr="00D56B68">
            <w:rPr>
              <w:rFonts w:ascii="Times New Roman" w:hAnsi="Times New Roman"/>
              <w:noProof/>
              <w:webHidden/>
              <w:rPrChange w:id="438" w:author="Wei Qi Yan" w:date="2024-12-18T19:31:00Z" w16du:dateUtc="2024-12-18T06:31:00Z">
                <w:rPr>
                  <w:noProof/>
                  <w:webHidden/>
                </w:rPr>
              </w:rPrChange>
            </w:rPr>
            <w:t>28</w:t>
          </w:r>
          <w:r w:rsidRPr="00D56B68">
            <w:rPr>
              <w:rFonts w:ascii="Times New Roman" w:hAnsi="Times New Roman"/>
              <w:noProof/>
              <w:webHidden/>
              <w:rPrChange w:id="439" w:author="Wei Qi Yan" w:date="2024-12-18T19:31:00Z" w16du:dateUtc="2024-12-18T06:31:00Z">
                <w:rPr>
                  <w:noProof/>
                  <w:webHidden/>
                </w:rPr>
              </w:rPrChange>
            </w:rPr>
            <w:fldChar w:fldCharType="end"/>
          </w:r>
          <w:r w:rsidRPr="00D56B68">
            <w:rPr>
              <w:rFonts w:ascii="Times New Roman" w:hAnsi="Times New Roman"/>
              <w:noProof/>
              <w:rPrChange w:id="440" w:author="Wei Qi Yan" w:date="2024-12-18T19:31:00Z" w16du:dateUtc="2024-12-18T06:31:00Z">
                <w:rPr>
                  <w:noProof/>
                </w:rPr>
              </w:rPrChange>
            </w:rPr>
            <w:fldChar w:fldCharType="end"/>
          </w:r>
        </w:p>
        <w:p w14:paraId="0146C71A" w14:textId="0D052DC3"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441"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442" w:author="Wei Qi Yan" w:date="2024-12-18T19:31:00Z" w16du:dateUtc="2024-12-18T06:31:00Z">
                <w:rPr/>
              </w:rPrChange>
            </w:rPr>
            <w:fldChar w:fldCharType="begin"/>
          </w:r>
          <w:r w:rsidRPr="00D56B68">
            <w:rPr>
              <w:rFonts w:ascii="Times New Roman" w:hAnsi="Times New Roman"/>
              <w:rPrChange w:id="443" w:author="Wei Qi Yan" w:date="2024-12-18T19:31:00Z" w16du:dateUtc="2024-12-18T06:31:00Z">
                <w:rPr/>
              </w:rPrChange>
            </w:rPr>
            <w:instrText>HYPERLINK \l "_Toc184799936"</w:instrText>
          </w:r>
          <w:r w:rsidRPr="00D56B68">
            <w:rPr>
              <w:rFonts w:ascii="Times New Roman" w:hAnsi="Times New Roman"/>
              <w:rPrChange w:id="444" w:author="Wei Qi Yan" w:date="2024-12-18T19:31:00Z" w16du:dateUtc="2024-12-18T06:31:00Z">
                <w:rPr/>
              </w:rPrChange>
            </w:rPr>
          </w:r>
          <w:r w:rsidRPr="00D56B68">
            <w:rPr>
              <w:rFonts w:ascii="Times New Roman" w:hAnsi="Times New Roman"/>
              <w:rPrChange w:id="445" w:author="Wei Qi Yan" w:date="2024-12-18T19:31:00Z" w16du:dateUtc="2024-12-18T06:31:00Z">
                <w:rPr/>
              </w:rPrChange>
            </w:rPr>
            <w:fldChar w:fldCharType="separate"/>
          </w:r>
          <w:r w:rsidRPr="00D56B68">
            <w:rPr>
              <w:rStyle w:val="Hyperlink"/>
              <w:rFonts w:ascii="Times New Roman" w:hAnsi="Times New Roman"/>
              <w:noProof/>
              <w:rPrChange w:id="446" w:author="Wei Qi Yan" w:date="2024-12-18T19:31:00Z" w16du:dateUtc="2024-12-18T06:31:00Z">
                <w:rPr>
                  <w:rStyle w:val="Hyperlink"/>
                  <w:noProof/>
                </w:rPr>
              </w:rPrChange>
            </w:rPr>
            <w:t>5)</w:t>
          </w:r>
          <w:r w:rsidRPr="00D56B68">
            <w:rPr>
              <w:rFonts w:ascii="Times New Roman" w:hAnsi="Times New Roman"/>
              <w:noProof/>
              <w:kern w:val="2"/>
              <w:sz w:val="24"/>
              <w:szCs w:val="24"/>
              <w:lang w:val="en-NZ"/>
              <w14:ligatures w14:val="standardContextual"/>
              <w:rPrChange w:id="447"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448" w:author="Wei Qi Yan" w:date="2024-12-18T19:31:00Z" w16du:dateUtc="2024-12-18T06:31:00Z">
                <w:rPr>
                  <w:rStyle w:val="Hyperlink"/>
                  <w:noProof/>
                </w:rPr>
              </w:rPrChange>
            </w:rPr>
            <w:t>Transformer Model for Key Point Detection</w:t>
          </w:r>
          <w:r w:rsidRPr="00D56B68">
            <w:rPr>
              <w:rFonts w:ascii="Times New Roman" w:hAnsi="Times New Roman"/>
              <w:noProof/>
              <w:webHidden/>
              <w:rPrChange w:id="449" w:author="Wei Qi Yan" w:date="2024-12-18T19:31:00Z" w16du:dateUtc="2024-12-18T06:31:00Z">
                <w:rPr>
                  <w:noProof/>
                  <w:webHidden/>
                </w:rPr>
              </w:rPrChange>
            </w:rPr>
            <w:tab/>
          </w:r>
          <w:r w:rsidRPr="00D56B68">
            <w:rPr>
              <w:rFonts w:ascii="Times New Roman" w:hAnsi="Times New Roman"/>
              <w:noProof/>
              <w:webHidden/>
              <w:rPrChange w:id="450" w:author="Wei Qi Yan" w:date="2024-12-18T19:31:00Z" w16du:dateUtc="2024-12-18T06:31:00Z">
                <w:rPr>
                  <w:noProof/>
                  <w:webHidden/>
                </w:rPr>
              </w:rPrChange>
            </w:rPr>
            <w:fldChar w:fldCharType="begin"/>
          </w:r>
          <w:r w:rsidRPr="00D56B68">
            <w:rPr>
              <w:rFonts w:ascii="Times New Roman" w:hAnsi="Times New Roman"/>
              <w:noProof/>
              <w:webHidden/>
              <w:rPrChange w:id="451" w:author="Wei Qi Yan" w:date="2024-12-18T19:31:00Z" w16du:dateUtc="2024-12-18T06:31:00Z">
                <w:rPr>
                  <w:noProof/>
                  <w:webHidden/>
                </w:rPr>
              </w:rPrChange>
            </w:rPr>
            <w:instrText xml:space="preserve"> PAGEREF _Toc184799936 \h </w:instrText>
          </w:r>
          <w:r w:rsidRPr="00D56B68">
            <w:rPr>
              <w:rFonts w:ascii="Times New Roman" w:hAnsi="Times New Roman"/>
              <w:noProof/>
              <w:webHidden/>
              <w:rPrChange w:id="452" w:author="Wei Qi Yan" w:date="2024-12-18T19:31:00Z" w16du:dateUtc="2024-12-18T06:31:00Z">
                <w:rPr>
                  <w:noProof/>
                  <w:webHidden/>
                </w:rPr>
              </w:rPrChange>
            </w:rPr>
          </w:r>
          <w:r w:rsidRPr="00D56B68">
            <w:rPr>
              <w:rFonts w:ascii="Times New Roman" w:hAnsi="Times New Roman"/>
              <w:noProof/>
              <w:webHidden/>
              <w:rPrChange w:id="453" w:author="Wei Qi Yan" w:date="2024-12-18T19:31:00Z" w16du:dateUtc="2024-12-18T06:31:00Z">
                <w:rPr>
                  <w:noProof/>
                  <w:webHidden/>
                </w:rPr>
              </w:rPrChange>
            </w:rPr>
            <w:fldChar w:fldCharType="separate"/>
          </w:r>
          <w:r w:rsidRPr="00D56B68">
            <w:rPr>
              <w:rFonts w:ascii="Times New Roman" w:hAnsi="Times New Roman"/>
              <w:noProof/>
              <w:webHidden/>
              <w:rPrChange w:id="454" w:author="Wei Qi Yan" w:date="2024-12-18T19:31:00Z" w16du:dateUtc="2024-12-18T06:31:00Z">
                <w:rPr>
                  <w:noProof/>
                  <w:webHidden/>
                </w:rPr>
              </w:rPrChange>
            </w:rPr>
            <w:t>29</w:t>
          </w:r>
          <w:r w:rsidRPr="00D56B68">
            <w:rPr>
              <w:rFonts w:ascii="Times New Roman" w:hAnsi="Times New Roman"/>
              <w:noProof/>
              <w:webHidden/>
              <w:rPrChange w:id="455" w:author="Wei Qi Yan" w:date="2024-12-18T19:31:00Z" w16du:dateUtc="2024-12-18T06:31:00Z">
                <w:rPr>
                  <w:noProof/>
                  <w:webHidden/>
                </w:rPr>
              </w:rPrChange>
            </w:rPr>
            <w:fldChar w:fldCharType="end"/>
          </w:r>
          <w:r w:rsidRPr="00D56B68">
            <w:rPr>
              <w:rFonts w:ascii="Times New Roman" w:hAnsi="Times New Roman"/>
              <w:noProof/>
              <w:rPrChange w:id="456" w:author="Wei Qi Yan" w:date="2024-12-18T19:31:00Z" w16du:dateUtc="2024-12-18T06:31:00Z">
                <w:rPr>
                  <w:noProof/>
                </w:rPr>
              </w:rPrChange>
            </w:rPr>
            <w:fldChar w:fldCharType="end"/>
          </w:r>
        </w:p>
        <w:p w14:paraId="1350D444" w14:textId="1C7EF870"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45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458" w:author="Wei Qi Yan" w:date="2024-12-18T19:31:00Z" w16du:dateUtc="2024-12-18T06:31:00Z">
                <w:rPr/>
              </w:rPrChange>
            </w:rPr>
            <w:fldChar w:fldCharType="begin"/>
          </w:r>
          <w:r w:rsidRPr="00D56B68">
            <w:rPr>
              <w:rFonts w:ascii="Times New Roman" w:hAnsi="Times New Roman"/>
              <w:rPrChange w:id="459" w:author="Wei Qi Yan" w:date="2024-12-18T19:31:00Z" w16du:dateUtc="2024-12-18T06:31:00Z">
                <w:rPr/>
              </w:rPrChange>
            </w:rPr>
            <w:instrText>HYPERLINK \l "_Toc184799937"</w:instrText>
          </w:r>
          <w:r w:rsidRPr="00D56B68">
            <w:rPr>
              <w:rFonts w:ascii="Times New Roman" w:hAnsi="Times New Roman"/>
              <w:rPrChange w:id="460" w:author="Wei Qi Yan" w:date="2024-12-18T19:31:00Z" w16du:dateUtc="2024-12-18T06:31:00Z">
                <w:rPr/>
              </w:rPrChange>
            </w:rPr>
          </w:r>
          <w:r w:rsidRPr="00D56B68">
            <w:rPr>
              <w:rFonts w:ascii="Times New Roman" w:hAnsi="Times New Roman"/>
              <w:rPrChange w:id="461" w:author="Wei Qi Yan" w:date="2024-12-18T19:31:00Z" w16du:dateUtc="2024-12-18T06:31:00Z">
                <w:rPr/>
              </w:rPrChange>
            </w:rPr>
            <w:fldChar w:fldCharType="separate"/>
          </w:r>
          <w:r w:rsidRPr="00D56B68">
            <w:rPr>
              <w:rStyle w:val="Hyperlink"/>
              <w:rFonts w:ascii="Times New Roman" w:hAnsi="Times New Roman"/>
              <w:noProof/>
              <w:rPrChange w:id="462" w:author="Wei Qi Yan" w:date="2024-12-18T19:31:00Z" w16du:dateUtc="2024-12-18T06:31:00Z">
                <w:rPr>
                  <w:rStyle w:val="Hyperlink"/>
                  <w:noProof/>
                </w:rPr>
              </w:rPrChange>
            </w:rPr>
            <w:t>6)</w:t>
          </w:r>
          <w:r w:rsidRPr="00D56B68">
            <w:rPr>
              <w:rFonts w:ascii="Times New Roman" w:hAnsi="Times New Roman"/>
              <w:noProof/>
              <w:kern w:val="2"/>
              <w:sz w:val="24"/>
              <w:szCs w:val="24"/>
              <w:lang w:val="en-NZ"/>
              <w14:ligatures w14:val="standardContextual"/>
              <w:rPrChange w:id="463"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464" w:author="Wei Qi Yan" w:date="2024-12-18T19:31:00Z" w16du:dateUtc="2024-12-18T06:31:00Z">
                <w:rPr>
                  <w:rStyle w:val="Hyperlink"/>
                  <w:noProof/>
                </w:rPr>
              </w:rPrChange>
            </w:rPr>
            <w:t>Rule-Based Foul Detection</w:t>
          </w:r>
          <w:r w:rsidRPr="00D56B68">
            <w:rPr>
              <w:rFonts w:ascii="Times New Roman" w:hAnsi="Times New Roman"/>
              <w:noProof/>
              <w:webHidden/>
              <w:rPrChange w:id="465" w:author="Wei Qi Yan" w:date="2024-12-18T19:31:00Z" w16du:dateUtc="2024-12-18T06:31:00Z">
                <w:rPr>
                  <w:noProof/>
                  <w:webHidden/>
                </w:rPr>
              </w:rPrChange>
            </w:rPr>
            <w:tab/>
          </w:r>
          <w:r w:rsidRPr="00D56B68">
            <w:rPr>
              <w:rFonts w:ascii="Times New Roman" w:hAnsi="Times New Roman"/>
              <w:noProof/>
              <w:webHidden/>
              <w:rPrChange w:id="466" w:author="Wei Qi Yan" w:date="2024-12-18T19:31:00Z" w16du:dateUtc="2024-12-18T06:31:00Z">
                <w:rPr>
                  <w:noProof/>
                  <w:webHidden/>
                </w:rPr>
              </w:rPrChange>
            </w:rPr>
            <w:fldChar w:fldCharType="begin"/>
          </w:r>
          <w:r w:rsidRPr="00D56B68">
            <w:rPr>
              <w:rFonts w:ascii="Times New Roman" w:hAnsi="Times New Roman"/>
              <w:noProof/>
              <w:webHidden/>
              <w:rPrChange w:id="467" w:author="Wei Qi Yan" w:date="2024-12-18T19:31:00Z" w16du:dateUtc="2024-12-18T06:31:00Z">
                <w:rPr>
                  <w:noProof/>
                  <w:webHidden/>
                </w:rPr>
              </w:rPrChange>
            </w:rPr>
            <w:instrText xml:space="preserve"> PAGEREF _Toc184799937 \h </w:instrText>
          </w:r>
          <w:r w:rsidRPr="00D56B68">
            <w:rPr>
              <w:rFonts w:ascii="Times New Roman" w:hAnsi="Times New Roman"/>
              <w:noProof/>
              <w:webHidden/>
              <w:rPrChange w:id="468" w:author="Wei Qi Yan" w:date="2024-12-18T19:31:00Z" w16du:dateUtc="2024-12-18T06:31:00Z">
                <w:rPr>
                  <w:noProof/>
                  <w:webHidden/>
                </w:rPr>
              </w:rPrChange>
            </w:rPr>
          </w:r>
          <w:r w:rsidRPr="00D56B68">
            <w:rPr>
              <w:rFonts w:ascii="Times New Roman" w:hAnsi="Times New Roman"/>
              <w:noProof/>
              <w:webHidden/>
              <w:rPrChange w:id="469" w:author="Wei Qi Yan" w:date="2024-12-18T19:31:00Z" w16du:dateUtc="2024-12-18T06:31:00Z">
                <w:rPr>
                  <w:noProof/>
                  <w:webHidden/>
                </w:rPr>
              </w:rPrChange>
            </w:rPr>
            <w:fldChar w:fldCharType="separate"/>
          </w:r>
          <w:r w:rsidRPr="00D56B68">
            <w:rPr>
              <w:rFonts w:ascii="Times New Roman" w:hAnsi="Times New Roman"/>
              <w:noProof/>
              <w:webHidden/>
              <w:rPrChange w:id="470" w:author="Wei Qi Yan" w:date="2024-12-18T19:31:00Z" w16du:dateUtc="2024-12-18T06:31:00Z">
                <w:rPr>
                  <w:noProof/>
                  <w:webHidden/>
                </w:rPr>
              </w:rPrChange>
            </w:rPr>
            <w:t>30</w:t>
          </w:r>
          <w:r w:rsidRPr="00D56B68">
            <w:rPr>
              <w:rFonts w:ascii="Times New Roman" w:hAnsi="Times New Roman"/>
              <w:noProof/>
              <w:webHidden/>
              <w:rPrChange w:id="471" w:author="Wei Qi Yan" w:date="2024-12-18T19:31:00Z" w16du:dateUtc="2024-12-18T06:31:00Z">
                <w:rPr>
                  <w:noProof/>
                  <w:webHidden/>
                </w:rPr>
              </w:rPrChange>
            </w:rPr>
            <w:fldChar w:fldCharType="end"/>
          </w:r>
          <w:r w:rsidRPr="00D56B68">
            <w:rPr>
              <w:rFonts w:ascii="Times New Roman" w:hAnsi="Times New Roman"/>
              <w:noProof/>
              <w:rPrChange w:id="472" w:author="Wei Qi Yan" w:date="2024-12-18T19:31:00Z" w16du:dateUtc="2024-12-18T06:31:00Z">
                <w:rPr>
                  <w:noProof/>
                </w:rPr>
              </w:rPrChange>
            </w:rPr>
            <w:fldChar w:fldCharType="end"/>
          </w:r>
        </w:p>
        <w:p w14:paraId="1EEBE170" w14:textId="34E13095" w:rsidR="00FD7CA2" w:rsidRPr="00D56B68" w:rsidRDefault="00FD7CA2">
          <w:pPr>
            <w:pStyle w:val="TOC2"/>
            <w:rPr>
              <w:rFonts w:ascii="Times New Roman" w:hAnsi="Times New Roman"/>
              <w:noProof/>
              <w:kern w:val="2"/>
              <w:sz w:val="24"/>
              <w:szCs w:val="24"/>
              <w:lang w:val="en-NZ"/>
              <w14:ligatures w14:val="standardContextual"/>
              <w:rPrChange w:id="473"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474" w:author="Wei Qi Yan" w:date="2024-12-18T19:31:00Z" w16du:dateUtc="2024-12-18T06:31:00Z">
                <w:rPr/>
              </w:rPrChange>
            </w:rPr>
            <w:lastRenderedPageBreak/>
            <w:fldChar w:fldCharType="begin"/>
          </w:r>
          <w:r w:rsidRPr="00D56B68">
            <w:rPr>
              <w:rFonts w:ascii="Times New Roman" w:hAnsi="Times New Roman"/>
              <w:rPrChange w:id="475" w:author="Wei Qi Yan" w:date="2024-12-18T19:31:00Z" w16du:dateUtc="2024-12-18T06:31:00Z">
                <w:rPr/>
              </w:rPrChange>
            </w:rPr>
            <w:instrText>HYPERLINK \l "_Toc184799938"</w:instrText>
          </w:r>
          <w:r w:rsidRPr="00D56B68">
            <w:rPr>
              <w:rFonts w:ascii="Times New Roman" w:hAnsi="Times New Roman"/>
              <w:rPrChange w:id="476" w:author="Wei Qi Yan" w:date="2024-12-18T19:31:00Z" w16du:dateUtc="2024-12-18T06:31:00Z">
                <w:rPr/>
              </w:rPrChange>
            </w:rPr>
          </w:r>
          <w:r w:rsidRPr="00D56B68">
            <w:rPr>
              <w:rFonts w:ascii="Times New Roman" w:hAnsi="Times New Roman"/>
              <w:rPrChange w:id="477" w:author="Wei Qi Yan" w:date="2024-12-18T19:31:00Z" w16du:dateUtc="2024-12-18T06:31:00Z">
                <w:rPr/>
              </w:rPrChange>
            </w:rPr>
            <w:fldChar w:fldCharType="separate"/>
          </w:r>
          <w:r w:rsidRPr="00D56B68">
            <w:rPr>
              <w:rStyle w:val="Hyperlink"/>
              <w:rFonts w:ascii="Times New Roman" w:hAnsi="Times New Roman"/>
              <w:noProof/>
            </w:rPr>
            <w:t>3.5</w:t>
          </w:r>
          <w:r w:rsidRPr="00D56B68">
            <w:rPr>
              <w:rFonts w:ascii="Times New Roman" w:hAnsi="Times New Roman"/>
              <w:noProof/>
              <w:kern w:val="2"/>
              <w:sz w:val="24"/>
              <w:szCs w:val="24"/>
              <w:lang w:val="en-NZ"/>
              <w14:ligatures w14:val="standardContextual"/>
              <w:rPrChange w:id="478"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Dataset</w:t>
          </w:r>
          <w:r w:rsidRPr="00D56B68">
            <w:rPr>
              <w:rFonts w:ascii="Times New Roman" w:hAnsi="Times New Roman"/>
              <w:noProof/>
              <w:webHidden/>
              <w:rPrChange w:id="479" w:author="Wei Qi Yan" w:date="2024-12-18T19:31:00Z" w16du:dateUtc="2024-12-18T06:31:00Z">
                <w:rPr>
                  <w:noProof/>
                  <w:webHidden/>
                </w:rPr>
              </w:rPrChange>
            </w:rPr>
            <w:tab/>
          </w:r>
          <w:r w:rsidRPr="00D56B68">
            <w:rPr>
              <w:rFonts w:ascii="Times New Roman" w:hAnsi="Times New Roman"/>
              <w:noProof/>
              <w:webHidden/>
              <w:rPrChange w:id="480" w:author="Wei Qi Yan" w:date="2024-12-18T19:31:00Z" w16du:dateUtc="2024-12-18T06:31:00Z">
                <w:rPr>
                  <w:noProof/>
                  <w:webHidden/>
                </w:rPr>
              </w:rPrChange>
            </w:rPr>
            <w:fldChar w:fldCharType="begin"/>
          </w:r>
          <w:r w:rsidRPr="00D56B68">
            <w:rPr>
              <w:rFonts w:ascii="Times New Roman" w:hAnsi="Times New Roman"/>
              <w:noProof/>
              <w:webHidden/>
              <w:rPrChange w:id="481" w:author="Wei Qi Yan" w:date="2024-12-18T19:31:00Z" w16du:dateUtc="2024-12-18T06:31:00Z">
                <w:rPr>
                  <w:noProof/>
                  <w:webHidden/>
                </w:rPr>
              </w:rPrChange>
            </w:rPr>
            <w:instrText xml:space="preserve"> PAGEREF _Toc184799938 \h </w:instrText>
          </w:r>
          <w:r w:rsidRPr="00D56B68">
            <w:rPr>
              <w:rFonts w:ascii="Times New Roman" w:hAnsi="Times New Roman"/>
              <w:noProof/>
              <w:webHidden/>
              <w:rPrChange w:id="482" w:author="Wei Qi Yan" w:date="2024-12-18T19:31:00Z" w16du:dateUtc="2024-12-18T06:31:00Z">
                <w:rPr>
                  <w:noProof/>
                  <w:webHidden/>
                </w:rPr>
              </w:rPrChange>
            </w:rPr>
          </w:r>
          <w:r w:rsidRPr="00D56B68">
            <w:rPr>
              <w:rFonts w:ascii="Times New Roman" w:hAnsi="Times New Roman"/>
              <w:noProof/>
              <w:webHidden/>
              <w:rPrChange w:id="483" w:author="Wei Qi Yan" w:date="2024-12-18T19:31:00Z" w16du:dateUtc="2024-12-18T06:31:00Z">
                <w:rPr>
                  <w:noProof/>
                  <w:webHidden/>
                </w:rPr>
              </w:rPrChange>
            </w:rPr>
            <w:fldChar w:fldCharType="separate"/>
          </w:r>
          <w:r w:rsidRPr="00D56B68">
            <w:rPr>
              <w:rFonts w:ascii="Times New Roman" w:hAnsi="Times New Roman"/>
              <w:noProof/>
              <w:webHidden/>
              <w:rPrChange w:id="484" w:author="Wei Qi Yan" w:date="2024-12-18T19:31:00Z" w16du:dateUtc="2024-12-18T06:31:00Z">
                <w:rPr>
                  <w:noProof/>
                  <w:webHidden/>
                </w:rPr>
              </w:rPrChange>
            </w:rPr>
            <w:t>32</w:t>
          </w:r>
          <w:r w:rsidRPr="00D56B68">
            <w:rPr>
              <w:rFonts w:ascii="Times New Roman" w:hAnsi="Times New Roman"/>
              <w:noProof/>
              <w:webHidden/>
              <w:rPrChange w:id="485" w:author="Wei Qi Yan" w:date="2024-12-18T19:31:00Z" w16du:dateUtc="2024-12-18T06:31:00Z">
                <w:rPr>
                  <w:noProof/>
                  <w:webHidden/>
                </w:rPr>
              </w:rPrChange>
            </w:rPr>
            <w:fldChar w:fldCharType="end"/>
          </w:r>
          <w:r w:rsidRPr="00D56B68">
            <w:rPr>
              <w:rFonts w:ascii="Times New Roman" w:hAnsi="Times New Roman"/>
              <w:noProof/>
              <w:rPrChange w:id="486" w:author="Wei Qi Yan" w:date="2024-12-18T19:31:00Z" w16du:dateUtc="2024-12-18T06:31:00Z">
                <w:rPr>
                  <w:noProof/>
                </w:rPr>
              </w:rPrChange>
            </w:rPr>
            <w:fldChar w:fldCharType="end"/>
          </w:r>
        </w:p>
        <w:p w14:paraId="5A345586" w14:textId="47CE2105"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48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488" w:author="Wei Qi Yan" w:date="2024-12-18T19:31:00Z" w16du:dateUtc="2024-12-18T06:31:00Z">
                <w:rPr/>
              </w:rPrChange>
            </w:rPr>
            <w:fldChar w:fldCharType="begin"/>
          </w:r>
          <w:r w:rsidRPr="00D56B68">
            <w:rPr>
              <w:rFonts w:ascii="Times New Roman" w:hAnsi="Times New Roman"/>
              <w:rPrChange w:id="489" w:author="Wei Qi Yan" w:date="2024-12-18T19:31:00Z" w16du:dateUtc="2024-12-18T06:31:00Z">
                <w:rPr/>
              </w:rPrChange>
            </w:rPr>
            <w:instrText>HYPERLINK \l "_Toc184799939"</w:instrText>
          </w:r>
          <w:r w:rsidRPr="00D56B68">
            <w:rPr>
              <w:rFonts w:ascii="Times New Roman" w:hAnsi="Times New Roman"/>
              <w:rPrChange w:id="490" w:author="Wei Qi Yan" w:date="2024-12-18T19:31:00Z" w16du:dateUtc="2024-12-18T06:31:00Z">
                <w:rPr/>
              </w:rPrChange>
            </w:rPr>
          </w:r>
          <w:r w:rsidRPr="00D56B68">
            <w:rPr>
              <w:rFonts w:ascii="Times New Roman" w:hAnsi="Times New Roman"/>
              <w:rPrChange w:id="491" w:author="Wei Qi Yan" w:date="2024-12-18T19:31:00Z" w16du:dateUtc="2024-12-18T06:31:00Z">
                <w:rPr/>
              </w:rPrChange>
            </w:rPr>
            <w:fldChar w:fldCharType="separate"/>
          </w:r>
          <w:r w:rsidRPr="00D56B68">
            <w:rPr>
              <w:rStyle w:val="Hyperlink"/>
              <w:rFonts w:ascii="Times New Roman" w:hAnsi="Times New Roman"/>
              <w:noProof/>
              <w:rPrChange w:id="492" w:author="Wei Qi Yan" w:date="2024-12-18T19:31:00Z" w16du:dateUtc="2024-12-18T06:31:00Z">
                <w:rPr>
                  <w:rStyle w:val="Hyperlink"/>
                  <w:noProof/>
                </w:rPr>
              </w:rPrChange>
            </w:rPr>
            <w:t>1)</w:t>
          </w:r>
          <w:r w:rsidRPr="00D56B68">
            <w:rPr>
              <w:rFonts w:ascii="Times New Roman" w:hAnsi="Times New Roman"/>
              <w:noProof/>
              <w:kern w:val="2"/>
              <w:sz w:val="24"/>
              <w:szCs w:val="24"/>
              <w:lang w:val="en-NZ"/>
              <w14:ligatures w14:val="standardContextual"/>
              <w:rPrChange w:id="493"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494" w:author="Wei Qi Yan" w:date="2024-12-18T19:31:00Z" w16du:dateUtc="2024-12-18T06:31:00Z">
                <w:rPr>
                  <w:rStyle w:val="Hyperlink"/>
                  <w:noProof/>
                </w:rPr>
              </w:rPrChange>
            </w:rPr>
            <w:t>CV Customed training dataset</w:t>
          </w:r>
          <w:r w:rsidRPr="00D56B68">
            <w:rPr>
              <w:rFonts w:ascii="Times New Roman" w:hAnsi="Times New Roman"/>
              <w:noProof/>
              <w:webHidden/>
              <w:rPrChange w:id="495" w:author="Wei Qi Yan" w:date="2024-12-18T19:31:00Z" w16du:dateUtc="2024-12-18T06:31:00Z">
                <w:rPr>
                  <w:noProof/>
                  <w:webHidden/>
                </w:rPr>
              </w:rPrChange>
            </w:rPr>
            <w:tab/>
          </w:r>
          <w:r w:rsidRPr="00D56B68">
            <w:rPr>
              <w:rFonts w:ascii="Times New Roman" w:hAnsi="Times New Roman"/>
              <w:noProof/>
              <w:webHidden/>
              <w:rPrChange w:id="496" w:author="Wei Qi Yan" w:date="2024-12-18T19:31:00Z" w16du:dateUtc="2024-12-18T06:31:00Z">
                <w:rPr>
                  <w:noProof/>
                  <w:webHidden/>
                </w:rPr>
              </w:rPrChange>
            </w:rPr>
            <w:fldChar w:fldCharType="begin"/>
          </w:r>
          <w:r w:rsidRPr="00D56B68">
            <w:rPr>
              <w:rFonts w:ascii="Times New Roman" w:hAnsi="Times New Roman"/>
              <w:noProof/>
              <w:webHidden/>
              <w:rPrChange w:id="497" w:author="Wei Qi Yan" w:date="2024-12-18T19:31:00Z" w16du:dateUtc="2024-12-18T06:31:00Z">
                <w:rPr>
                  <w:noProof/>
                  <w:webHidden/>
                </w:rPr>
              </w:rPrChange>
            </w:rPr>
            <w:instrText xml:space="preserve"> PAGEREF _Toc184799939 \h </w:instrText>
          </w:r>
          <w:r w:rsidRPr="00D56B68">
            <w:rPr>
              <w:rFonts w:ascii="Times New Roman" w:hAnsi="Times New Roman"/>
              <w:noProof/>
              <w:webHidden/>
              <w:rPrChange w:id="498" w:author="Wei Qi Yan" w:date="2024-12-18T19:31:00Z" w16du:dateUtc="2024-12-18T06:31:00Z">
                <w:rPr>
                  <w:noProof/>
                  <w:webHidden/>
                </w:rPr>
              </w:rPrChange>
            </w:rPr>
          </w:r>
          <w:r w:rsidRPr="00D56B68">
            <w:rPr>
              <w:rFonts w:ascii="Times New Roman" w:hAnsi="Times New Roman"/>
              <w:noProof/>
              <w:webHidden/>
              <w:rPrChange w:id="499" w:author="Wei Qi Yan" w:date="2024-12-18T19:31:00Z" w16du:dateUtc="2024-12-18T06:31:00Z">
                <w:rPr>
                  <w:noProof/>
                  <w:webHidden/>
                </w:rPr>
              </w:rPrChange>
            </w:rPr>
            <w:fldChar w:fldCharType="separate"/>
          </w:r>
          <w:r w:rsidRPr="00D56B68">
            <w:rPr>
              <w:rFonts w:ascii="Times New Roman" w:hAnsi="Times New Roman"/>
              <w:noProof/>
              <w:webHidden/>
              <w:rPrChange w:id="500" w:author="Wei Qi Yan" w:date="2024-12-18T19:31:00Z" w16du:dateUtc="2024-12-18T06:31:00Z">
                <w:rPr>
                  <w:noProof/>
                  <w:webHidden/>
                </w:rPr>
              </w:rPrChange>
            </w:rPr>
            <w:t>32</w:t>
          </w:r>
          <w:r w:rsidRPr="00D56B68">
            <w:rPr>
              <w:rFonts w:ascii="Times New Roman" w:hAnsi="Times New Roman"/>
              <w:noProof/>
              <w:webHidden/>
              <w:rPrChange w:id="501" w:author="Wei Qi Yan" w:date="2024-12-18T19:31:00Z" w16du:dateUtc="2024-12-18T06:31:00Z">
                <w:rPr>
                  <w:noProof/>
                  <w:webHidden/>
                </w:rPr>
              </w:rPrChange>
            </w:rPr>
            <w:fldChar w:fldCharType="end"/>
          </w:r>
          <w:r w:rsidRPr="00D56B68">
            <w:rPr>
              <w:rFonts w:ascii="Times New Roman" w:hAnsi="Times New Roman"/>
              <w:noProof/>
              <w:rPrChange w:id="502" w:author="Wei Qi Yan" w:date="2024-12-18T19:31:00Z" w16du:dateUtc="2024-12-18T06:31:00Z">
                <w:rPr>
                  <w:noProof/>
                </w:rPr>
              </w:rPrChange>
            </w:rPr>
            <w:fldChar w:fldCharType="end"/>
          </w:r>
        </w:p>
        <w:p w14:paraId="24C1D0FB" w14:textId="12615FED"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503"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504" w:author="Wei Qi Yan" w:date="2024-12-18T19:31:00Z" w16du:dateUtc="2024-12-18T06:31:00Z">
                <w:rPr/>
              </w:rPrChange>
            </w:rPr>
            <w:fldChar w:fldCharType="begin"/>
          </w:r>
          <w:r w:rsidRPr="00D56B68">
            <w:rPr>
              <w:rFonts w:ascii="Times New Roman" w:hAnsi="Times New Roman"/>
              <w:rPrChange w:id="505" w:author="Wei Qi Yan" w:date="2024-12-18T19:31:00Z" w16du:dateUtc="2024-12-18T06:31:00Z">
                <w:rPr/>
              </w:rPrChange>
            </w:rPr>
            <w:instrText>HYPERLINK \l "_Toc184799940"</w:instrText>
          </w:r>
          <w:r w:rsidRPr="00D56B68">
            <w:rPr>
              <w:rFonts w:ascii="Times New Roman" w:hAnsi="Times New Roman"/>
              <w:rPrChange w:id="506" w:author="Wei Qi Yan" w:date="2024-12-18T19:31:00Z" w16du:dateUtc="2024-12-18T06:31:00Z">
                <w:rPr/>
              </w:rPrChange>
            </w:rPr>
          </w:r>
          <w:r w:rsidRPr="00D56B68">
            <w:rPr>
              <w:rFonts w:ascii="Times New Roman" w:hAnsi="Times New Roman"/>
              <w:rPrChange w:id="507" w:author="Wei Qi Yan" w:date="2024-12-18T19:31:00Z" w16du:dateUtc="2024-12-18T06:31:00Z">
                <w:rPr/>
              </w:rPrChange>
            </w:rPr>
            <w:fldChar w:fldCharType="separate"/>
          </w:r>
          <w:r w:rsidRPr="00D56B68">
            <w:rPr>
              <w:rStyle w:val="Hyperlink"/>
              <w:rFonts w:ascii="Times New Roman" w:hAnsi="Times New Roman"/>
              <w:noProof/>
              <w:rPrChange w:id="508" w:author="Wei Qi Yan" w:date="2024-12-18T19:31:00Z" w16du:dateUtc="2024-12-18T06:31:00Z">
                <w:rPr>
                  <w:rStyle w:val="Hyperlink"/>
                  <w:noProof/>
                </w:rPr>
              </w:rPrChange>
            </w:rPr>
            <w:t>2)</w:t>
          </w:r>
          <w:r w:rsidRPr="00D56B68">
            <w:rPr>
              <w:rFonts w:ascii="Times New Roman" w:hAnsi="Times New Roman"/>
              <w:noProof/>
              <w:kern w:val="2"/>
              <w:sz w:val="24"/>
              <w:szCs w:val="24"/>
              <w:lang w:val="en-NZ"/>
              <w14:ligatures w14:val="standardContextual"/>
              <w:rPrChange w:id="509"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510" w:author="Wei Qi Yan" w:date="2024-12-18T19:31:00Z" w16du:dateUtc="2024-12-18T06:31:00Z">
                <w:rPr>
                  <w:rStyle w:val="Hyperlink"/>
                  <w:noProof/>
                </w:rPr>
              </w:rPrChange>
            </w:rPr>
            <w:t>CV 3D Data Collection and Synchronization</w:t>
          </w:r>
          <w:r w:rsidRPr="00D56B68">
            <w:rPr>
              <w:rFonts w:ascii="Times New Roman" w:hAnsi="Times New Roman"/>
              <w:noProof/>
              <w:webHidden/>
              <w:rPrChange w:id="511" w:author="Wei Qi Yan" w:date="2024-12-18T19:31:00Z" w16du:dateUtc="2024-12-18T06:31:00Z">
                <w:rPr>
                  <w:noProof/>
                  <w:webHidden/>
                </w:rPr>
              </w:rPrChange>
            </w:rPr>
            <w:tab/>
          </w:r>
          <w:r w:rsidRPr="00D56B68">
            <w:rPr>
              <w:rFonts w:ascii="Times New Roman" w:hAnsi="Times New Roman"/>
              <w:noProof/>
              <w:webHidden/>
              <w:rPrChange w:id="512" w:author="Wei Qi Yan" w:date="2024-12-18T19:31:00Z" w16du:dateUtc="2024-12-18T06:31:00Z">
                <w:rPr>
                  <w:noProof/>
                  <w:webHidden/>
                </w:rPr>
              </w:rPrChange>
            </w:rPr>
            <w:fldChar w:fldCharType="begin"/>
          </w:r>
          <w:r w:rsidRPr="00D56B68">
            <w:rPr>
              <w:rFonts w:ascii="Times New Roman" w:hAnsi="Times New Roman"/>
              <w:noProof/>
              <w:webHidden/>
              <w:rPrChange w:id="513" w:author="Wei Qi Yan" w:date="2024-12-18T19:31:00Z" w16du:dateUtc="2024-12-18T06:31:00Z">
                <w:rPr>
                  <w:noProof/>
                  <w:webHidden/>
                </w:rPr>
              </w:rPrChange>
            </w:rPr>
            <w:instrText xml:space="preserve"> PAGEREF _Toc184799940 \h </w:instrText>
          </w:r>
          <w:r w:rsidRPr="00D56B68">
            <w:rPr>
              <w:rFonts w:ascii="Times New Roman" w:hAnsi="Times New Roman"/>
              <w:noProof/>
              <w:webHidden/>
              <w:rPrChange w:id="514" w:author="Wei Qi Yan" w:date="2024-12-18T19:31:00Z" w16du:dateUtc="2024-12-18T06:31:00Z">
                <w:rPr>
                  <w:noProof/>
                  <w:webHidden/>
                </w:rPr>
              </w:rPrChange>
            </w:rPr>
          </w:r>
          <w:r w:rsidRPr="00D56B68">
            <w:rPr>
              <w:rFonts w:ascii="Times New Roman" w:hAnsi="Times New Roman"/>
              <w:noProof/>
              <w:webHidden/>
              <w:rPrChange w:id="515" w:author="Wei Qi Yan" w:date="2024-12-18T19:31:00Z" w16du:dateUtc="2024-12-18T06:31:00Z">
                <w:rPr>
                  <w:noProof/>
                  <w:webHidden/>
                </w:rPr>
              </w:rPrChange>
            </w:rPr>
            <w:fldChar w:fldCharType="separate"/>
          </w:r>
          <w:r w:rsidRPr="00D56B68">
            <w:rPr>
              <w:rFonts w:ascii="Times New Roman" w:hAnsi="Times New Roman"/>
              <w:noProof/>
              <w:webHidden/>
              <w:rPrChange w:id="516" w:author="Wei Qi Yan" w:date="2024-12-18T19:31:00Z" w16du:dateUtc="2024-12-18T06:31:00Z">
                <w:rPr>
                  <w:noProof/>
                  <w:webHidden/>
                </w:rPr>
              </w:rPrChange>
            </w:rPr>
            <w:t>34</w:t>
          </w:r>
          <w:r w:rsidRPr="00D56B68">
            <w:rPr>
              <w:rFonts w:ascii="Times New Roman" w:hAnsi="Times New Roman"/>
              <w:noProof/>
              <w:webHidden/>
              <w:rPrChange w:id="517" w:author="Wei Qi Yan" w:date="2024-12-18T19:31:00Z" w16du:dateUtc="2024-12-18T06:31:00Z">
                <w:rPr>
                  <w:noProof/>
                  <w:webHidden/>
                </w:rPr>
              </w:rPrChange>
            </w:rPr>
            <w:fldChar w:fldCharType="end"/>
          </w:r>
          <w:r w:rsidRPr="00D56B68">
            <w:rPr>
              <w:rFonts w:ascii="Times New Roman" w:hAnsi="Times New Roman"/>
              <w:noProof/>
              <w:rPrChange w:id="518" w:author="Wei Qi Yan" w:date="2024-12-18T19:31:00Z" w16du:dateUtc="2024-12-18T06:31:00Z">
                <w:rPr>
                  <w:noProof/>
                </w:rPr>
              </w:rPrChange>
            </w:rPr>
            <w:fldChar w:fldCharType="end"/>
          </w:r>
        </w:p>
        <w:p w14:paraId="3A7B0081" w14:textId="0946F9F6"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519"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520" w:author="Wei Qi Yan" w:date="2024-12-18T19:31:00Z" w16du:dateUtc="2024-12-18T06:31:00Z">
                <w:rPr/>
              </w:rPrChange>
            </w:rPr>
            <w:fldChar w:fldCharType="begin"/>
          </w:r>
          <w:r w:rsidRPr="00D56B68">
            <w:rPr>
              <w:rFonts w:ascii="Times New Roman" w:hAnsi="Times New Roman"/>
              <w:rPrChange w:id="521" w:author="Wei Qi Yan" w:date="2024-12-18T19:31:00Z" w16du:dateUtc="2024-12-18T06:31:00Z">
                <w:rPr/>
              </w:rPrChange>
            </w:rPr>
            <w:instrText>HYPERLINK \l "_Toc184799941"</w:instrText>
          </w:r>
          <w:r w:rsidRPr="00D56B68">
            <w:rPr>
              <w:rFonts w:ascii="Times New Roman" w:hAnsi="Times New Roman"/>
              <w:rPrChange w:id="522" w:author="Wei Qi Yan" w:date="2024-12-18T19:31:00Z" w16du:dateUtc="2024-12-18T06:31:00Z">
                <w:rPr/>
              </w:rPrChange>
            </w:rPr>
          </w:r>
          <w:r w:rsidRPr="00D56B68">
            <w:rPr>
              <w:rFonts w:ascii="Times New Roman" w:hAnsi="Times New Roman"/>
              <w:rPrChange w:id="523" w:author="Wei Qi Yan" w:date="2024-12-18T19:31:00Z" w16du:dateUtc="2024-12-18T06:31:00Z">
                <w:rPr/>
              </w:rPrChange>
            </w:rPr>
            <w:fldChar w:fldCharType="separate"/>
          </w:r>
          <w:r w:rsidRPr="00D56B68">
            <w:rPr>
              <w:rStyle w:val="Hyperlink"/>
              <w:rFonts w:ascii="Times New Roman" w:hAnsi="Times New Roman"/>
              <w:noProof/>
              <w:rPrChange w:id="524" w:author="Wei Qi Yan" w:date="2024-12-18T19:31:00Z" w16du:dateUtc="2024-12-18T06:31:00Z">
                <w:rPr>
                  <w:rStyle w:val="Hyperlink"/>
                  <w:noProof/>
                </w:rPr>
              </w:rPrChange>
            </w:rPr>
            <w:t>3)</w:t>
          </w:r>
          <w:r w:rsidRPr="00D56B68">
            <w:rPr>
              <w:rFonts w:ascii="Times New Roman" w:hAnsi="Times New Roman"/>
              <w:noProof/>
              <w:kern w:val="2"/>
              <w:sz w:val="24"/>
              <w:szCs w:val="24"/>
              <w:lang w:val="en-NZ"/>
              <w14:ligatures w14:val="standardContextual"/>
              <w:rPrChange w:id="525"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526" w:author="Wei Qi Yan" w:date="2024-12-18T19:31:00Z" w16du:dateUtc="2024-12-18T06:31:00Z">
                <w:rPr>
                  <w:rStyle w:val="Hyperlink"/>
                  <w:noProof/>
                </w:rPr>
              </w:rPrChange>
            </w:rPr>
            <w:t>LLMs training dataset</w:t>
          </w:r>
          <w:r w:rsidRPr="00D56B68">
            <w:rPr>
              <w:rFonts w:ascii="Times New Roman" w:hAnsi="Times New Roman"/>
              <w:noProof/>
              <w:webHidden/>
              <w:rPrChange w:id="527" w:author="Wei Qi Yan" w:date="2024-12-18T19:31:00Z" w16du:dateUtc="2024-12-18T06:31:00Z">
                <w:rPr>
                  <w:noProof/>
                  <w:webHidden/>
                </w:rPr>
              </w:rPrChange>
            </w:rPr>
            <w:tab/>
          </w:r>
          <w:r w:rsidRPr="00D56B68">
            <w:rPr>
              <w:rFonts w:ascii="Times New Roman" w:hAnsi="Times New Roman"/>
              <w:noProof/>
              <w:webHidden/>
              <w:rPrChange w:id="528" w:author="Wei Qi Yan" w:date="2024-12-18T19:31:00Z" w16du:dateUtc="2024-12-18T06:31:00Z">
                <w:rPr>
                  <w:noProof/>
                  <w:webHidden/>
                </w:rPr>
              </w:rPrChange>
            </w:rPr>
            <w:fldChar w:fldCharType="begin"/>
          </w:r>
          <w:r w:rsidRPr="00D56B68">
            <w:rPr>
              <w:rFonts w:ascii="Times New Roman" w:hAnsi="Times New Roman"/>
              <w:noProof/>
              <w:webHidden/>
              <w:rPrChange w:id="529" w:author="Wei Qi Yan" w:date="2024-12-18T19:31:00Z" w16du:dateUtc="2024-12-18T06:31:00Z">
                <w:rPr>
                  <w:noProof/>
                  <w:webHidden/>
                </w:rPr>
              </w:rPrChange>
            </w:rPr>
            <w:instrText xml:space="preserve"> PAGEREF _Toc184799941 \h </w:instrText>
          </w:r>
          <w:r w:rsidRPr="00D56B68">
            <w:rPr>
              <w:rFonts w:ascii="Times New Roman" w:hAnsi="Times New Roman"/>
              <w:noProof/>
              <w:webHidden/>
              <w:rPrChange w:id="530" w:author="Wei Qi Yan" w:date="2024-12-18T19:31:00Z" w16du:dateUtc="2024-12-18T06:31:00Z">
                <w:rPr>
                  <w:noProof/>
                  <w:webHidden/>
                </w:rPr>
              </w:rPrChange>
            </w:rPr>
          </w:r>
          <w:r w:rsidRPr="00D56B68">
            <w:rPr>
              <w:rFonts w:ascii="Times New Roman" w:hAnsi="Times New Roman"/>
              <w:noProof/>
              <w:webHidden/>
              <w:rPrChange w:id="531" w:author="Wei Qi Yan" w:date="2024-12-18T19:31:00Z" w16du:dateUtc="2024-12-18T06:31:00Z">
                <w:rPr>
                  <w:noProof/>
                  <w:webHidden/>
                </w:rPr>
              </w:rPrChange>
            </w:rPr>
            <w:fldChar w:fldCharType="separate"/>
          </w:r>
          <w:r w:rsidRPr="00D56B68">
            <w:rPr>
              <w:rFonts w:ascii="Times New Roman" w:hAnsi="Times New Roman"/>
              <w:noProof/>
              <w:webHidden/>
              <w:rPrChange w:id="532" w:author="Wei Qi Yan" w:date="2024-12-18T19:31:00Z" w16du:dateUtc="2024-12-18T06:31:00Z">
                <w:rPr>
                  <w:noProof/>
                  <w:webHidden/>
                </w:rPr>
              </w:rPrChange>
            </w:rPr>
            <w:t>36</w:t>
          </w:r>
          <w:r w:rsidRPr="00D56B68">
            <w:rPr>
              <w:rFonts w:ascii="Times New Roman" w:hAnsi="Times New Roman"/>
              <w:noProof/>
              <w:webHidden/>
              <w:rPrChange w:id="533" w:author="Wei Qi Yan" w:date="2024-12-18T19:31:00Z" w16du:dateUtc="2024-12-18T06:31:00Z">
                <w:rPr>
                  <w:noProof/>
                  <w:webHidden/>
                </w:rPr>
              </w:rPrChange>
            </w:rPr>
            <w:fldChar w:fldCharType="end"/>
          </w:r>
          <w:r w:rsidRPr="00D56B68">
            <w:rPr>
              <w:rFonts w:ascii="Times New Roman" w:hAnsi="Times New Roman"/>
              <w:noProof/>
              <w:rPrChange w:id="534" w:author="Wei Qi Yan" w:date="2024-12-18T19:31:00Z" w16du:dateUtc="2024-12-18T06:31:00Z">
                <w:rPr>
                  <w:noProof/>
                </w:rPr>
              </w:rPrChange>
            </w:rPr>
            <w:fldChar w:fldCharType="end"/>
          </w:r>
        </w:p>
        <w:p w14:paraId="1BCF2E1B" w14:textId="0248F9B6" w:rsidR="00FD7CA2" w:rsidRPr="00D56B68" w:rsidRDefault="00FD7CA2" w:rsidP="00F915AF">
          <w:pPr>
            <w:pStyle w:val="TOC1"/>
            <w:rPr>
              <w:b w:val="0"/>
              <w:bCs w:val="0"/>
              <w:kern w:val="2"/>
              <w:sz w:val="24"/>
              <w:szCs w:val="24"/>
              <w:lang w:val="en-NZ"/>
              <w14:ligatures w14:val="standardContextual"/>
              <w:rPrChange w:id="535"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536" w:author="Wei Qi Yan" w:date="2024-12-18T19:31:00Z" w16du:dateUtc="2024-12-18T06:31:00Z">
                <w:rPr/>
              </w:rPrChange>
            </w:rPr>
            <w:fldChar w:fldCharType="begin"/>
          </w:r>
          <w:r w:rsidRPr="00D56B68">
            <w:rPr>
              <w:b w:val="0"/>
              <w:bCs w:val="0"/>
              <w:rPrChange w:id="537" w:author="Wei Qi Yan" w:date="2024-12-18T19:31:00Z" w16du:dateUtc="2024-12-18T06:31:00Z">
                <w:rPr/>
              </w:rPrChange>
            </w:rPr>
            <w:instrText>HYPERLINK \l "_Toc184799942"</w:instrText>
          </w:r>
          <w:r w:rsidRPr="00D56B68">
            <w:rPr>
              <w:b w:val="0"/>
              <w:bCs w:val="0"/>
              <w:rPrChange w:id="538" w:author="Wei Qi Yan" w:date="2024-12-18T19:31:00Z" w16du:dateUtc="2024-12-18T06:31:00Z">
                <w:rPr/>
              </w:rPrChange>
            </w:rPr>
          </w:r>
          <w:r w:rsidRPr="00D56B68">
            <w:rPr>
              <w:b w:val="0"/>
              <w:bCs w:val="0"/>
              <w:rPrChange w:id="539" w:author="Wei Qi Yan" w:date="2024-12-18T19:31:00Z" w16du:dateUtc="2024-12-18T06:31:00Z">
                <w:rPr/>
              </w:rPrChange>
            </w:rPr>
            <w:fldChar w:fldCharType="separate"/>
          </w:r>
          <w:r w:rsidRPr="00D56B68">
            <w:rPr>
              <w:rStyle w:val="Hyperlink"/>
              <w:b w:val="0"/>
              <w:bCs w:val="0"/>
              <w:rPrChange w:id="540" w:author="Wei Qi Yan" w:date="2024-12-18T19:31:00Z" w16du:dateUtc="2024-12-18T06:31:00Z">
                <w:rPr>
                  <w:rStyle w:val="Hyperlink"/>
                  <w:rFonts w:ascii="Times New Roman" w:hAnsi="Times New Roman"/>
                  <w:noProof/>
                </w:rPr>
              </w:rPrChange>
            </w:rPr>
            <w:t>Chapter 4 Results</w:t>
          </w:r>
          <w:r w:rsidRPr="00D56B68">
            <w:rPr>
              <w:b w:val="0"/>
              <w:bCs w:val="0"/>
              <w:webHidden/>
              <w:rPrChange w:id="541" w:author="Wei Qi Yan" w:date="2024-12-18T19:31:00Z" w16du:dateUtc="2024-12-18T06:31:00Z">
                <w:rPr>
                  <w:noProof/>
                  <w:webHidden/>
                </w:rPr>
              </w:rPrChange>
            </w:rPr>
            <w:tab/>
          </w:r>
          <w:r w:rsidRPr="00D56B68">
            <w:rPr>
              <w:b w:val="0"/>
              <w:bCs w:val="0"/>
              <w:webHidden/>
              <w:rPrChange w:id="542" w:author="Wei Qi Yan" w:date="2024-12-18T19:31:00Z" w16du:dateUtc="2024-12-18T06:31:00Z">
                <w:rPr>
                  <w:noProof/>
                  <w:webHidden/>
                </w:rPr>
              </w:rPrChange>
            </w:rPr>
            <w:fldChar w:fldCharType="begin"/>
          </w:r>
          <w:r w:rsidRPr="00D56B68">
            <w:rPr>
              <w:b w:val="0"/>
              <w:bCs w:val="0"/>
              <w:webHidden/>
              <w:rPrChange w:id="543" w:author="Wei Qi Yan" w:date="2024-12-18T19:31:00Z" w16du:dateUtc="2024-12-18T06:31:00Z">
                <w:rPr>
                  <w:noProof/>
                  <w:webHidden/>
                </w:rPr>
              </w:rPrChange>
            </w:rPr>
            <w:instrText xml:space="preserve"> PAGEREF _Toc184799942 \h </w:instrText>
          </w:r>
          <w:r w:rsidRPr="00D56B68">
            <w:rPr>
              <w:b w:val="0"/>
              <w:bCs w:val="0"/>
              <w:webHidden/>
              <w:rPrChange w:id="544" w:author="Wei Qi Yan" w:date="2024-12-18T19:31:00Z" w16du:dateUtc="2024-12-18T06:31:00Z">
                <w:rPr>
                  <w:noProof/>
                  <w:webHidden/>
                </w:rPr>
              </w:rPrChange>
            </w:rPr>
          </w:r>
          <w:r w:rsidRPr="00D56B68">
            <w:rPr>
              <w:b w:val="0"/>
              <w:bCs w:val="0"/>
              <w:webHidden/>
              <w:rPrChange w:id="545" w:author="Wei Qi Yan" w:date="2024-12-18T19:31:00Z" w16du:dateUtc="2024-12-18T06:31:00Z">
                <w:rPr>
                  <w:noProof/>
                  <w:webHidden/>
                </w:rPr>
              </w:rPrChange>
            </w:rPr>
            <w:fldChar w:fldCharType="separate"/>
          </w:r>
          <w:r w:rsidRPr="00D56B68">
            <w:rPr>
              <w:b w:val="0"/>
              <w:bCs w:val="0"/>
              <w:webHidden/>
              <w:rPrChange w:id="546" w:author="Wei Qi Yan" w:date="2024-12-18T19:31:00Z" w16du:dateUtc="2024-12-18T06:31:00Z">
                <w:rPr>
                  <w:noProof/>
                  <w:webHidden/>
                </w:rPr>
              </w:rPrChange>
            </w:rPr>
            <w:t>38</w:t>
          </w:r>
          <w:r w:rsidRPr="00D56B68">
            <w:rPr>
              <w:b w:val="0"/>
              <w:bCs w:val="0"/>
              <w:webHidden/>
              <w:rPrChange w:id="547" w:author="Wei Qi Yan" w:date="2024-12-18T19:31:00Z" w16du:dateUtc="2024-12-18T06:31:00Z">
                <w:rPr>
                  <w:noProof/>
                  <w:webHidden/>
                </w:rPr>
              </w:rPrChange>
            </w:rPr>
            <w:fldChar w:fldCharType="end"/>
          </w:r>
          <w:r w:rsidRPr="00D56B68">
            <w:rPr>
              <w:b w:val="0"/>
              <w:bCs w:val="0"/>
              <w:rPrChange w:id="548" w:author="Wei Qi Yan" w:date="2024-12-18T19:31:00Z" w16du:dateUtc="2024-12-18T06:31:00Z">
                <w:rPr>
                  <w:noProof/>
                </w:rPr>
              </w:rPrChange>
            </w:rPr>
            <w:fldChar w:fldCharType="end"/>
          </w:r>
        </w:p>
        <w:p w14:paraId="76288218" w14:textId="7D799FC4" w:rsidR="00FD7CA2" w:rsidRPr="00D56B68" w:rsidRDefault="00FD7CA2">
          <w:pPr>
            <w:pStyle w:val="TOC2"/>
            <w:rPr>
              <w:rFonts w:ascii="Times New Roman" w:hAnsi="Times New Roman"/>
              <w:noProof/>
              <w:kern w:val="2"/>
              <w:sz w:val="24"/>
              <w:szCs w:val="24"/>
              <w:lang w:val="en-NZ"/>
              <w14:ligatures w14:val="standardContextual"/>
              <w:rPrChange w:id="549"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550" w:author="Wei Qi Yan" w:date="2024-12-18T19:31:00Z" w16du:dateUtc="2024-12-18T06:31:00Z">
                <w:rPr/>
              </w:rPrChange>
            </w:rPr>
            <w:fldChar w:fldCharType="begin"/>
          </w:r>
          <w:r w:rsidRPr="00D56B68">
            <w:rPr>
              <w:rFonts w:ascii="Times New Roman" w:hAnsi="Times New Roman"/>
              <w:rPrChange w:id="551" w:author="Wei Qi Yan" w:date="2024-12-18T19:31:00Z" w16du:dateUtc="2024-12-18T06:31:00Z">
                <w:rPr/>
              </w:rPrChange>
            </w:rPr>
            <w:instrText>HYPERLINK \l "_Toc184799943"</w:instrText>
          </w:r>
          <w:r w:rsidRPr="00D56B68">
            <w:rPr>
              <w:rFonts w:ascii="Times New Roman" w:hAnsi="Times New Roman"/>
              <w:rPrChange w:id="552" w:author="Wei Qi Yan" w:date="2024-12-18T19:31:00Z" w16du:dateUtc="2024-12-18T06:31:00Z">
                <w:rPr/>
              </w:rPrChange>
            </w:rPr>
          </w:r>
          <w:r w:rsidRPr="00D56B68">
            <w:rPr>
              <w:rFonts w:ascii="Times New Roman" w:hAnsi="Times New Roman"/>
              <w:rPrChange w:id="553" w:author="Wei Qi Yan" w:date="2024-12-18T19:31:00Z" w16du:dateUtc="2024-12-18T06:31:00Z">
                <w:rPr/>
              </w:rPrChange>
            </w:rPr>
            <w:fldChar w:fldCharType="separate"/>
          </w:r>
          <w:r w:rsidRPr="00D56B68">
            <w:rPr>
              <w:rStyle w:val="Hyperlink"/>
              <w:rFonts w:ascii="Times New Roman" w:hAnsi="Times New Roman"/>
              <w:noProof/>
            </w:rPr>
            <w:t>4.1</w:t>
          </w:r>
          <w:r w:rsidRPr="00D56B68">
            <w:rPr>
              <w:rFonts w:ascii="Times New Roman" w:hAnsi="Times New Roman"/>
              <w:noProof/>
              <w:kern w:val="2"/>
              <w:sz w:val="24"/>
              <w:szCs w:val="24"/>
              <w:lang w:val="en-NZ"/>
              <w14:ligatures w14:val="standardContextual"/>
              <w:rPrChange w:id="554"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Computer Vision</w:t>
          </w:r>
          <w:r w:rsidRPr="00D56B68">
            <w:rPr>
              <w:rFonts w:ascii="Times New Roman" w:hAnsi="Times New Roman"/>
              <w:noProof/>
              <w:webHidden/>
              <w:rPrChange w:id="555" w:author="Wei Qi Yan" w:date="2024-12-18T19:31:00Z" w16du:dateUtc="2024-12-18T06:31:00Z">
                <w:rPr>
                  <w:noProof/>
                  <w:webHidden/>
                </w:rPr>
              </w:rPrChange>
            </w:rPr>
            <w:tab/>
          </w:r>
          <w:r w:rsidRPr="00D56B68">
            <w:rPr>
              <w:rFonts w:ascii="Times New Roman" w:hAnsi="Times New Roman"/>
              <w:noProof/>
              <w:webHidden/>
              <w:rPrChange w:id="556" w:author="Wei Qi Yan" w:date="2024-12-18T19:31:00Z" w16du:dateUtc="2024-12-18T06:31:00Z">
                <w:rPr>
                  <w:noProof/>
                  <w:webHidden/>
                </w:rPr>
              </w:rPrChange>
            </w:rPr>
            <w:fldChar w:fldCharType="begin"/>
          </w:r>
          <w:r w:rsidRPr="00D56B68">
            <w:rPr>
              <w:rFonts w:ascii="Times New Roman" w:hAnsi="Times New Roman"/>
              <w:noProof/>
              <w:webHidden/>
              <w:rPrChange w:id="557" w:author="Wei Qi Yan" w:date="2024-12-18T19:31:00Z" w16du:dateUtc="2024-12-18T06:31:00Z">
                <w:rPr>
                  <w:noProof/>
                  <w:webHidden/>
                </w:rPr>
              </w:rPrChange>
            </w:rPr>
            <w:instrText xml:space="preserve"> PAGEREF _Toc184799943 \h </w:instrText>
          </w:r>
          <w:r w:rsidRPr="00D56B68">
            <w:rPr>
              <w:rFonts w:ascii="Times New Roman" w:hAnsi="Times New Roman"/>
              <w:noProof/>
              <w:webHidden/>
              <w:rPrChange w:id="558" w:author="Wei Qi Yan" w:date="2024-12-18T19:31:00Z" w16du:dateUtc="2024-12-18T06:31:00Z">
                <w:rPr>
                  <w:noProof/>
                  <w:webHidden/>
                </w:rPr>
              </w:rPrChange>
            </w:rPr>
          </w:r>
          <w:r w:rsidRPr="00D56B68">
            <w:rPr>
              <w:rFonts w:ascii="Times New Roman" w:hAnsi="Times New Roman"/>
              <w:noProof/>
              <w:webHidden/>
              <w:rPrChange w:id="559" w:author="Wei Qi Yan" w:date="2024-12-18T19:31:00Z" w16du:dateUtc="2024-12-18T06:31:00Z">
                <w:rPr>
                  <w:noProof/>
                  <w:webHidden/>
                </w:rPr>
              </w:rPrChange>
            </w:rPr>
            <w:fldChar w:fldCharType="separate"/>
          </w:r>
          <w:r w:rsidRPr="00D56B68">
            <w:rPr>
              <w:rFonts w:ascii="Times New Roman" w:hAnsi="Times New Roman"/>
              <w:noProof/>
              <w:webHidden/>
              <w:rPrChange w:id="560" w:author="Wei Qi Yan" w:date="2024-12-18T19:31:00Z" w16du:dateUtc="2024-12-18T06:31:00Z">
                <w:rPr>
                  <w:noProof/>
                  <w:webHidden/>
                </w:rPr>
              </w:rPrChange>
            </w:rPr>
            <w:t>39</w:t>
          </w:r>
          <w:r w:rsidRPr="00D56B68">
            <w:rPr>
              <w:rFonts w:ascii="Times New Roman" w:hAnsi="Times New Roman"/>
              <w:noProof/>
              <w:webHidden/>
              <w:rPrChange w:id="561" w:author="Wei Qi Yan" w:date="2024-12-18T19:31:00Z" w16du:dateUtc="2024-12-18T06:31:00Z">
                <w:rPr>
                  <w:noProof/>
                  <w:webHidden/>
                </w:rPr>
              </w:rPrChange>
            </w:rPr>
            <w:fldChar w:fldCharType="end"/>
          </w:r>
          <w:r w:rsidRPr="00D56B68">
            <w:rPr>
              <w:rFonts w:ascii="Times New Roman" w:hAnsi="Times New Roman"/>
              <w:noProof/>
              <w:rPrChange w:id="562" w:author="Wei Qi Yan" w:date="2024-12-18T19:31:00Z" w16du:dateUtc="2024-12-18T06:31:00Z">
                <w:rPr>
                  <w:noProof/>
                </w:rPr>
              </w:rPrChange>
            </w:rPr>
            <w:fldChar w:fldCharType="end"/>
          </w:r>
        </w:p>
        <w:p w14:paraId="0B13CD15" w14:textId="04F49730"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563"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564" w:author="Wei Qi Yan" w:date="2024-12-18T19:31:00Z" w16du:dateUtc="2024-12-18T06:31:00Z">
                <w:rPr/>
              </w:rPrChange>
            </w:rPr>
            <w:fldChar w:fldCharType="begin"/>
          </w:r>
          <w:r w:rsidRPr="00D56B68">
            <w:rPr>
              <w:rFonts w:ascii="Times New Roman" w:hAnsi="Times New Roman"/>
              <w:rPrChange w:id="565" w:author="Wei Qi Yan" w:date="2024-12-18T19:31:00Z" w16du:dateUtc="2024-12-18T06:31:00Z">
                <w:rPr/>
              </w:rPrChange>
            </w:rPr>
            <w:instrText>HYPERLINK \l "_Toc184799944"</w:instrText>
          </w:r>
          <w:r w:rsidRPr="00D56B68">
            <w:rPr>
              <w:rFonts w:ascii="Times New Roman" w:hAnsi="Times New Roman"/>
              <w:rPrChange w:id="566" w:author="Wei Qi Yan" w:date="2024-12-18T19:31:00Z" w16du:dateUtc="2024-12-18T06:31:00Z">
                <w:rPr/>
              </w:rPrChange>
            </w:rPr>
          </w:r>
          <w:r w:rsidRPr="00D56B68">
            <w:rPr>
              <w:rFonts w:ascii="Times New Roman" w:hAnsi="Times New Roman"/>
              <w:rPrChange w:id="567" w:author="Wei Qi Yan" w:date="2024-12-18T19:31:00Z" w16du:dateUtc="2024-12-18T06:31:00Z">
                <w:rPr/>
              </w:rPrChange>
            </w:rPr>
            <w:fldChar w:fldCharType="separate"/>
          </w:r>
          <w:r w:rsidRPr="00D56B68">
            <w:rPr>
              <w:rStyle w:val="Hyperlink"/>
              <w:rFonts w:ascii="Times New Roman" w:hAnsi="Times New Roman"/>
              <w:noProof/>
              <w:rPrChange w:id="568" w:author="Wei Qi Yan" w:date="2024-12-18T19:31:00Z" w16du:dateUtc="2024-12-18T06:31:00Z">
                <w:rPr>
                  <w:rStyle w:val="Hyperlink"/>
                  <w:noProof/>
                </w:rPr>
              </w:rPrChange>
            </w:rPr>
            <w:t>1)</w:t>
          </w:r>
          <w:r w:rsidRPr="00D56B68">
            <w:rPr>
              <w:rFonts w:ascii="Times New Roman" w:hAnsi="Times New Roman"/>
              <w:noProof/>
              <w:kern w:val="2"/>
              <w:sz w:val="24"/>
              <w:szCs w:val="24"/>
              <w:lang w:val="en-NZ"/>
              <w14:ligatures w14:val="standardContextual"/>
              <w:rPrChange w:id="569"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570" w:author="Wei Qi Yan" w:date="2024-12-18T19:31:00Z" w16du:dateUtc="2024-12-18T06:31:00Z">
                <w:rPr>
                  <w:rStyle w:val="Hyperlink"/>
                  <w:noProof/>
                </w:rPr>
              </w:rPrChange>
            </w:rPr>
            <w:t>Ball Detection</w:t>
          </w:r>
          <w:r w:rsidRPr="00D56B68">
            <w:rPr>
              <w:rFonts w:ascii="Times New Roman" w:hAnsi="Times New Roman"/>
              <w:noProof/>
              <w:webHidden/>
              <w:rPrChange w:id="571" w:author="Wei Qi Yan" w:date="2024-12-18T19:31:00Z" w16du:dateUtc="2024-12-18T06:31:00Z">
                <w:rPr>
                  <w:noProof/>
                  <w:webHidden/>
                </w:rPr>
              </w:rPrChange>
            </w:rPr>
            <w:tab/>
          </w:r>
          <w:r w:rsidRPr="00D56B68">
            <w:rPr>
              <w:rFonts w:ascii="Times New Roman" w:hAnsi="Times New Roman"/>
              <w:noProof/>
              <w:webHidden/>
              <w:rPrChange w:id="572" w:author="Wei Qi Yan" w:date="2024-12-18T19:31:00Z" w16du:dateUtc="2024-12-18T06:31:00Z">
                <w:rPr>
                  <w:noProof/>
                  <w:webHidden/>
                </w:rPr>
              </w:rPrChange>
            </w:rPr>
            <w:fldChar w:fldCharType="begin"/>
          </w:r>
          <w:r w:rsidRPr="00D56B68">
            <w:rPr>
              <w:rFonts w:ascii="Times New Roman" w:hAnsi="Times New Roman"/>
              <w:noProof/>
              <w:webHidden/>
              <w:rPrChange w:id="573" w:author="Wei Qi Yan" w:date="2024-12-18T19:31:00Z" w16du:dateUtc="2024-12-18T06:31:00Z">
                <w:rPr>
                  <w:noProof/>
                  <w:webHidden/>
                </w:rPr>
              </w:rPrChange>
            </w:rPr>
            <w:instrText xml:space="preserve"> PAGEREF _Toc184799944 \h </w:instrText>
          </w:r>
          <w:r w:rsidRPr="00D56B68">
            <w:rPr>
              <w:rFonts w:ascii="Times New Roman" w:hAnsi="Times New Roman"/>
              <w:noProof/>
              <w:webHidden/>
              <w:rPrChange w:id="574" w:author="Wei Qi Yan" w:date="2024-12-18T19:31:00Z" w16du:dateUtc="2024-12-18T06:31:00Z">
                <w:rPr>
                  <w:noProof/>
                  <w:webHidden/>
                </w:rPr>
              </w:rPrChange>
            </w:rPr>
          </w:r>
          <w:r w:rsidRPr="00D56B68">
            <w:rPr>
              <w:rFonts w:ascii="Times New Roman" w:hAnsi="Times New Roman"/>
              <w:noProof/>
              <w:webHidden/>
              <w:rPrChange w:id="575" w:author="Wei Qi Yan" w:date="2024-12-18T19:31:00Z" w16du:dateUtc="2024-12-18T06:31:00Z">
                <w:rPr>
                  <w:noProof/>
                  <w:webHidden/>
                </w:rPr>
              </w:rPrChange>
            </w:rPr>
            <w:fldChar w:fldCharType="separate"/>
          </w:r>
          <w:r w:rsidRPr="00D56B68">
            <w:rPr>
              <w:rFonts w:ascii="Times New Roman" w:hAnsi="Times New Roman"/>
              <w:noProof/>
              <w:webHidden/>
              <w:rPrChange w:id="576" w:author="Wei Qi Yan" w:date="2024-12-18T19:31:00Z" w16du:dateUtc="2024-12-18T06:31:00Z">
                <w:rPr>
                  <w:noProof/>
                  <w:webHidden/>
                </w:rPr>
              </w:rPrChange>
            </w:rPr>
            <w:t>39</w:t>
          </w:r>
          <w:r w:rsidRPr="00D56B68">
            <w:rPr>
              <w:rFonts w:ascii="Times New Roman" w:hAnsi="Times New Roman"/>
              <w:noProof/>
              <w:webHidden/>
              <w:rPrChange w:id="577" w:author="Wei Qi Yan" w:date="2024-12-18T19:31:00Z" w16du:dateUtc="2024-12-18T06:31:00Z">
                <w:rPr>
                  <w:noProof/>
                  <w:webHidden/>
                </w:rPr>
              </w:rPrChange>
            </w:rPr>
            <w:fldChar w:fldCharType="end"/>
          </w:r>
          <w:r w:rsidRPr="00D56B68">
            <w:rPr>
              <w:rFonts w:ascii="Times New Roman" w:hAnsi="Times New Roman"/>
              <w:noProof/>
              <w:rPrChange w:id="578" w:author="Wei Qi Yan" w:date="2024-12-18T19:31:00Z" w16du:dateUtc="2024-12-18T06:31:00Z">
                <w:rPr>
                  <w:noProof/>
                </w:rPr>
              </w:rPrChange>
            </w:rPr>
            <w:fldChar w:fldCharType="end"/>
          </w:r>
        </w:p>
        <w:p w14:paraId="11AF4392" w14:textId="7C6C332F"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579"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580" w:author="Wei Qi Yan" w:date="2024-12-18T19:31:00Z" w16du:dateUtc="2024-12-18T06:31:00Z">
                <w:rPr/>
              </w:rPrChange>
            </w:rPr>
            <w:fldChar w:fldCharType="begin"/>
          </w:r>
          <w:r w:rsidRPr="00D56B68">
            <w:rPr>
              <w:rFonts w:ascii="Times New Roman" w:hAnsi="Times New Roman"/>
              <w:rPrChange w:id="581" w:author="Wei Qi Yan" w:date="2024-12-18T19:31:00Z" w16du:dateUtc="2024-12-18T06:31:00Z">
                <w:rPr/>
              </w:rPrChange>
            </w:rPr>
            <w:instrText>HYPERLINK \l "_Toc184799945"</w:instrText>
          </w:r>
          <w:r w:rsidRPr="00D56B68">
            <w:rPr>
              <w:rFonts w:ascii="Times New Roman" w:hAnsi="Times New Roman"/>
              <w:rPrChange w:id="582" w:author="Wei Qi Yan" w:date="2024-12-18T19:31:00Z" w16du:dateUtc="2024-12-18T06:31:00Z">
                <w:rPr/>
              </w:rPrChange>
            </w:rPr>
          </w:r>
          <w:r w:rsidRPr="00D56B68">
            <w:rPr>
              <w:rFonts w:ascii="Times New Roman" w:hAnsi="Times New Roman"/>
              <w:rPrChange w:id="583" w:author="Wei Qi Yan" w:date="2024-12-18T19:31:00Z" w16du:dateUtc="2024-12-18T06:31:00Z">
                <w:rPr/>
              </w:rPrChange>
            </w:rPr>
            <w:fldChar w:fldCharType="separate"/>
          </w:r>
          <w:r w:rsidRPr="00D56B68">
            <w:rPr>
              <w:rStyle w:val="Hyperlink"/>
              <w:rFonts w:ascii="Times New Roman" w:hAnsi="Times New Roman"/>
              <w:noProof/>
              <w:rPrChange w:id="584" w:author="Wei Qi Yan" w:date="2024-12-18T19:31:00Z" w16du:dateUtc="2024-12-18T06:31:00Z">
                <w:rPr>
                  <w:rStyle w:val="Hyperlink"/>
                  <w:noProof/>
                </w:rPr>
              </w:rPrChange>
            </w:rPr>
            <w:t>2)</w:t>
          </w:r>
          <w:r w:rsidRPr="00D56B68">
            <w:rPr>
              <w:rFonts w:ascii="Times New Roman" w:hAnsi="Times New Roman"/>
              <w:noProof/>
              <w:kern w:val="2"/>
              <w:sz w:val="24"/>
              <w:szCs w:val="24"/>
              <w:lang w:val="en-NZ"/>
              <w14:ligatures w14:val="standardContextual"/>
              <w:rPrChange w:id="585"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586" w:author="Wei Qi Yan" w:date="2024-12-18T19:31:00Z" w16du:dateUtc="2024-12-18T06:31:00Z">
                <w:rPr>
                  <w:rStyle w:val="Hyperlink"/>
                  <w:noProof/>
                </w:rPr>
              </w:rPrChange>
            </w:rPr>
            <w:t>Ball Tracking</w:t>
          </w:r>
          <w:r w:rsidRPr="00D56B68">
            <w:rPr>
              <w:rFonts w:ascii="Times New Roman" w:hAnsi="Times New Roman"/>
              <w:noProof/>
              <w:webHidden/>
              <w:rPrChange w:id="587" w:author="Wei Qi Yan" w:date="2024-12-18T19:31:00Z" w16du:dateUtc="2024-12-18T06:31:00Z">
                <w:rPr>
                  <w:noProof/>
                  <w:webHidden/>
                </w:rPr>
              </w:rPrChange>
            </w:rPr>
            <w:tab/>
          </w:r>
          <w:r w:rsidRPr="00D56B68">
            <w:rPr>
              <w:rFonts w:ascii="Times New Roman" w:hAnsi="Times New Roman"/>
              <w:noProof/>
              <w:webHidden/>
              <w:rPrChange w:id="588" w:author="Wei Qi Yan" w:date="2024-12-18T19:31:00Z" w16du:dateUtc="2024-12-18T06:31:00Z">
                <w:rPr>
                  <w:noProof/>
                  <w:webHidden/>
                </w:rPr>
              </w:rPrChange>
            </w:rPr>
            <w:fldChar w:fldCharType="begin"/>
          </w:r>
          <w:r w:rsidRPr="00D56B68">
            <w:rPr>
              <w:rFonts w:ascii="Times New Roman" w:hAnsi="Times New Roman"/>
              <w:noProof/>
              <w:webHidden/>
              <w:rPrChange w:id="589" w:author="Wei Qi Yan" w:date="2024-12-18T19:31:00Z" w16du:dateUtc="2024-12-18T06:31:00Z">
                <w:rPr>
                  <w:noProof/>
                  <w:webHidden/>
                </w:rPr>
              </w:rPrChange>
            </w:rPr>
            <w:instrText xml:space="preserve"> PAGEREF _Toc184799945 \h </w:instrText>
          </w:r>
          <w:r w:rsidRPr="00D56B68">
            <w:rPr>
              <w:rFonts w:ascii="Times New Roman" w:hAnsi="Times New Roman"/>
              <w:noProof/>
              <w:webHidden/>
              <w:rPrChange w:id="590" w:author="Wei Qi Yan" w:date="2024-12-18T19:31:00Z" w16du:dateUtc="2024-12-18T06:31:00Z">
                <w:rPr>
                  <w:noProof/>
                  <w:webHidden/>
                </w:rPr>
              </w:rPrChange>
            </w:rPr>
          </w:r>
          <w:r w:rsidRPr="00D56B68">
            <w:rPr>
              <w:rFonts w:ascii="Times New Roman" w:hAnsi="Times New Roman"/>
              <w:noProof/>
              <w:webHidden/>
              <w:rPrChange w:id="591" w:author="Wei Qi Yan" w:date="2024-12-18T19:31:00Z" w16du:dateUtc="2024-12-18T06:31:00Z">
                <w:rPr>
                  <w:noProof/>
                  <w:webHidden/>
                </w:rPr>
              </w:rPrChange>
            </w:rPr>
            <w:fldChar w:fldCharType="separate"/>
          </w:r>
          <w:r w:rsidRPr="00D56B68">
            <w:rPr>
              <w:rFonts w:ascii="Times New Roman" w:hAnsi="Times New Roman"/>
              <w:noProof/>
              <w:webHidden/>
              <w:rPrChange w:id="592" w:author="Wei Qi Yan" w:date="2024-12-18T19:31:00Z" w16du:dateUtc="2024-12-18T06:31:00Z">
                <w:rPr>
                  <w:noProof/>
                  <w:webHidden/>
                </w:rPr>
              </w:rPrChange>
            </w:rPr>
            <w:t>41</w:t>
          </w:r>
          <w:r w:rsidRPr="00D56B68">
            <w:rPr>
              <w:rFonts w:ascii="Times New Roman" w:hAnsi="Times New Roman"/>
              <w:noProof/>
              <w:webHidden/>
              <w:rPrChange w:id="593" w:author="Wei Qi Yan" w:date="2024-12-18T19:31:00Z" w16du:dateUtc="2024-12-18T06:31:00Z">
                <w:rPr>
                  <w:noProof/>
                  <w:webHidden/>
                </w:rPr>
              </w:rPrChange>
            </w:rPr>
            <w:fldChar w:fldCharType="end"/>
          </w:r>
          <w:r w:rsidRPr="00D56B68">
            <w:rPr>
              <w:rFonts w:ascii="Times New Roman" w:hAnsi="Times New Roman"/>
              <w:noProof/>
              <w:rPrChange w:id="594" w:author="Wei Qi Yan" w:date="2024-12-18T19:31:00Z" w16du:dateUtc="2024-12-18T06:31:00Z">
                <w:rPr>
                  <w:noProof/>
                </w:rPr>
              </w:rPrChange>
            </w:rPr>
            <w:fldChar w:fldCharType="end"/>
          </w:r>
        </w:p>
        <w:p w14:paraId="0BC00093" w14:textId="0B7DA8B4"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595"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596" w:author="Wei Qi Yan" w:date="2024-12-18T19:31:00Z" w16du:dateUtc="2024-12-18T06:31:00Z">
                <w:rPr/>
              </w:rPrChange>
            </w:rPr>
            <w:fldChar w:fldCharType="begin"/>
          </w:r>
          <w:r w:rsidRPr="00D56B68">
            <w:rPr>
              <w:rFonts w:ascii="Times New Roman" w:hAnsi="Times New Roman"/>
              <w:rPrChange w:id="597" w:author="Wei Qi Yan" w:date="2024-12-18T19:31:00Z" w16du:dateUtc="2024-12-18T06:31:00Z">
                <w:rPr/>
              </w:rPrChange>
            </w:rPr>
            <w:instrText>HYPERLINK \l "_Toc184799946"</w:instrText>
          </w:r>
          <w:r w:rsidRPr="00D56B68">
            <w:rPr>
              <w:rFonts w:ascii="Times New Roman" w:hAnsi="Times New Roman"/>
              <w:rPrChange w:id="598" w:author="Wei Qi Yan" w:date="2024-12-18T19:31:00Z" w16du:dateUtc="2024-12-18T06:31:00Z">
                <w:rPr/>
              </w:rPrChange>
            </w:rPr>
          </w:r>
          <w:r w:rsidRPr="00D56B68">
            <w:rPr>
              <w:rFonts w:ascii="Times New Roman" w:hAnsi="Times New Roman"/>
              <w:rPrChange w:id="599" w:author="Wei Qi Yan" w:date="2024-12-18T19:31:00Z" w16du:dateUtc="2024-12-18T06:31:00Z">
                <w:rPr/>
              </w:rPrChange>
            </w:rPr>
            <w:fldChar w:fldCharType="separate"/>
          </w:r>
          <w:r w:rsidRPr="00D56B68">
            <w:rPr>
              <w:rStyle w:val="Hyperlink"/>
              <w:rFonts w:ascii="Times New Roman" w:hAnsi="Times New Roman"/>
              <w:noProof/>
              <w:rPrChange w:id="600" w:author="Wei Qi Yan" w:date="2024-12-18T19:31:00Z" w16du:dateUtc="2024-12-18T06:31:00Z">
                <w:rPr>
                  <w:rStyle w:val="Hyperlink"/>
                  <w:noProof/>
                </w:rPr>
              </w:rPrChange>
            </w:rPr>
            <w:t>3)</w:t>
          </w:r>
          <w:r w:rsidRPr="00D56B68">
            <w:rPr>
              <w:rFonts w:ascii="Times New Roman" w:hAnsi="Times New Roman"/>
              <w:noProof/>
              <w:kern w:val="2"/>
              <w:sz w:val="24"/>
              <w:szCs w:val="24"/>
              <w:lang w:val="en-NZ"/>
              <w14:ligatures w14:val="standardContextual"/>
              <w:rPrChange w:id="601"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602" w:author="Wei Qi Yan" w:date="2024-12-18T19:31:00Z" w16du:dateUtc="2024-12-18T06:31:00Z">
                <w:rPr>
                  <w:rStyle w:val="Hyperlink"/>
                  <w:noProof/>
                </w:rPr>
              </w:rPrChange>
            </w:rPr>
            <w:t>Video Segmentation Results</w:t>
          </w:r>
          <w:r w:rsidRPr="00D56B68">
            <w:rPr>
              <w:rFonts w:ascii="Times New Roman" w:hAnsi="Times New Roman"/>
              <w:noProof/>
              <w:webHidden/>
              <w:rPrChange w:id="603" w:author="Wei Qi Yan" w:date="2024-12-18T19:31:00Z" w16du:dateUtc="2024-12-18T06:31:00Z">
                <w:rPr>
                  <w:noProof/>
                  <w:webHidden/>
                </w:rPr>
              </w:rPrChange>
            </w:rPr>
            <w:tab/>
          </w:r>
          <w:r w:rsidRPr="00D56B68">
            <w:rPr>
              <w:rFonts w:ascii="Times New Roman" w:hAnsi="Times New Roman"/>
              <w:noProof/>
              <w:webHidden/>
              <w:rPrChange w:id="604" w:author="Wei Qi Yan" w:date="2024-12-18T19:31:00Z" w16du:dateUtc="2024-12-18T06:31:00Z">
                <w:rPr>
                  <w:noProof/>
                  <w:webHidden/>
                </w:rPr>
              </w:rPrChange>
            </w:rPr>
            <w:fldChar w:fldCharType="begin"/>
          </w:r>
          <w:r w:rsidRPr="00D56B68">
            <w:rPr>
              <w:rFonts w:ascii="Times New Roman" w:hAnsi="Times New Roman"/>
              <w:noProof/>
              <w:webHidden/>
              <w:rPrChange w:id="605" w:author="Wei Qi Yan" w:date="2024-12-18T19:31:00Z" w16du:dateUtc="2024-12-18T06:31:00Z">
                <w:rPr>
                  <w:noProof/>
                  <w:webHidden/>
                </w:rPr>
              </w:rPrChange>
            </w:rPr>
            <w:instrText xml:space="preserve"> PAGEREF _Toc184799946 \h </w:instrText>
          </w:r>
          <w:r w:rsidRPr="00D56B68">
            <w:rPr>
              <w:rFonts w:ascii="Times New Roman" w:hAnsi="Times New Roman"/>
              <w:noProof/>
              <w:webHidden/>
              <w:rPrChange w:id="606" w:author="Wei Qi Yan" w:date="2024-12-18T19:31:00Z" w16du:dateUtc="2024-12-18T06:31:00Z">
                <w:rPr>
                  <w:noProof/>
                  <w:webHidden/>
                </w:rPr>
              </w:rPrChange>
            </w:rPr>
          </w:r>
          <w:r w:rsidRPr="00D56B68">
            <w:rPr>
              <w:rFonts w:ascii="Times New Roman" w:hAnsi="Times New Roman"/>
              <w:noProof/>
              <w:webHidden/>
              <w:rPrChange w:id="607" w:author="Wei Qi Yan" w:date="2024-12-18T19:31:00Z" w16du:dateUtc="2024-12-18T06:31:00Z">
                <w:rPr>
                  <w:noProof/>
                  <w:webHidden/>
                </w:rPr>
              </w:rPrChange>
            </w:rPr>
            <w:fldChar w:fldCharType="separate"/>
          </w:r>
          <w:r w:rsidRPr="00D56B68">
            <w:rPr>
              <w:rFonts w:ascii="Times New Roman" w:hAnsi="Times New Roman"/>
              <w:noProof/>
              <w:webHidden/>
              <w:rPrChange w:id="608" w:author="Wei Qi Yan" w:date="2024-12-18T19:31:00Z" w16du:dateUtc="2024-12-18T06:31:00Z">
                <w:rPr>
                  <w:noProof/>
                  <w:webHidden/>
                </w:rPr>
              </w:rPrChange>
            </w:rPr>
            <w:t>42</w:t>
          </w:r>
          <w:r w:rsidRPr="00D56B68">
            <w:rPr>
              <w:rFonts w:ascii="Times New Roman" w:hAnsi="Times New Roman"/>
              <w:noProof/>
              <w:webHidden/>
              <w:rPrChange w:id="609" w:author="Wei Qi Yan" w:date="2024-12-18T19:31:00Z" w16du:dateUtc="2024-12-18T06:31:00Z">
                <w:rPr>
                  <w:noProof/>
                  <w:webHidden/>
                </w:rPr>
              </w:rPrChange>
            </w:rPr>
            <w:fldChar w:fldCharType="end"/>
          </w:r>
          <w:r w:rsidRPr="00D56B68">
            <w:rPr>
              <w:rFonts w:ascii="Times New Roman" w:hAnsi="Times New Roman"/>
              <w:noProof/>
              <w:rPrChange w:id="610" w:author="Wei Qi Yan" w:date="2024-12-18T19:31:00Z" w16du:dateUtc="2024-12-18T06:31:00Z">
                <w:rPr>
                  <w:noProof/>
                </w:rPr>
              </w:rPrChange>
            </w:rPr>
            <w:fldChar w:fldCharType="end"/>
          </w:r>
        </w:p>
        <w:p w14:paraId="5FE2B448" w14:textId="40BBF7B2"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611"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612" w:author="Wei Qi Yan" w:date="2024-12-18T19:31:00Z" w16du:dateUtc="2024-12-18T06:31:00Z">
                <w:rPr/>
              </w:rPrChange>
            </w:rPr>
            <w:fldChar w:fldCharType="begin"/>
          </w:r>
          <w:r w:rsidRPr="00D56B68">
            <w:rPr>
              <w:rFonts w:ascii="Times New Roman" w:hAnsi="Times New Roman"/>
              <w:rPrChange w:id="613" w:author="Wei Qi Yan" w:date="2024-12-18T19:31:00Z" w16du:dateUtc="2024-12-18T06:31:00Z">
                <w:rPr/>
              </w:rPrChange>
            </w:rPr>
            <w:instrText>HYPERLINK \l "_Toc184799947"</w:instrText>
          </w:r>
          <w:r w:rsidRPr="00D56B68">
            <w:rPr>
              <w:rFonts w:ascii="Times New Roman" w:hAnsi="Times New Roman"/>
              <w:rPrChange w:id="614" w:author="Wei Qi Yan" w:date="2024-12-18T19:31:00Z" w16du:dateUtc="2024-12-18T06:31:00Z">
                <w:rPr/>
              </w:rPrChange>
            </w:rPr>
          </w:r>
          <w:r w:rsidRPr="00D56B68">
            <w:rPr>
              <w:rFonts w:ascii="Times New Roman" w:hAnsi="Times New Roman"/>
              <w:rPrChange w:id="615" w:author="Wei Qi Yan" w:date="2024-12-18T19:31:00Z" w16du:dateUtc="2024-12-18T06:31:00Z">
                <w:rPr/>
              </w:rPrChange>
            </w:rPr>
            <w:fldChar w:fldCharType="separate"/>
          </w:r>
          <w:r w:rsidRPr="00D56B68">
            <w:rPr>
              <w:rStyle w:val="Hyperlink"/>
              <w:rFonts w:ascii="Times New Roman" w:hAnsi="Times New Roman"/>
              <w:noProof/>
              <w:rPrChange w:id="616" w:author="Wei Qi Yan" w:date="2024-12-18T19:31:00Z" w16du:dateUtc="2024-12-18T06:31:00Z">
                <w:rPr>
                  <w:rStyle w:val="Hyperlink"/>
                  <w:noProof/>
                </w:rPr>
              </w:rPrChange>
            </w:rPr>
            <w:t>4)</w:t>
          </w:r>
          <w:r w:rsidRPr="00D56B68">
            <w:rPr>
              <w:rFonts w:ascii="Times New Roman" w:hAnsi="Times New Roman"/>
              <w:noProof/>
              <w:kern w:val="2"/>
              <w:sz w:val="24"/>
              <w:szCs w:val="24"/>
              <w:lang w:val="en-NZ"/>
              <w14:ligatures w14:val="standardContextual"/>
              <w:rPrChange w:id="617"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618" w:author="Wei Qi Yan" w:date="2024-12-18T19:31:00Z" w16du:dateUtc="2024-12-18T06:31:00Z">
                <w:rPr>
                  <w:rStyle w:val="Hyperlink"/>
                  <w:noProof/>
                </w:rPr>
              </w:rPrChange>
            </w:rPr>
            <w:t>Transformer Model for Key Point Detection</w:t>
          </w:r>
          <w:r w:rsidRPr="00D56B68">
            <w:rPr>
              <w:rFonts w:ascii="Times New Roman" w:hAnsi="Times New Roman"/>
              <w:noProof/>
              <w:webHidden/>
              <w:rPrChange w:id="619" w:author="Wei Qi Yan" w:date="2024-12-18T19:31:00Z" w16du:dateUtc="2024-12-18T06:31:00Z">
                <w:rPr>
                  <w:noProof/>
                  <w:webHidden/>
                </w:rPr>
              </w:rPrChange>
            </w:rPr>
            <w:tab/>
          </w:r>
          <w:r w:rsidRPr="00D56B68">
            <w:rPr>
              <w:rFonts w:ascii="Times New Roman" w:hAnsi="Times New Roman"/>
              <w:noProof/>
              <w:webHidden/>
              <w:rPrChange w:id="620" w:author="Wei Qi Yan" w:date="2024-12-18T19:31:00Z" w16du:dateUtc="2024-12-18T06:31:00Z">
                <w:rPr>
                  <w:noProof/>
                  <w:webHidden/>
                </w:rPr>
              </w:rPrChange>
            </w:rPr>
            <w:fldChar w:fldCharType="begin"/>
          </w:r>
          <w:r w:rsidRPr="00D56B68">
            <w:rPr>
              <w:rFonts w:ascii="Times New Roman" w:hAnsi="Times New Roman"/>
              <w:noProof/>
              <w:webHidden/>
              <w:rPrChange w:id="621" w:author="Wei Qi Yan" w:date="2024-12-18T19:31:00Z" w16du:dateUtc="2024-12-18T06:31:00Z">
                <w:rPr>
                  <w:noProof/>
                  <w:webHidden/>
                </w:rPr>
              </w:rPrChange>
            </w:rPr>
            <w:instrText xml:space="preserve"> PAGEREF _Toc184799947 \h </w:instrText>
          </w:r>
          <w:r w:rsidRPr="00D56B68">
            <w:rPr>
              <w:rFonts w:ascii="Times New Roman" w:hAnsi="Times New Roman"/>
              <w:noProof/>
              <w:webHidden/>
              <w:rPrChange w:id="622" w:author="Wei Qi Yan" w:date="2024-12-18T19:31:00Z" w16du:dateUtc="2024-12-18T06:31:00Z">
                <w:rPr>
                  <w:noProof/>
                  <w:webHidden/>
                </w:rPr>
              </w:rPrChange>
            </w:rPr>
          </w:r>
          <w:r w:rsidRPr="00D56B68">
            <w:rPr>
              <w:rFonts w:ascii="Times New Roman" w:hAnsi="Times New Roman"/>
              <w:noProof/>
              <w:webHidden/>
              <w:rPrChange w:id="623" w:author="Wei Qi Yan" w:date="2024-12-18T19:31:00Z" w16du:dateUtc="2024-12-18T06:31:00Z">
                <w:rPr>
                  <w:noProof/>
                  <w:webHidden/>
                </w:rPr>
              </w:rPrChange>
            </w:rPr>
            <w:fldChar w:fldCharType="separate"/>
          </w:r>
          <w:r w:rsidRPr="00D56B68">
            <w:rPr>
              <w:rFonts w:ascii="Times New Roman" w:hAnsi="Times New Roman"/>
              <w:noProof/>
              <w:webHidden/>
              <w:rPrChange w:id="624" w:author="Wei Qi Yan" w:date="2024-12-18T19:31:00Z" w16du:dateUtc="2024-12-18T06:31:00Z">
                <w:rPr>
                  <w:noProof/>
                  <w:webHidden/>
                </w:rPr>
              </w:rPrChange>
            </w:rPr>
            <w:t>44</w:t>
          </w:r>
          <w:r w:rsidRPr="00D56B68">
            <w:rPr>
              <w:rFonts w:ascii="Times New Roman" w:hAnsi="Times New Roman"/>
              <w:noProof/>
              <w:webHidden/>
              <w:rPrChange w:id="625" w:author="Wei Qi Yan" w:date="2024-12-18T19:31:00Z" w16du:dateUtc="2024-12-18T06:31:00Z">
                <w:rPr>
                  <w:noProof/>
                  <w:webHidden/>
                </w:rPr>
              </w:rPrChange>
            </w:rPr>
            <w:fldChar w:fldCharType="end"/>
          </w:r>
          <w:r w:rsidRPr="00D56B68">
            <w:rPr>
              <w:rFonts w:ascii="Times New Roman" w:hAnsi="Times New Roman"/>
              <w:noProof/>
              <w:rPrChange w:id="626" w:author="Wei Qi Yan" w:date="2024-12-18T19:31:00Z" w16du:dateUtc="2024-12-18T06:31:00Z">
                <w:rPr>
                  <w:noProof/>
                </w:rPr>
              </w:rPrChange>
            </w:rPr>
            <w:fldChar w:fldCharType="end"/>
          </w:r>
        </w:p>
        <w:p w14:paraId="172B26CB" w14:textId="7276908A" w:rsidR="00FD7CA2" w:rsidRPr="00D56B68" w:rsidRDefault="00FD7CA2">
          <w:pPr>
            <w:pStyle w:val="TOC2"/>
            <w:rPr>
              <w:rFonts w:ascii="Times New Roman" w:hAnsi="Times New Roman"/>
              <w:noProof/>
              <w:kern w:val="2"/>
              <w:sz w:val="24"/>
              <w:szCs w:val="24"/>
              <w:lang w:val="en-NZ"/>
              <w14:ligatures w14:val="standardContextual"/>
              <w:rPrChange w:id="62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628" w:author="Wei Qi Yan" w:date="2024-12-18T19:31:00Z" w16du:dateUtc="2024-12-18T06:31:00Z">
                <w:rPr/>
              </w:rPrChange>
            </w:rPr>
            <w:fldChar w:fldCharType="begin"/>
          </w:r>
          <w:r w:rsidRPr="00D56B68">
            <w:rPr>
              <w:rFonts w:ascii="Times New Roman" w:hAnsi="Times New Roman"/>
              <w:rPrChange w:id="629" w:author="Wei Qi Yan" w:date="2024-12-18T19:31:00Z" w16du:dateUtc="2024-12-18T06:31:00Z">
                <w:rPr/>
              </w:rPrChange>
            </w:rPr>
            <w:instrText>HYPERLINK \l "_Toc184799948"</w:instrText>
          </w:r>
          <w:r w:rsidRPr="00D56B68">
            <w:rPr>
              <w:rFonts w:ascii="Times New Roman" w:hAnsi="Times New Roman"/>
              <w:rPrChange w:id="630" w:author="Wei Qi Yan" w:date="2024-12-18T19:31:00Z" w16du:dateUtc="2024-12-18T06:31:00Z">
                <w:rPr/>
              </w:rPrChange>
            </w:rPr>
          </w:r>
          <w:r w:rsidRPr="00D56B68">
            <w:rPr>
              <w:rFonts w:ascii="Times New Roman" w:hAnsi="Times New Roman"/>
              <w:rPrChange w:id="631" w:author="Wei Qi Yan" w:date="2024-12-18T19:31:00Z" w16du:dateUtc="2024-12-18T06:31:00Z">
                <w:rPr/>
              </w:rPrChange>
            </w:rPr>
            <w:fldChar w:fldCharType="separate"/>
          </w:r>
          <w:r w:rsidRPr="00D56B68">
            <w:rPr>
              <w:rStyle w:val="Hyperlink"/>
              <w:rFonts w:ascii="Times New Roman" w:hAnsi="Times New Roman"/>
              <w:noProof/>
            </w:rPr>
            <w:t>4.2</w:t>
          </w:r>
          <w:r w:rsidRPr="00D56B68">
            <w:rPr>
              <w:rFonts w:ascii="Times New Roman" w:hAnsi="Times New Roman"/>
              <w:noProof/>
              <w:kern w:val="2"/>
              <w:sz w:val="24"/>
              <w:szCs w:val="24"/>
              <w:lang w:val="en-NZ"/>
              <w14:ligatures w14:val="standardContextual"/>
              <w:rPrChange w:id="632"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LLMs</w:t>
          </w:r>
          <w:r w:rsidRPr="00D56B68">
            <w:rPr>
              <w:rFonts w:ascii="Times New Roman" w:hAnsi="Times New Roman"/>
              <w:noProof/>
              <w:webHidden/>
              <w:rPrChange w:id="633" w:author="Wei Qi Yan" w:date="2024-12-18T19:31:00Z" w16du:dateUtc="2024-12-18T06:31:00Z">
                <w:rPr>
                  <w:noProof/>
                  <w:webHidden/>
                </w:rPr>
              </w:rPrChange>
            </w:rPr>
            <w:tab/>
          </w:r>
          <w:r w:rsidRPr="00D56B68">
            <w:rPr>
              <w:rFonts w:ascii="Times New Roman" w:hAnsi="Times New Roman"/>
              <w:noProof/>
              <w:webHidden/>
              <w:rPrChange w:id="634" w:author="Wei Qi Yan" w:date="2024-12-18T19:31:00Z" w16du:dateUtc="2024-12-18T06:31:00Z">
                <w:rPr>
                  <w:noProof/>
                  <w:webHidden/>
                </w:rPr>
              </w:rPrChange>
            </w:rPr>
            <w:fldChar w:fldCharType="begin"/>
          </w:r>
          <w:r w:rsidRPr="00D56B68">
            <w:rPr>
              <w:rFonts w:ascii="Times New Roman" w:hAnsi="Times New Roman"/>
              <w:noProof/>
              <w:webHidden/>
              <w:rPrChange w:id="635" w:author="Wei Qi Yan" w:date="2024-12-18T19:31:00Z" w16du:dateUtc="2024-12-18T06:31:00Z">
                <w:rPr>
                  <w:noProof/>
                  <w:webHidden/>
                </w:rPr>
              </w:rPrChange>
            </w:rPr>
            <w:instrText xml:space="preserve"> PAGEREF _Toc184799948 \h </w:instrText>
          </w:r>
          <w:r w:rsidRPr="00D56B68">
            <w:rPr>
              <w:rFonts w:ascii="Times New Roman" w:hAnsi="Times New Roman"/>
              <w:noProof/>
              <w:webHidden/>
              <w:rPrChange w:id="636" w:author="Wei Qi Yan" w:date="2024-12-18T19:31:00Z" w16du:dateUtc="2024-12-18T06:31:00Z">
                <w:rPr>
                  <w:noProof/>
                  <w:webHidden/>
                </w:rPr>
              </w:rPrChange>
            </w:rPr>
          </w:r>
          <w:r w:rsidRPr="00D56B68">
            <w:rPr>
              <w:rFonts w:ascii="Times New Roman" w:hAnsi="Times New Roman"/>
              <w:noProof/>
              <w:webHidden/>
              <w:rPrChange w:id="637" w:author="Wei Qi Yan" w:date="2024-12-18T19:31:00Z" w16du:dateUtc="2024-12-18T06:31:00Z">
                <w:rPr>
                  <w:noProof/>
                  <w:webHidden/>
                </w:rPr>
              </w:rPrChange>
            </w:rPr>
            <w:fldChar w:fldCharType="separate"/>
          </w:r>
          <w:r w:rsidRPr="00D56B68">
            <w:rPr>
              <w:rFonts w:ascii="Times New Roman" w:hAnsi="Times New Roman"/>
              <w:noProof/>
              <w:webHidden/>
              <w:rPrChange w:id="638" w:author="Wei Qi Yan" w:date="2024-12-18T19:31:00Z" w16du:dateUtc="2024-12-18T06:31:00Z">
                <w:rPr>
                  <w:noProof/>
                  <w:webHidden/>
                </w:rPr>
              </w:rPrChange>
            </w:rPr>
            <w:t>46</w:t>
          </w:r>
          <w:r w:rsidRPr="00D56B68">
            <w:rPr>
              <w:rFonts w:ascii="Times New Roman" w:hAnsi="Times New Roman"/>
              <w:noProof/>
              <w:webHidden/>
              <w:rPrChange w:id="639" w:author="Wei Qi Yan" w:date="2024-12-18T19:31:00Z" w16du:dateUtc="2024-12-18T06:31:00Z">
                <w:rPr>
                  <w:noProof/>
                  <w:webHidden/>
                </w:rPr>
              </w:rPrChange>
            </w:rPr>
            <w:fldChar w:fldCharType="end"/>
          </w:r>
          <w:r w:rsidRPr="00D56B68">
            <w:rPr>
              <w:rFonts w:ascii="Times New Roman" w:hAnsi="Times New Roman"/>
              <w:noProof/>
              <w:rPrChange w:id="640" w:author="Wei Qi Yan" w:date="2024-12-18T19:31:00Z" w16du:dateUtc="2024-12-18T06:31:00Z">
                <w:rPr>
                  <w:noProof/>
                </w:rPr>
              </w:rPrChange>
            </w:rPr>
            <w:fldChar w:fldCharType="end"/>
          </w:r>
        </w:p>
        <w:p w14:paraId="6D7BFE27" w14:textId="28BBC939"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641"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642" w:author="Wei Qi Yan" w:date="2024-12-18T19:31:00Z" w16du:dateUtc="2024-12-18T06:31:00Z">
                <w:rPr/>
              </w:rPrChange>
            </w:rPr>
            <w:fldChar w:fldCharType="begin"/>
          </w:r>
          <w:r w:rsidRPr="00D56B68">
            <w:rPr>
              <w:rFonts w:ascii="Times New Roman" w:hAnsi="Times New Roman"/>
              <w:rPrChange w:id="643" w:author="Wei Qi Yan" w:date="2024-12-18T19:31:00Z" w16du:dateUtc="2024-12-18T06:31:00Z">
                <w:rPr/>
              </w:rPrChange>
            </w:rPr>
            <w:instrText>HYPERLINK \l "_Toc184799949"</w:instrText>
          </w:r>
          <w:r w:rsidRPr="00D56B68">
            <w:rPr>
              <w:rFonts w:ascii="Times New Roman" w:hAnsi="Times New Roman"/>
              <w:rPrChange w:id="644" w:author="Wei Qi Yan" w:date="2024-12-18T19:31:00Z" w16du:dateUtc="2024-12-18T06:31:00Z">
                <w:rPr/>
              </w:rPrChange>
            </w:rPr>
          </w:r>
          <w:r w:rsidRPr="00D56B68">
            <w:rPr>
              <w:rFonts w:ascii="Times New Roman" w:hAnsi="Times New Roman"/>
              <w:rPrChange w:id="645" w:author="Wei Qi Yan" w:date="2024-12-18T19:31:00Z" w16du:dateUtc="2024-12-18T06:31:00Z">
                <w:rPr/>
              </w:rPrChange>
            </w:rPr>
            <w:fldChar w:fldCharType="separate"/>
          </w:r>
          <w:r w:rsidRPr="00D56B68">
            <w:rPr>
              <w:rStyle w:val="Hyperlink"/>
              <w:rFonts w:ascii="Times New Roman" w:hAnsi="Times New Roman"/>
              <w:noProof/>
              <w:rPrChange w:id="646" w:author="Wei Qi Yan" w:date="2024-12-18T19:31:00Z" w16du:dateUtc="2024-12-18T06:31:00Z">
                <w:rPr>
                  <w:rStyle w:val="Hyperlink"/>
                  <w:noProof/>
                </w:rPr>
              </w:rPrChange>
            </w:rPr>
            <w:t>1)</w:t>
          </w:r>
          <w:r w:rsidRPr="00D56B68">
            <w:rPr>
              <w:rFonts w:ascii="Times New Roman" w:hAnsi="Times New Roman"/>
              <w:noProof/>
              <w:kern w:val="2"/>
              <w:sz w:val="24"/>
              <w:szCs w:val="24"/>
              <w:lang w:val="en-NZ"/>
              <w14:ligatures w14:val="standardContextual"/>
              <w:rPrChange w:id="647"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Change w:id="648" w:author="Wei Qi Yan" w:date="2024-12-18T19:31:00Z" w16du:dateUtc="2024-12-18T06:31:00Z">
                <w:rPr>
                  <w:rStyle w:val="Hyperlink"/>
                  <w:noProof/>
                </w:rPr>
              </w:rPrChange>
            </w:rPr>
            <w:t>LoRA Fine-Tuning Results</w:t>
          </w:r>
          <w:r w:rsidRPr="00D56B68">
            <w:rPr>
              <w:rFonts w:ascii="Times New Roman" w:hAnsi="Times New Roman"/>
              <w:noProof/>
              <w:webHidden/>
              <w:rPrChange w:id="649" w:author="Wei Qi Yan" w:date="2024-12-18T19:31:00Z" w16du:dateUtc="2024-12-18T06:31:00Z">
                <w:rPr>
                  <w:noProof/>
                  <w:webHidden/>
                </w:rPr>
              </w:rPrChange>
            </w:rPr>
            <w:tab/>
          </w:r>
          <w:r w:rsidRPr="00D56B68">
            <w:rPr>
              <w:rFonts w:ascii="Times New Roman" w:hAnsi="Times New Roman"/>
              <w:noProof/>
              <w:webHidden/>
              <w:rPrChange w:id="650" w:author="Wei Qi Yan" w:date="2024-12-18T19:31:00Z" w16du:dateUtc="2024-12-18T06:31:00Z">
                <w:rPr>
                  <w:noProof/>
                  <w:webHidden/>
                </w:rPr>
              </w:rPrChange>
            </w:rPr>
            <w:fldChar w:fldCharType="begin"/>
          </w:r>
          <w:r w:rsidRPr="00D56B68">
            <w:rPr>
              <w:rFonts w:ascii="Times New Roman" w:hAnsi="Times New Roman"/>
              <w:noProof/>
              <w:webHidden/>
              <w:rPrChange w:id="651" w:author="Wei Qi Yan" w:date="2024-12-18T19:31:00Z" w16du:dateUtc="2024-12-18T06:31:00Z">
                <w:rPr>
                  <w:noProof/>
                  <w:webHidden/>
                </w:rPr>
              </w:rPrChange>
            </w:rPr>
            <w:instrText xml:space="preserve"> PAGEREF _Toc184799949 \h </w:instrText>
          </w:r>
          <w:r w:rsidRPr="00D56B68">
            <w:rPr>
              <w:rFonts w:ascii="Times New Roman" w:hAnsi="Times New Roman"/>
              <w:noProof/>
              <w:webHidden/>
              <w:rPrChange w:id="652" w:author="Wei Qi Yan" w:date="2024-12-18T19:31:00Z" w16du:dateUtc="2024-12-18T06:31:00Z">
                <w:rPr>
                  <w:noProof/>
                  <w:webHidden/>
                </w:rPr>
              </w:rPrChange>
            </w:rPr>
          </w:r>
          <w:r w:rsidRPr="00D56B68">
            <w:rPr>
              <w:rFonts w:ascii="Times New Roman" w:hAnsi="Times New Roman"/>
              <w:noProof/>
              <w:webHidden/>
              <w:rPrChange w:id="653" w:author="Wei Qi Yan" w:date="2024-12-18T19:31:00Z" w16du:dateUtc="2024-12-18T06:31:00Z">
                <w:rPr>
                  <w:noProof/>
                  <w:webHidden/>
                </w:rPr>
              </w:rPrChange>
            </w:rPr>
            <w:fldChar w:fldCharType="separate"/>
          </w:r>
          <w:r w:rsidRPr="00D56B68">
            <w:rPr>
              <w:rFonts w:ascii="Times New Roman" w:hAnsi="Times New Roman"/>
              <w:noProof/>
              <w:webHidden/>
              <w:rPrChange w:id="654" w:author="Wei Qi Yan" w:date="2024-12-18T19:31:00Z" w16du:dateUtc="2024-12-18T06:31:00Z">
                <w:rPr>
                  <w:noProof/>
                  <w:webHidden/>
                </w:rPr>
              </w:rPrChange>
            </w:rPr>
            <w:t>46</w:t>
          </w:r>
          <w:r w:rsidRPr="00D56B68">
            <w:rPr>
              <w:rFonts w:ascii="Times New Roman" w:hAnsi="Times New Roman"/>
              <w:noProof/>
              <w:webHidden/>
              <w:rPrChange w:id="655" w:author="Wei Qi Yan" w:date="2024-12-18T19:31:00Z" w16du:dateUtc="2024-12-18T06:31:00Z">
                <w:rPr>
                  <w:noProof/>
                  <w:webHidden/>
                </w:rPr>
              </w:rPrChange>
            </w:rPr>
            <w:fldChar w:fldCharType="end"/>
          </w:r>
          <w:r w:rsidRPr="00D56B68">
            <w:rPr>
              <w:rFonts w:ascii="Times New Roman" w:hAnsi="Times New Roman"/>
              <w:noProof/>
              <w:rPrChange w:id="656" w:author="Wei Qi Yan" w:date="2024-12-18T19:31:00Z" w16du:dateUtc="2024-12-18T06:31:00Z">
                <w:rPr>
                  <w:noProof/>
                </w:rPr>
              </w:rPrChange>
            </w:rPr>
            <w:fldChar w:fldCharType="end"/>
          </w:r>
        </w:p>
        <w:p w14:paraId="48D21827" w14:textId="5F0DB2E2"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65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658" w:author="Wei Qi Yan" w:date="2024-12-18T19:31:00Z" w16du:dateUtc="2024-12-18T06:31:00Z">
                <w:rPr/>
              </w:rPrChange>
            </w:rPr>
            <w:fldChar w:fldCharType="begin"/>
          </w:r>
          <w:r w:rsidRPr="00D56B68">
            <w:rPr>
              <w:rFonts w:ascii="Times New Roman" w:hAnsi="Times New Roman"/>
              <w:rPrChange w:id="659" w:author="Wei Qi Yan" w:date="2024-12-18T19:31:00Z" w16du:dateUtc="2024-12-18T06:31:00Z">
                <w:rPr/>
              </w:rPrChange>
            </w:rPr>
            <w:instrText>HYPERLINK \l "_Toc184799950"</w:instrText>
          </w:r>
          <w:r w:rsidRPr="00D56B68">
            <w:rPr>
              <w:rFonts w:ascii="Times New Roman" w:hAnsi="Times New Roman"/>
              <w:rPrChange w:id="660" w:author="Wei Qi Yan" w:date="2024-12-18T19:31:00Z" w16du:dateUtc="2024-12-18T06:31:00Z">
                <w:rPr/>
              </w:rPrChange>
            </w:rPr>
          </w:r>
          <w:r w:rsidRPr="00D56B68">
            <w:rPr>
              <w:rFonts w:ascii="Times New Roman" w:hAnsi="Times New Roman"/>
              <w:rPrChange w:id="661" w:author="Wei Qi Yan" w:date="2024-12-18T19:31:00Z" w16du:dateUtc="2024-12-18T06:31:00Z">
                <w:rPr/>
              </w:rPrChange>
            </w:rPr>
            <w:fldChar w:fldCharType="separate"/>
          </w:r>
          <w:r w:rsidRPr="00D56B68">
            <w:rPr>
              <w:rStyle w:val="Hyperlink"/>
              <w:rFonts w:ascii="Times New Roman" w:hAnsi="Times New Roman"/>
              <w:noProof/>
            </w:rPr>
            <w:t>2)</w:t>
          </w:r>
          <w:r w:rsidRPr="00D56B68">
            <w:rPr>
              <w:rFonts w:ascii="Times New Roman" w:hAnsi="Times New Roman"/>
              <w:noProof/>
              <w:kern w:val="2"/>
              <w:sz w:val="24"/>
              <w:szCs w:val="24"/>
              <w:lang w:val="en-NZ"/>
              <w14:ligatures w14:val="standardContextual"/>
              <w:rPrChange w:id="662"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eastAsiaTheme="majorEastAsia" w:hAnsi="Times New Roman"/>
              <w:noProof/>
            </w:rPr>
            <w:t>Real-Time Performance</w:t>
          </w:r>
          <w:r w:rsidRPr="00D56B68">
            <w:rPr>
              <w:rFonts w:ascii="Times New Roman" w:hAnsi="Times New Roman"/>
              <w:noProof/>
              <w:webHidden/>
              <w:rPrChange w:id="663" w:author="Wei Qi Yan" w:date="2024-12-18T19:31:00Z" w16du:dateUtc="2024-12-18T06:31:00Z">
                <w:rPr>
                  <w:noProof/>
                  <w:webHidden/>
                </w:rPr>
              </w:rPrChange>
            </w:rPr>
            <w:tab/>
          </w:r>
          <w:r w:rsidRPr="00D56B68">
            <w:rPr>
              <w:rFonts w:ascii="Times New Roman" w:hAnsi="Times New Roman"/>
              <w:noProof/>
              <w:webHidden/>
              <w:rPrChange w:id="664" w:author="Wei Qi Yan" w:date="2024-12-18T19:31:00Z" w16du:dateUtc="2024-12-18T06:31:00Z">
                <w:rPr>
                  <w:noProof/>
                  <w:webHidden/>
                </w:rPr>
              </w:rPrChange>
            </w:rPr>
            <w:fldChar w:fldCharType="begin"/>
          </w:r>
          <w:r w:rsidRPr="00D56B68">
            <w:rPr>
              <w:rFonts w:ascii="Times New Roman" w:hAnsi="Times New Roman"/>
              <w:noProof/>
              <w:webHidden/>
              <w:rPrChange w:id="665" w:author="Wei Qi Yan" w:date="2024-12-18T19:31:00Z" w16du:dateUtc="2024-12-18T06:31:00Z">
                <w:rPr>
                  <w:noProof/>
                  <w:webHidden/>
                </w:rPr>
              </w:rPrChange>
            </w:rPr>
            <w:instrText xml:space="preserve"> PAGEREF _Toc184799950 \h </w:instrText>
          </w:r>
          <w:r w:rsidRPr="00D56B68">
            <w:rPr>
              <w:rFonts w:ascii="Times New Roman" w:hAnsi="Times New Roman"/>
              <w:noProof/>
              <w:webHidden/>
              <w:rPrChange w:id="666" w:author="Wei Qi Yan" w:date="2024-12-18T19:31:00Z" w16du:dateUtc="2024-12-18T06:31:00Z">
                <w:rPr>
                  <w:noProof/>
                  <w:webHidden/>
                </w:rPr>
              </w:rPrChange>
            </w:rPr>
          </w:r>
          <w:r w:rsidRPr="00D56B68">
            <w:rPr>
              <w:rFonts w:ascii="Times New Roman" w:hAnsi="Times New Roman"/>
              <w:noProof/>
              <w:webHidden/>
              <w:rPrChange w:id="667" w:author="Wei Qi Yan" w:date="2024-12-18T19:31:00Z" w16du:dateUtc="2024-12-18T06:31:00Z">
                <w:rPr>
                  <w:noProof/>
                  <w:webHidden/>
                </w:rPr>
              </w:rPrChange>
            </w:rPr>
            <w:fldChar w:fldCharType="separate"/>
          </w:r>
          <w:r w:rsidRPr="00D56B68">
            <w:rPr>
              <w:rFonts w:ascii="Times New Roman" w:hAnsi="Times New Roman"/>
              <w:noProof/>
              <w:webHidden/>
              <w:rPrChange w:id="668" w:author="Wei Qi Yan" w:date="2024-12-18T19:31:00Z" w16du:dateUtc="2024-12-18T06:31:00Z">
                <w:rPr>
                  <w:noProof/>
                  <w:webHidden/>
                </w:rPr>
              </w:rPrChange>
            </w:rPr>
            <w:t>47</w:t>
          </w:r>
          <w:r w:rsidRPr="00D56B68">
            <w:rPr>
              <w:rFonts w:ascii="Times New Roman" w:hAnsi="Times New Roman"/>
              <w:noProof/>
              <w:webHidden/>
              <w:rPrChange w:id="669" w:author="Wei Qi Yan" w:date="2024-12-18T19:31:00Z" w16du:dateUtc="2024-12-18T06:31:00Z">
                <w:rPr>
                  <w:noProof/>
                  <w:webHidden/>
                </w:rPr>
              </w:rPrChange>
            </w:rPr>
            <w:fldChar w:fldCharType="end"/>
          </w:r>
          <w:r w:rsidRPr="00D56B68">
            <w:rPr>
              <w:rFonts w:ascii="Times New Roman" w:hAnsi="Times New Roman"/>
              <w:noProof/>
              <w:rPrChange w:id="670" w:author="Wei Qi Yan" w:date="2024-12-18T19:31:00Z" w16du:dateUtc="2024-12-18T06:31:00Z">
                <w:rPr>
                  <w:noProof/>
                </w:rPr>
              </w:rPrChange>
            </w:rPr>
            <w:fldChar w:fldCharType="end"/>
          </w:r>
        </w:p>
        <w:p w14:paraId="3EF55EEB" w14:textId="7CAF6A86"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671"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672" w:author="Wei Qi Yan" w:date="2024-12-18T19:31:00Z" w16du:dateUtc="2024-12-18T06:31:00Z">
                <w:rPr/>
              </w:rPrChange>
            </w:rPr>
            <w:fldChar w:fldCharType="begin"/>
          </w:r>
          <w:r w:rsidRPr="00D56B68">
            <w:rPr>
              <w:rFonts w:ascii="Times New Roman" w:hAnsi="Times New Roman"/>
              <w:rPrChange w:id="673" w:author="Wei Qi Yan" w:date="2024-12-18T19:31:00Z" w16du:dateUtc="2024-12-18T06:31:00Z">
                <w:rPr/>
              </w:rPrChange>
            </w:rPr>
            <w:instrText>HYPERLINK \l "_Toc184799951"</w:instrText>
          </w:r>
          <w:r w:rsidRPr="00D56B68">
            <w:rPr>
              <w:rFonts w:ascii="Times New Roman" w:hAnsi="Times New Roman"/>
              <w:rPrChange w:id="674" w:author="Wei Qi Yan" w:date="2024-12-18T19:31:00Z" w16du:dateUtc="2024-12-18T06:31:00Z">
                <w:rPr/>
              </w:rPrChange>
            </w:rPr>
          </w:r>
          <w:r w:rsidRPr="00D56B68">
            <w:rPr>
              <w:rFonts w:ascii="Times New Roman" w:hAnsi="Times New Roman"/>
              <w:rPrChange w:id="675" w:author="Wei Qi Yan" w:date="2024-12-18T19:31:00Z" w16du:dateUtc="2024-12-18T06:31:00Z">
                <w:rPr/>
              </w:rPrChange>
            </w:rPr>
            <w:fldChar w:fldCharType="separate"/>
          </w:r>
          <w:r w:rsidRPr="00D56B68">
            <w:rPr>
              <w:rStyle w:val="Hyperlink"/>
              <w:rFonts w:ascii="Times New Roman" w:hAnsi="Times New Roman"/>
              <w:noProof/>
            </w:rPr>
            <w:t>3)</w:t>
          </w:r>
          <w:r w:rsidRPr="00D56B68">
            <w:rPr>
              <w:rFonts w:ascii="Times New Roman" w:hAnsi="Times New Roman"/>
              <w:noProof/>
              <w:kern w:val="2"/>
              <w:sz w:val="24"/>
              <w:szCs w:val="24"/>
              <w:lang w:val="en-NZ"/>
              <w14:ligatures w14:val="standardContextual"/>
              <w:rPrChange w:id="676"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Practical Application Results</w:t>
          </w:r>
          <w:r w:rsidRPr="00D56B68">
            <w:rPr>
              <w:rFonts w:ascii="Times New Roman" w:hAnsi="Times New Roman"/>
              <w:noProof/>
              <w:webHidden/>
              <w:rPrChange w:id="677" w:author="Wei Qi Yan" w:date="2024-12-18T19:31:00Z" w16du:dateUtc="2024-12-18T06:31:00Z">
                <w:rPr>
                  <w:noProof/>
                  <w:webHidden/>
                </w:rPr>
              </w:rPrChange>
            </w:rPr>
            <w:tab/>
          </w:r>
          <w:r w:rsidRPr="00D56B68">
            <w:rPr>
              <w:rFonts w:ascii="Times New Roman" w:hAnsi="Times New Roman"/>
              <w:noProof/>
              <w:webHidden/>
              <w:rPrChange w:id="678" w:author="Wei Qi Yan" w:date="2024-12-18T19:31:00Z" w16du:dateUtc="2024-12-18T06:31:00Z">
                <w:rPr>
                  <w:noProof/>
                  <w:webHidden/>
                </w:rPr>
              </w:rPrChange>
            </w:rPr>
            <w:fldChar w:fldCharType="begin"/>
          </w:r>
          <w:r w:rsidRPr="00D56B68">
            <w:rPr>
              <w:rFonts w:ascii="Times New Roman" w:hAnsi="Times New Roman"/>
              <w:noProof/>
              <w:webHidden/>
              <w:rPrChange w:id="679" w:author="Wei Qi Yan" w:date="2024-12-18T19:31:00Z" w16du:dateUtc="2024-12-18T06:31:00Z">
                <w:rPr>
                  <w:noProof/>
                  <w:webHidden/>
                </w:rPr>
              </w:rPrChange>
            </w:rPr>
            <w:instrText xml:space="preserve"> PAGEREF _Toc184799951 \h </w:instrText>
          </w:r>
          <w:r w:rsidRPr="00D56B68">
            <w:rPr>
              <w:rFonts w:ascii="Times New Roman" w:hAnsi="Times New Roman"/>
              <w:noProof/>
              <w:webHidden/>
              <w:rPrChange w:id="680" w:author="Wei Qi Yan" w:date="2024-12-18T19:31:00Z" w16du:dateUtc="2024-12-18T06:31:00Z">
                <w:rPr>
                  <w:noProof/>
                  <w:webHidden/>
                </w:rPr>
              </w:rPrChange>
            </w:rPr>
          </w:r>
          <w:r w:rsidRPr="00D56B68">
            <w:rPr>
              <w:rFonts w:ascii="Times New Roman" w:hAnsi="Times New Roman"/>
              <w:noProof/>
              <w:webHidden/>
              <w:rPrChange w:id="681" w:author="Wei Qi Yan" w:date="2024-12-18T19:31:00Z" w16du:dateUtc="2024-12-18T06:31:00Z">
                <w:rPr>
                  <w:noProof/>
                  <w:webHidden/>
                </w:rPr>
              </w:rPrChange>
            </w:rPr>
            <w:fldChar w:fldCharType="separate"/>
          </w:r>
          <w:r w:rsidRPr="00D56B68">
            <w:rPr>
              <w:rFonts w:ascii="Times New Roman" w:hAnsi="Times New Roman"/>
              <w:noProof/>
              <w:webHidden/>
              <w:rPrChange w:id="682" w:author="Wei Qi Yan" w:date="2024-12-18T19:31:00Z" w16du:dateUtc="2024-12-18T06:31:00Z">
                <w:rPr>
                  <w:noProof/>
                  <w:webHidden/>
                </w:rPr>
              </w:rPrChange>
            </w:rPr>
            <w:t>47</w:t>
          </w:r>
          <w:r w:rsidRPr="00D56B68">
            <w:rPr>
              <w:rFonts w:ascii="Times New Roman" w:hAnsi="Times New Roman"/>
              <w:noProof/>
              <w:webHidden/>
              <w:rPrChange w:id="683" w:author="Wei Qi Yan" w:date="2024-12-18T19:31:00Z" w16du:dateUtc="2024-12-18T06:31:00Z">
                <w:rPr>
                  <w:noProof/>
                  <w:webHidden/>
                </w:rPr>
              </w:rPrChange>
            </w:rPr>
            <w:fldChar w:fldCharType="end"/>
          </w:r>
          <w:r w:rsidRPr="00D56B68">
            <w:rPr>
              <w:rFonts w:ascii="Times New Roman" w:hAnsi="Times New Roman"/>
              <w:noProof/>
              <w:rPrChange w:id="684" w:author="Wei Qi Yan" w:date="2024-12-18T19:31:00Z" w16du:dateUtc="2024-12-18T06:31:00Z">
                <w:rPr>
                  <w:noProof/>
                </w:rPr>
              </w:rPrChange>
            </w:rPr>
            <w:fldChar w:fldCharType="end"/>
          </w:r>
        </w:p>
        <w:p w14:paraId="66473389" w14:textId="0FF94552"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685"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686" w:author="Wei Qi Yan" w:date="2024-12-18T19:31:00Z" w16du:dateUtc="2024-12-18T06:31:00Z">
                <w:rPr/>
              </w:rPrChange>
            </w:rPr>
            <w:fldChar w:fldCharType="begin"/>
          </w:r>
          <w:r w:rsidRPr="00D56B68">
            <w:rPr>
              <w:rFonts w:ascii="Times New Roman" w:hAnsi="Times New Roman"/>
              <w:rPrChange w:id="687" w:author="Wei Qi Yan" w:date="2024-12-18T19:31:00Z" w16du:dateUtc="2024-12-18T06:31:00Z">
                <w:rPr/>
              </w:rPrChange>
            </w:rPr>
            <w:instrText>HYPERLINK \l "_Toc184799952"</w:instrText>
          </w:r>
          <w:r w:rsidRPr="00D56B68">
            <w:rPr>
              <w:rFonts w:ascii="Times New Roman" w:hAnsi="Times New Roman"/>
              <w:rPrChange w:id="688" w:author="Wei Qi Yan" w:date="2024-12-18T19:31:00Z" w16du:dateUtc="2024-12-18T06:31:00Z">
                <w:rPr/>
              </w:rPrChange>
            </w:rPr>
          </w:r>
          <w:r w:rsidRPr="00D56B68">
            <w:rPr>
              <w:rFonts w:ascii="Times New Roman" w:hAnsi="Times New Roman"/>
              <w:rPrChange w:id="689" w:author="Wei Qi Yan" w:date="2024-12-18T19:31:00Z" w16du:dateUtc="2024-12-18T06:31:00Z">
                <w:rPr/>
              </w:rPrChange>
            </w:rPr>
            <w:fldChar w:fldCharType="separate"/>
          </w:r>
          <w:r w:rsidRPr="00D56B68">
            <w:rPr>
              <w:rStyle w:val="Hyperlink"/>
              <w:rFonts w:ascii="Times New Roman" w:hAnsi="Times New Roman"/>
              <w:noProof/>
            </w:rPr>
            <w:t>4)</w:t>
          </w:r>
          <w:r w:rsidRPr="00D56B68">
            <w:rPr>
              <w:rFonts w:ascii="Times New Roman" w:hAnsi="Times New Roman"/>
              <w:noProof/>
              <w:kern w:val="2"/>
              <w:sz w:val="24"/>
              <w:szCs w:val="24"/>
              <w:lang w:val="en-NZ"/>
              <w14:ligatures w14:val="standardContextual"/>
              <w:rPrChange w:id="690"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Interpretability and Transparency</w:t>
          </w:r>
          <w:r w:rsidRPr="00D56B68">
            <w:rPr>
              <w:rFonts w:ascii="Times New Roman" w:hAnsi="Times New Roman"/>
              <w:noProof/>
              <w:webHidden/>
              <w:rPrChange w:id="691" w:author="Wei Qi Yan" w:date="2024-12-18T19:31:00Z" w16du:dateUtc="2024-12-18T06:31:00Z">
                <w:rPr>
                  <w:noProof/>
                  <w:webHidden/>
                </w:rPr>
              </w:rPrChange>
            </w:rPr>
            <w:tab/>
          </w:r>
          <w:r w:rsidRPr="00D56B68">
            <w:rPr>
              <w:rFonts w:ascii="Times New Roman" w:hAnsi="Times New Roman"/>
              <w:noProof/>
              <w:webHidden/>
              <w:rPrChange w:id="692" w:author="Wei Qi Yan" w:date="2024-12-18T19:31:00Z" w16du:dateUtc="2024-12-18T06:31:00Z">
                <w:rPr>
                  <w:noProof/>
                  <w:webHidden/>
                </w:rPr>
              </w:rPrChange>
            </w:rPr>
            <w:fldChar w:fldCharType="begin"/>
          </w:r>
          <w:r w:rsidRPr="00D56B68">
            <w:rPr>
              <w:rFonts w:ascii="Times New Roman" w:hAnsi="Times New Roman"/>
              <w:noProof/>
              <w:webHidden/>
              <w:rPrChange w:id="693" w:author="Wei Qi Yan" w:date="2024-12-18T19:31:00Z" w16du:dateUtc="2024-12-18T06:31:00Z">
                <w:rPr>
                  <w:noProof/>
                  <w:webHidden/>
                </w:rPr>
              </w:rPrChange>
            </w:rPr>
            <w:instrText xml:space="preserve"> PAGEREF _Toc184799952 \h </w:instrText>
          </w:r>
          <w:r w:rsidRPr="00D56B68">
            <w:rPr>
              <w:rFonts w:ascii="Times New Roman" w:hAnsi="Times New Roman"/>
              <w:noProof/>
              <w:webHidden/>
              <w:rPrChange w:id="694" w:author="Wei Qi Yan" w:date="2024-12-18T19:31:00Z" w16du:dateUtc="2024-12-18T06:31:00Z">
                <w:rPr>
                  <w:noProof/>
                  <w:webHidden/>
                </w:rPr>
              </w:rPrChange>
            </w:rPr>
          </w:r>
          <w:r w:rsidRPr="00D56B68">
            <w:rPr>
              <w:rFonts w:ascii="Times New Roman" w:hAnsi="Times New Roman"/>
              <w:noProof/>
              <w:webHidden/>
              <w:rPrChange w:id="695" w:author="Wei Qi Yan" w:date="2024-12-18T19:31:00Z" w16du:dateUtc="2024-12-18T06:31:00Z">
                <w:rPr>
                  <w:noProof/>
                  <w:webHidden/>
                </w:rPr>
              </w:rPrChange>
            </w:rPr>
            <w:fldChar w:fldCharType="separate"/>
          </w:r>
          <w:r w:rsidRPr="00D56B68">
            <w:rPr>
              <w:rFonts w:ascii="Times New Roman" w:hAnsi="Times New Roman"/>
              <w:noProof/>
              <w:webHidden/>
              <w:rPrChange w:id="696" w:author="Wei Qi Yan" w:date="2024-12-18T19:31:00Z" w16du:dateUtc="2024-12-18T06:31:00Z">
                <w:rPr>
                  <w:noProof/>
                  <w:webHidden/>
                </w:rPr>
              </w:rPrChange>
            </w:rPr>
            <w:t>49</w:t>
          </w:r>
          <w:r w:rsidRPr="00D56B68">
            <w:rPr>
              <w:rFonts w:ascii="Times New Roman" w:hAnsi="Times New Roman"/>
              <w:noProof/>
              <w:webHidden/>
              <w:rPrChange w:id="697" w:author="Wei Qi Yan" w:date="2024-12-18T19:31:00Z" w16du:dateUtc="2024-12-18T06:31:00Z">
                <w:rPr>
                  <w:noProof/>
                  <w:webHidden/>
                </w:rPr>
              </w:rPrChange>
            </w:rPr>
            <w:fldChar w:fldCharType="end"/>
          </w:r>
          <w:r w:rsidRPr="00D56B68">
            <w:rPr>
              <w:rFonts w:ascii="Times New Roman" w:hAnsi="Times New Roman"/>
              <w:noProof/>
              <w:rPrChange w:id="698" w:author="Wei Qi Yan" w:date="2024-12-18T19:31:00Z" w16du:dateUtc="2024-12-18T06:31:00Z">
                <w:rPr>
                  <w:noProof/>
                </w:rPr>
              </w:rPrChange>
            </w:rPr>
            <w:fldChar w:fldCharType="end"/>
          </w:r>
        </w:p>
        <w:p w14:paraId="54910AA0" w14:textId="57AA8A5F" w:rsidR="00FD7CA2" w:rsidRPr="00D56B68" w:rsidRDefault="00FD7CA2">
          <w:pPr>
            <w:pStyle w:val="TOC3"/>
            <w:tabs>
              <w:tab w:val="left" w:pos="960"/>
              <w:tab w:val="right" w:leader="dot" w:pos="8494"/>
            </w:tabs>
            <w:rPr>
              <w:rFonts w:ascii="Times New Roman" w:hAnsi="Times New Roman"/>
              <w:noProof/>
              <w:kern w:val="2"/>
              <w:sz w:val="24"/>
              <w:szCs w:val="24"/>
              <w:lang w:val="en-NZ"/>
              <w14:ligatures w14:val="standardContextual"/>
              <w:rPrChange w:id="699"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700" w:author="Wei Qi Yan" w:date="2024-12-18T19:31:00Z" w16du:dateUtc="2024-12-18T06:31:00Z">
                <w:rPr/>
              </w:rPrChange>
            </w:rPr>
            <w:fldChar w:fldCharType="begin"/>
          </w:r>
          <w:r w:rsidRPr="00D56B68">
            <w:rPr>
              <w:rFonts w:ascii="Times New Roman" w:hAnsi="Times New Roman"/>
              <w:rPrChange w:id="701" w:author="Wei Qi Yan" w:date="2024-12-18T19:31:00Z" w16du:dateUtc="2024-12-18T06:31:00Z">
                <w:rPr/>
              </w:rPrChange>
            </w:rPr>
            <w:instrText>HYPERLINK \l "_Toc184799953"</w:instrText>
          </w:r>
          <w:r w:rsidRPr="00D56B68">
            <w:rPr>
              <w:rFonts w:ascii="Times New Roman" w:hAnsi="Times New Roman"/>
              <w:rPrChange w:id="702" w:author="Wei Qi Yan" w:date="2024-12-18T19:31:00Z" w16du:dateUtc="2024-12-18T06:31:00Z">
                <w:rPr/>
              </w:rPrChange>
            </w:rPr>
          </w:r>
          <w:r w:rsidRPr="00D56B68">
            <w:rPr>
              <w:rFonts w:ascii="Times New Roman" w:hAnsi="Times New Roman"/>
              <w:rPrChange w:id="703" w:author="Wei Qi Yan" w:date="2024-12-18T19:31:00Z" w16du:dateUtc="2024-12-18T06:31:00Z">
                <w:rPr/>
              </w:rPrChange>
            </w:rPr>
            <w:fldChar w:fldCharType="separate"/>
          </w:r>
          <w:r w:rsidRPr="00D56B68">
            <w:rPr>
              <w:rStyle w:val="Hyperlink"/>
              <w:rFonts w:ascii="Times New Roman" w:hAnsi="Times New Roman"/>
              <w:noProof/>
            </w:rPr>
            <w:t>5)</w:t>
          </w:r>
          <w:r w:rsidRPr="00D56B68">
            <w:rPr>
              <w:rFonts w:ascii="Times New Roman" w:hAnsi="Times New Roman"/>
              <w:noProof/>
              <w:kern w:val="2"/>
              <w:sz w:val="24"/>
              <w:szCs w:val="24"/>
              <w:lang w:val="en-NZ"/>
              <w14:ligatures w14:val="standardContextual"/>
              <w:rPrChange w:id="704"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Evaluation: User Feedback</w:t>
          </w:r>
          <w:r w:rsidRPr="00D56B68">
            <w:rPr>
              <w:rFonts w:ascii="Times New Roman" w:hAnsi="Times New Roman"/>
              <w:noProof/>
              <w:webHidden/>
              <w:rPrChange w:id="705" w:author="Wei Qi Yan" w:date="2024-12-18T19:31:00Z" w16du:dateUtc="2024-12-18T06:31:00Z">
                <w:rPr>
                  <w:noProof/>
                  <w:webHidden/>
                </w:rPr>
              </w:rPrChange>
            </w:rPr>
            <w:tab/>
          </w:r>
          <w:r w:rsidRPr="00D56B68">
            <w:rPr>
              <w:rFonts w:ascii="Times New Roman" w:hAnsi="Times New Roman"/>
              <w:noProof/>
              <w:webHidden/>
              <w:rPrChange w:id="706" w:author="Wei Qi Yan" w:date="2024-12-18T19:31:00Z" w16du:dateUtc="2024-12-18T06:31:00Z">
                <w:rPr>
                  <w:noProof/>
                  <w:webHidden/>
                </w:rPr>
              </w:rPrChange>
            </w:rPr>
            <w:fldChar w:fldCharType="begin"/>
          </w:r>
          <w:r w:rsidRPr="00D56B68">
            <w:rPr>
              <w:rFonts w:ascii="Times New Roman" w:hAnsi="Times New Roman"/>
              <w:noProof/>
              <w:webHidden/>
              <w:rPrChange w:id="707" w:author="Wei Qi Yan" w:date="2024-12-18T19:31:00Z" w16du:dateUtc="2024-12-18T06:31:00Z">
                <w:rPr>
                  <w:noProof/>
                  <w:webHidden/>
                </w:rPr>
              </w:rPrChange>
            </w:rPr>
            <w:instrText xml:space="preserve"> PAGEREF _Toc184799953 \h </w:instrText>
          </w:r>
          <w:r w:rsidRPr="00D56B68">
            <w:rPr>
              <w:rFonts w:ascii="Times New Roman" w:hAnsi="Times New Roman"/>
              <w:noProof/>
              <w:webHidden/>
              <w:rPrChange w:id="708" w:author="Wei Qi Yan" w:date="2024-12-18T19:31:00Z" w16du:dateUtc="2024-12-18T06:31:00Z">
                <w:rPr>
                  <w:noProof/>
                  <w:webHidden/>
                </w:rPr>
              </w:rPrChange>
            </w:rPr>
          </w:r>
          <w:r w:rsidRPr="00D56B68">
            <w:rPr>
              <w:rFonts w:ascii="Times New Roman" w:hAnsi="Times New Roman"/>
              <w:noProof/>
              <w:webHidden/>
              <w:rPrChange w:id="709" w:author="Wei Qi Yan" w:date="2024-12-18T19:31:00Z" w16du:dateUtc="2024-12-18T06:31:00Z">
                <w:rPr>
                  <w:noProof/>
                  <w:webHidden/>
                </w:rPr>
              </w:rPrChange>
            </w:rPr>
            <w:fldChar w:fldCharType="separate"/>
          </w:r>
          <w:r w:rsidRPr="00D56B68">
            <w:rPr>
              <w:rFonts w:ascii="Times New Roman" w:hAnsi="Times New Roman"/>
              <w:noProof/>
              <w:webHidden/>
              <w:rPrChange w:id="710" w:author="Wei Qi Yan" w:date="2024-12-18T19:31:00Z" w16du:dateUtc="2024-12-18T06:31:00Z">
                <w:rPr>
                  <w:noProof/>
                  <w:webHidden/>
                </w:rPr>
              </w:rPrChange>
            </w:rPr>
            <w:t>51</w:t>
          </w:r>
          <w:r w:rsidRPr="00D56B68">
            <w:rPr>
              <w:rFonts w:ascii="Times New Roman" w:hAnsi="Times New Roman"/>
              <w:noProof/>
              <w:webHidden/>
              <w:rPrChange w:id="711" w:author="Wei Qi Yan" w:date="2024-12-18T19:31:00Z" w16du:dateUtc="2024-12-18T06:31:00Z">
                <w:rPr>
                  <w:noProof/>
                  <w:webHidden/>
                </w:rPr>
              </w:rPrChange>
            </w:rPr>
            <w:fldChar w:fldCharType="end"/>
          </w:r>
          <w:r w:rsidRPr="00D56B68">
            <w:rPr>
              <w:rFonts w:ascii="Times New Roman" w:hAnsi="Times New Roman"/>
              <w:noProof/>
              <w:rPrChange w:id="712" w:author="Wei Qi Yan" w:date="2024-12-18T19:31:00Z" w16du:dateUtc="2024-12-18T06:31:00Z">
                <w:rPr>
                  <w:noProof/>
                </w:rPr>
              </w:rPrChange>
            </w:rPr>
            <w:fldChar w:fldCharType="end"/>
          </w:r>
        </w:p>
        <w:p w14:paraId="5B517FA1" w14:textId="5DB5D70D" w:rsidR="00FD7CA2" w:rsidRPr="00D56B68" w:rsidRDefault="00FD7CA2" w:rsidP="00F915AF">
          <w:pPr>
            <w:pStyle w:val="TOC1"/>
            <w:rPr>
              <w:b w:val="0"/>
              <w:bCs w:val="0"/>
              <w:kern w:val="2"/>
              <w:sz w:val="24"/>
              <w:szCs w:val="24"/>
              <w:lang w:val="en-NZ"/>
              <w14:ligatures w14:val="standardContextual"/>
              <w:rPrChange w:id="713"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714" w:author="Wei Qi Yan" w:date="2024-12-18T19:31:00Z" w16du:dateUtc="2024-12-18T06:31:00Z">
                <w:rPr/>
              </w:rPrChange>
            </w:rPr>
            <w:fldChar w:fldCharType="begin"/>
          </w:r>
          <w:r w:rsidRPr="00D56B68">
            <w:rPr>
              <w:b w:val="0"/>
              <w:bCs w:val="0"/>
              <w:rPrChange w:id="715" w:author="Wei Qi Yan" w:date="2024-12-18T19:31:00Z" w16du:dateUtc="2024-12-18T06:31:00Z">
                <w:rPr/>
              </w:rPrChange>
            </w:rPr>
            <w:instrText>HYPERLINK \l "_Toc184799954"</w:instrText>
          </w:r>
          <w:r w:rsidRPr="00D56B68">
            <w:rPr>
              <w:b w:val="0"/>
              <w:bCs w:val="0"/>
              <w:rPrChange w:id="716" w:author="Wei Qi Yan" w:date="2024-12-18T19:31:00Z" w16du:dateUtc="2024-12-18T06:31:00Z">
                <w:rPr/>
              </w:rPrChange>
            </w:rPr>
          </w:r>
          <w:r w:rsidRPr="00D56B68">
            <w:rPr>
              <w:b w:val="0"/>
              <w:bCs w:val="0"/>
              <w:rPrChange w:id="717" w:author="Wei Qi Yan" w:date="2024-12-18T19:31:00Z" w16du:dateUtc="2024-12-18T06:31:00Z">
                <w:rPr/>
              </w:rPrChange>
            </w:rPr>
            <w:fldChar w:fldCharType="separate"/>
          </w:r>
          <w:r w:rsidRPr="00D56B68">
            <w:rPr>
              <w:rStyle w:val="Hyperlink"/>
              <w:b w:val="0"/>
              <w:bCs w:val="0"/>
              <w:rPrChange w:id="718" w:author="Wei Qi Yan" w:date="2024-12-18T19:31:00Z" w16du:dateUtc="2024-12-18T06:31:00Z">
                <w:rPr>
                  <w:rStyle w:val="Hyperlink"/>
                  <w:rFonts w:ascii="Times New Roman" w:hAnsi="Times New Roman"/>
                  <w:noProof/>
                </w:rPr>
              </w:rPrChange>
            </w:rPr>
            <w:t>Chapter 5 Analysis and Discussions</w:t>
          </w:r>
          <w:r w:rsidRPr="00D56B68">
            <w:rPr>
              <w:b w:val="0"/>
              <w:bCs w:val="0"/>
              <w:webHidden/>
              <w:rPrChange w:id="719" w:author="Wei Qi Yan" w:date="2024-12-18T19:31:00Z" w16du:dateUtc="2024-12-18T06:31:00Z">
                <w:rPr>
                  <w:noProof/>
                  <w:webHidden/>
                </w:rPr>
              </w:rPrChange>
            </w:rPr>
            <w:tab/>
          </w:r>
          <w:r w:rsidRPr="00D56B68">
            <w:rPr>
              <w:b w:val="0"/>
              <w:bCs w:val="0"/>
              <w:webHidden/>
              <w:rPrChange w:id="720" w:author="Wei Qi Yan" w:date="2024-12-18T19:31:00Z" w16du:dateUtc="2024-12-18T06:31:00Z">
                <w:rPr>
                  <w:noProof/>
                  <w:webHidden/>
                </w:rPr>
              </w:rPrChange>
            </w:rPr>
            <w:fldChar w:fldCharType="begin"/>
          </w:r>
          <w:r w:rsidRPr="00D56B68">
            <w:rPr>
              <w:b w:val="0"/>
              <w:bCs w:val="0"/>
              <w:webHidden/>
              <w:rPrChange w:id="721" w:author="Wei Qi Yan" w:date="2024-12-18T19:31:00Z" w16du:dateUtc="2024-12-18T06:31:00Z">
                <w:rPr>
                  <w:noProof/>
                  <w:webHidden/>
                </w:rPr>
              </w:rPrChange>
            </w:rPr>
            <w:instrText xml:space="preserve"> PAGEREF _Toc184799954 \h </w:instrText>
          </w:r>
          <w:r w:rsidRPr="00D56B68">
            <w:rPr>
              <w:b w:val="0"/>
              <w:bCs w:val="0"/>
              <w:webHidden/>
              <w:rPrChange w:id="722" w:author="Wei Qi Yan" w:date="2024-12-18T19:31:00Z" w16du:dateUtc="2024-12-18T06:31:00Z">
                <w:rPr>
                  <w:noProof/>
                  <w:webHidden/>
                </w:rPr>
              </w:rPrChange>
            </w:rPr>
          </w:r>
          <w:r w:rsidRPr="00D56B68">
            <w:rPr>
              <w:b w:val="0"/>
              <w:bCs w:val="0"/>
              <w:webHidden/>
              <w:rPrChange w:id="723" w:author="Wei Qi Yan" w:date="2024-12-18T19:31:00Z" w16du:dateUtc="2024-12-18T06:31:00Z">
                <w:rPr>
                  <w:noProof/>
                  <w:webHidden/>
                </w:rPr>
              </w:rPrChange>
            </w:rPr>
            <w:fldChar w:fldCharType="separate"/>
          </w:r>
          <w:r w:rsidRPr="00D56B68">
            <w:rPr>
              <w:b w:val="0"/>
              <w:bCs w:val="0"/>
              <w:webHidden/>
              <w:rPrChange w:id="724" w:author="Wei Qi Yan" w:date="2024-12-18T19:31:00Z" w16du:dateUtc="2024-12-18T06:31:00Z">
                <w:rPr>
                  <w:noProof/>
                  <w:webHidden/>
                </w:rPr>
              </w:rPrChange>
            </w:rPr>
            <w:t>54</w:t>
          </w:r>
          <w:r w:rsidRPr="00D56B68">
            <w:rPr>
              <w:b w:val="0"/>
              <w:bCs w:val="0"/>
              <w:webHidden/>
              <w:rPrChange w:id="725" w:author="Wei Qi Yan" w:date="2024-12-18T19:31:00Z" w16du:dateUtc="2024-12-18T06:31:00Z">
                <w:rPr>
                  <w:noProof/>
                  <w:webHidden/>
                </w:rPr>
              </w:rPrChange>
            </w:rPr>
            <w:fldChar w:fldCharType="end"/>
          </w:r>
          <w:r w:rsidRPr="00D56B68">
            <w:rPr>
              <w:b w:val="0"/>
              <w:bCs w:val="0"/>
              <w:rPrChange w:id="726" w:author="Wei Qi Yan" w:date="2024-12-18T19:31:00Z" w16du:dateUtc="2024-12-18T06:31:00Z">
                <w:rPr>
                  <w:noProof/>
                </w:rPr>
              </w:rPrChange>
            </w:rPr>
            <w:fldChar w:fldCharType="end"/>
          </w:r>
        </w:p>
        <w:p w14:paraId="609A25B8" w14:textId="43693764" w:rsidR="00FD7CA2" w:rsidRPr="00D56B68" w:rsidRDefault="00FD7CA2">
          <w:pPr>
            <w:pStyle w:val="TOC2"/>
            <w:rPr>
              <w:rFonts w:ascii="Times New Roman" w:hAnsi="Times New Roman"/>
              <w:noProof/>
              <w:kern w:val="2"/>
              <w:sz w:val="24"/>
              <w:szCs w:val="24"/>
              <w:lang w:val="en-NZ"/>
              <w14:ligatures w14:val="standardContextual"/>
              <w:rPrChange w:id="727"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728" w:author="Wei Qi Yan" w:date="2024-12-18T19:31:00Z" w16du:dateUtc="2024-12-18T06:31:00Z">
                <w:rPr/>
              </w:rPrChange>
            </w:rPr>
            <w:fldChar w:fldCharType="begin"/>
          </w:r>
          <w:r w:rsidRPr="00D56B68">
            <w:rPr>
              <w:rFonts w:ascii="Times New Roman" w:hAnsi="Times New Roman"/>
              <w:rPrChange w:id="729" w:author="Wei Qi Yan" w:date="2024-12-18T19:31:00Z" w16du:dateUtc="2024-12-18T06:31:00Z">
                <w:rPr/>
              </w:rPrChange>
            </w:rPr>
            <w:instrText>HYPERLINK \l "_Toc184799955"</w:instrText>
          </w:r>
          <w:r w:rsidRPr="00D56B68">
            <w:rPr>
              <w:rFonts w:ascii="Times New Roman" w:hAnsi="Times New Roman"/>
              <w:rPrChange w:id="730" w:author="Wei Qi Yan" w:date="2024-12-18T19:31:00Z" w16du:dateUtc="2024-12-18T06:31:00Z">
                <w:rPr/>
              </w:rPrChange>
            </w:rPr>
          </w:r>
          <w:r w:rsidRPr="00D56B68">
            <w:rPr>
              <w:rFonts w:ascii="Times New Roman" w:hAnsi="Times New Roman"/>
              <w:rPrChange w:id="731" w:author="Wei Qi Yan" w:date="2024-12-18T19:31:00Z" w16du:dateUtc="2024-12-18T06:31:00Z">
                <w:rPr/>
              </w:rPrChange>
            </w:rPr>
            <w:fldChar w:fldCharType="separate"/>
          </w:r>
          <w:r w:rsidRPr="00D56B68">
            <w:rPr>
              <w:rStyle w:val="Hyperlink"/>
              <w:rFonts w:ascii="Times New Roman" w:hAnsi="Times New Roman"/>
              <w:noProof/>
            </w:rPr>
            <w:t>5.1</w:t>
          </w:r>
          <w:r w:rsidRPr="00D56B68">
            <w:rPr>
              <w:rFonts w:ascii="Times New Roman" w:hAnsi="Times New Roman"/>
              <w:noProof/>
              <w:kern w:val="2"/>
              <w:sz w:val="24"/>
              <w:szCs w:val="24"/>
              <w:lang w:val="en-NZ"/>
              <w14:ligatures w14:val="standardContextual"/>
              <w:rPrChange w:id="732"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Computer Vision</w:t>
          </w:r>
          <w:r w:rsidRPr="00D56B68">
            <w:rPr>
              <w:rFonts w:ascii="Times New Roman" w:hAnsi="Times New Roman"/>
              <w:noProof/>
              <w:webHidden/>
              <w:rPrChange w:id="733" w:author="Wei Qi Yan" w:date="2024-12-18T19:31:00Z" w16du:dateUtc="2024-12-18T06:31:00Z">
                <w:rPr>
                  <w:noProof/>
                  <w:webHidden/>
                </w:rPr>
              </w:rPrChange>
            </w:rPr>
            <w:tab/>
          </w:r>
          <w:r w:rsidRPr="00D56B68">
            <w:rPr>
              <w:rFonts w:ascii="Times New Roman" w:hAnsi="Times New Roman"/>
              <w:noProof/>
              <w:webHidden/>
              <w:rPrChange w:id="734" w:author="Wei Qi Yan" w:date="2024-12-18T19:31:00Z" w16du:dateUtc="2024-12-18T06:31:00Z">
                <w:rPr>
                  <w:noProof/>
                  <w:webHidden/>
                </w:rPr>
              </w:rPrChange>
            </w:rPr>
            <w:fldChar w:fldCharType="begin"/>
          </w:r>
          <w:r w:rsidRPr="00D56B68">
            <w:rPr>
              <w:rFonts w:ascii="Times New Roman" w:hAnsi="Times New Roman"/>
              <w:noProof/>
              <w:webHidden/>
              <w:rPrChange w:id="735" w:author="Wei Qi Yan" w:date="2024-12-18T19:31:00Z" w16du:dateUtc="2024-12-18T06:31:00Z">
                <w:rPr>
                  <w:noProof/>
                  <w:webHidden/>
                </w:rPr>
              </w:rPrChange>
            </w:rPr>
            <w:instrText xml:space="preserve"> PAGEREF _Toc184799955 \h </w:instrText>
          </w:r>
          <w:r w:rsidRPr="00D56B68">
            <w:rPr>
              <w:rFonts w:ascii="Times New Roman" w:hAnsi="Times New Roman"/>
              <w:noProof/>
              <w:webHidden/>
              <w:rPrChange w:id="736" w:author="Wei Qi Yan" w:date="2024-12-18T19:31:00Z" w16du:dateUtc="2024-12-18T06:31:00Z">
                <w:rPr>
                  <w:noProof/>
                  <w:webHidden/>
                </w:rPr>
              </w:rPrChange>
            </w:rPr>
          </w:r>
          <w:r w:rsidRPr="00D56B68">
            <w:rPr>
              <w:rFonts w:ascii="Times New Roman" w:hAnsi="Times New Roman"/>
              <w:noProof/>
              <w:webHidden/>
              <w:rPrChange w:id="737" w:author="Wei Qi Yan" w:date="2024-12-18T19:31:00Z" w16du:dateUtc="2024-12-18T06:31:00Z">
                <w:rPr>
                  <w:noProof/>
                  <w:webHidden/>
                </w:rPr>
              </w:rPrChange>
            </w:rPr>
            <w:fldChar w:fldCharType="separate"/>
          </w:r>
          <w:r w:rsidRPr="00D56B68">
            <w:rPr>
              <w:rFonts w:ascii="Times New Roman" w:hAnsi="Times New Roman"/>
              <w:noProof/>
              <w:webHidden/>
              <w:rPrChange w:id="738" w:author="Wei Qi Yan" w:date="2024-12-18T19:31:00Z" w16du:dateUtc="2024-12-18T06:31:00Z">
                <w:rPr>
                  <w:noProof/>
                  <w:webHidden/>
                </w:rPr>
              </w:rPrChange>
            </w:rPr>
            <w:t>55</w:t>
          </w:r>
          <w:r w:rsidRPr="00D56B68">
            <w:rPr>
              <w:rFonts w:ascii="Times New Roman" w:hAnsi="Times New Roman"/>
              <w:noProof/>
              <w:webHidden/>
              <w:rPrChange w:id="739" w:author="Wei Qi Yan" w:date="2024-12-18T19:31:00Z" w16du:dateUtc="2024-12-18T06:31:00Z">
                <w:rPr>
                  <w:noProof/>
                  <w:webHidden/>
                </w:rPr>
              </w:rPrChange>
            </w:rPr>
            <w:fldChar w:fldCharType="end"/>
          </w:r>
          <w:r w:rsidRPr="00D56B68">
            <w:rPr>
              <w:rFonts w:ascii="Times New Roman" w:hAnsi="Times New Roman"/>
              <w:noProof/>
              <w:rPrChange w:id="740" w:author="Wei Qi Yan" w:date="2024-12-18T19:31:00Z" w16du:dateUtc="2024-12-18T06:31:00Z">
                <w:rPr>
                  <w:noProof/>
                </w:rPr>
              </w:rPrChange>
            </w:rPr>
            <w:fldChar w:fldCharType="end"/>
          </w:r>
        </w:p>
        <w:p w14:paraId="14A5E2B5" w14:textId="7E2B1DDC" w:rsidR="00FD7CA2" w:rsidRPr="00D56B68" w:rsidRDefault="00FD7CA2">
          <w:pPr>
            <w:pStyle w:val="TOC2"/>
            <w:rPr>
              <w:rFonts w:ascii="Times New Roman" w:hAnsi="Times New Roman"/>
              <w:noProof/>
              <w:kern w:val="2"/>
              <w:sz w:val="24"/>
              <w:szCs w:val="24"/>
              <w:lang w:val="en-NZ"/>
              <w14:ligatures w14:val="standardContextual"/>
              <w:rPrChange w:id="741"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742" w:author="Wei Qi Yan" w:date="2024-12-18T19:31:00Z" w16du:dateUtc="2024-12-18T06:31:00Z">
                <w:rPr/>
              </w:rPrChange>
            </w:rPr>
            <w:fldChar w:fldCharType="begin"/>
          </w:r>
          <w:r w:rsidRPr="00D56B68">
            <w:rPr>
              <w:rFonts w:ascii="Times New Roman" w:hAnsi="Times New Roman"/>
              <w:rPrChange w:id="743" w:author="Wei Qi Yan" w:date="2024-12-18T19:31:00Z" w16du:dateUtc="2024-12-18T06:31:00Z">
                <w:rPr/>
              </w:rPrChange>
            </w:rPr>
            <w:instrText>HYPERLINK \l "_Toc184799956"</w:instrText>
          </w:r>
          <w:r w:rsidRPr="00D56B68">
            <w:rPr>
              <w:rFonts w:ascii="Times New Roman" w:hAnsi="Times New Roman"/>
              <w:rPrChange w:id="744" w:author="Wei Qi Yan" w:date="2024-12-18T19:31:00Z" w16du:dateUtc="2024-12-18T06:31:00Z">
                <w:rPr/>
              </w:rPrChange>
            </w:rPr>
          </w:r>
          <w:r w:rsidRPr="00D56B68">
            <w:rPr>
              <w:rFonts w:ascii="Times New Roman" w:hAnsi="Times New Roman"/>
              <w:rPrChange w:id="745" w:author="Wei Qi Yan" w:date="2024-12-18T19:31:00Z" w16du:dateUtc="2024-12-18T06:31:00Z">
                <w:rPr/>
              </w:rPrChange>
            </w:rPr>
            <w:fldChar w:fldCharType="separate"/>
          </w:r>
          <w:r w:rsidRPr="00D56B68">
            <w:rPr>
              <w:rStyle w:val="Hyperlink"/>
              <w:rFonts w:ascii="Times New Roman" w:hAnsi="Times New Roman"/>
              <w:noProof/>
            </w:rPr>
            <w:t>5.2</w:t>
          </w:r>
          <w:r w:rsidRPr="00D56B68">
            <w:rPr>
              <w:rFonts w:ascii="Times New Roman" w:hAnsi="Times New Roman"/>
              <w:noProof/>
              <w:kern w:val="2"/>
              <w:sz w:val="24"/>
              <w:szCs w:val="24"/>
              <w:lang w:val="en-NZ"/>
              <w14:ligatures w14:val="standardContextual"/>
              <w:rPrChange w:id="746"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LLMs</w:t>
          </w:r>
          <w:r w:rsidRPr="00D56B68">
            <w:rPr>
              <w:rFonts w:ascii="Times New Roman" w:hAnsi="Times New Roman"/>
              <w:noProof/>
              <w:webHidden/>
              <w:rPrChange w:id="747" w:author="Wei Qi Yan" w:date="2024-12-18T19:31:00Z" w16du:dateUtc="2024-12-18T06:31:00Z">
                <w:rPr>
                  <w:noProof/>
                  <w:webHidden/>
                </w:rPr>
              </w:rPrChange>
            </w:rPr>
            <w:tab/>
          </w:r>
          <w:r w:rsidRPr="00D56B68">
            <w:rPr>
              <w:rFonts w:ascii="Times New Roman" w:hAnsi="Times New Roman"/>
              <w:noProof/>
              <w:webHidden/>
              <w:rPrChange w:id="748" w:author="Wei Qi Yan" w:date="2024-12-18T19:31:00Z" w16du:dateUtc="2024-12-18T06:31:00Z">
                <w:rPr>
                  <w:noProof/>
                  <w:webHidden/>
                </w:rPr>
              </w:rPrChange>
            </w:rPr>
            <w:fldChar w:fldCharType="begin"/>
          </w:r>
          <w:r w:rsidRPr="00D56B68">
            <w:rPr>
              <w:rFonts w:ascii="Times New Roman" w:hAnsi="Times New Roman"/>
              <w:noProof/>
              <w:webHidden/>
              <w:rPrChange w:id="749" w:author="Wei Qi Yan" w:date="2024-12-18T19:31:00Z" w16du:dateUtc="2024-12-18T06:31:00Z">
                <w:rPr>
                  <w:noProof/>
                  <w:webHidden/>
                </w:rPr>
              </w:rPrChange>
            </w:rPr>
            <w:instrText xml:space="preserve"> PAGEREF _Toc184799956 \h </w:instrText>
          </w:r>
          <w:r w:rsidRPr="00D56B68">
            <w:rPr>
              <w:rFonts w:ascii="Times New Roman" w:hAnsi="Times New Roman"/>
              <w:noProof/>
              <w:webHidden/>
              <w:rPrChange w:id="750" w:author="Wei Qi Yan" w:date="2024-12-18T19:31:00Z" w16du:dateUtc="2024-12-18T06:31:00Z">
                <w:rPr>
                  <w:noProof/>
                  <w:webHidden/>
                </w:rPr>
              </w:rPrChange>
            </w:rPr>
          </w:r>
          <w:r w:rsidRPr="00D56B68">
            <w:rPr>
              <w:rFonts w:ascii="Times New Roman" w:hAnsi="Times New Roman"/>
              <w:noProof/>
              <w:webHidden/>
              <w:rPrChange w:id="751" w:author="Wei Qi Yan" w:date="2024-12-18T19:31:00Z" w16du:dateUtc="2024-12-18T06:31:00Z">
                <w:rPr>
                  <w:noProof/>
                  <w:webHidden/>
                </w:rPr>
              </w:rPrChange>
            </w:rPr>
            <w:fldChar w:fldCharType="separate"/>
          </w:r>
          <w:r w:rsidRPr="00D56B68">
            <w:rPr>
              <w:rFonts w:ascii="Times New Roman" w:hAnsi="Times New Roman"/>
              <w:noProof/>
              <w:webHidden/>
              <w:rPrChange w:id="752" w:author="Wei Qi Yan" w:date="2024-12-18T19:31:00Z" w16du:dateUtc="2024-12-18T06:31:00Z">
                <w:rPr>
                  <w:noProof/>
                  <w:webHidden/>
                </w:rPr>
              </w:rPrChange>
            </w:rPr>
            <w:t>57</w:t>
          </w:r>
          <w:r w:rsidRPr="00D56B68">
            <w:rPr>
              <w:rFonts w:ascii="Times New Roman" w:hAnsi="Times New Roman"/>
              <w:noProof/>
              <w:webHidden/>
              <w:rPrChange w:id="753" w:author="Wei Qi Yan" w:date="2024-12-18T19:31:00Z" w16du:dateUtc="2024-12-18T06:31:00Z">
                <w:rPr>
                  <w:noProof/>
                  <w:webHidden/>
                </w:rPr>
              </w:rPrChange>
            </w:rPr>
            <w:fldChar w:fldCharType="end"/>
          </w:r>
          <w:r w:rsidRPr="00D56B68">
            <w:rPr>
              <w:rFonts w:ascii="Times New Roman" w:hAnsi="Times New Roman"/>
              <w:noProof/>
              <w:rPrChange w:id="754" w:author="Wei Qi Yan" w:date="2024-12-18T19:31:00Z" w16du:dateUtc="2024-12-18T06:31:00Z">
                <w:rPr>
                  <w:noProof/>
                </w:rPr>
              </w:rPrChange>
            </w:rPr>
            <w:fldChar w:fldCharType="end"/>
          </w:r>
        </w:p>
        <w:p w14:paraId="3AF6EB95" w14:textId="448495C7" w:rsidR="00FD7CA2" w:rsidRPr="00D56B68" w:rsidRDefault="00FD7CA2" w:rsidP="00F915AF">
          <w:pPr>
            <w:pStyle w:val="TOC1"/>
            <w:rPr>
              <w:b w:val="0"/>
              <w:bCs w:val="0"/>
              <w:kern w:val="2"/>
              <w:sz w:val="24"/>
              <w:szCs w:val="24"/>
              <w:lang w:val="en-NZ"/>
              <w14:ligatures w14:val="standardContextual"/>
              <w:rPrChange w:id="755"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756" w:author="Wei Qi Yan" w:date="2024-12-18T19:31:00Z" w16du:dateUtc="2024-12-18T06:31:00Z">
                <w:rPr/>
              </w:rPrChange>
            </w:rPr>
            <w:fldChar w:fldCharType="begin"/>
          </w:r>
          <w:r w:rsidRPr="00D56B68">
            <w:rPr>
              <w:b w:val="0"/>
              <w:bCs w:val="0"/>
              <w:rPrChange w:id="757" w:author="Wei Qi Yan" w:date="2024-12-18T19:31:00Z" w16du:dateUtc="2024-12-18T06:31:00Z">
                <w:rPr/>
              </w:rPrChange>
            </w:rPr>
            <w:instrText>HYPERLINK \l "_Toc184799957"</w:instrText>
          </w:r>
          <w:r w:rsidRPr="00D56B68">
            <w:rPr>
              <w:b w:val="0"/>
              <w:bCs w:val="0"/>
              <w:rPrChange w:id="758" w:author="Wei Qi Yan" w:date="2024-12-18T19:31:00Z" w16du:dateUtc="2024-12-18T06:31:00Z">
                <w:rPr/>
              </w:rPrChange>
            </w:rPr>
          </w:r>
          <w:r w:rsidRPr="00D56B68">
            <w:rPr>
              <w:b w:val="0"/>
              <w:bCs w:val="0"/>
              <w:rPrChange w:id="759" w:author="Wei Qi Yan" w:date="2024-12-18T19:31:00Z" w16du:dateUtc="2024-12-18T06:31:00Z">
                <w:rPr/>
              </w:rPrChange>
            </w:rPr>
            <w:fldChar w:fldCharType="separate"/>
          </w:r>
          <w:r w:rsidRPr="00D56B68">
            <w:rPr>
              <w:rStyle w:val="Hyperlink"/>
              <w:b w:val="0"/>
              <w:bCs w:val="0"/>
              <w:rPrChange w:id="760" w:author="Wei Qi Yan" w:date="2024-12-18T19:31:00Z" w16du:dateUtc="2024-12-18T06:31:00Z">
                <w:rPr>
                  <w:rStyle w:val="Hyperlink"/>
                  <w:rFonts w:ascii="Times New Roman" w:hAnsi="Times New Roman"/>
                  <w:noProof/>
                </w:rPr>
              </w:rPrChange>
            </w:rPr>
            <w:t>Chapter 6 Conclusion and Future Work</w:t>
          </w:r>
          <w:r w:rsidRPr="00D56B68">
            <w:rPr>
              <w:b w:val="0"/>
              <w:bCs w:val="0"/>
              <w:webHidden/>
              <w:rPrChange w:id="761" w:author="Wei Qi Yan" w:date="2024-12-18T19:31:00Z" w16du:dateUtc="2024-12-18T06:31:00Z">
                <w:rPr>
                  <w:noProof/>
                  <w:webHidden/>
                </w:rPr>
              </w:rPrChange>
            </w:rPr>
            <w:tab/>
          </w:r>
          <w:r w:rsidRPr="00D56B68">
            <w:rPr>
              <w:b w:val="0"/>
              <w:bCs w:val="0"/>
              <w:webHidden/>
              <w:rPrChange w:id="762" w:author="Wei Qi Yan" w:date="2024-12-18T19:31:00Z" w16du:dateUtc="2024-12-18T06:31:00Z">
                <w:rPr>
                  <w:noProof/>
                  <w:webHidden/>
                </w:rPr>
              </w:rPrChange>
            </w:rPr>
            <w:fldChar w:fldCharType="begin"/>
          </w:r>
          <w:r w:rsidRPr="00D56B68">
            <w:rPr>
              <w:b w:val="0"/>
              <w:bCs w:val="0"/>
              <w:webHidden/>
              <w:rPrChange w:id="763" w:author="Wei Qi Yan" w:date="2024-12-18T19:31:00Z" w16du:dateUtc="2024-12-18T06:31:00Z">
                <w:rPr>
                  <w:noProof/>
                  <w:webHidden/>
                </w:rPr>
              </w:rPrChange>
            </w:rPr>
            <w:instrText xml:space="preserve"> PAGEREF _Toc184799957 \h </w:instrText>
          </w:r>
          <w:r w:rsidRPr="00D56B68">
            <w:rPr>
              <w:b w:val="0"/>
              <w:bCs w:val="0"/>
              <w:webHidden/>
              <w:rPrChange w:id="764" w:author="Wei Qi Yan" w:date="2024-12-18T19:31:00Z" w16du:dateUtc="2024-12-18T06:31:00Z">
                <w:rPr>
                  <w:noProof/>
                  <w:webHidden/>
                </w:rPr>
              </w:rPrChange>
            </w:rPr>
          </w:r>
          <w:r w:rsidRPr="00D56B68">
            <w:rPr>
              <w:b w:val="0"/>
              <w:bCs w:val="0"/>
              <w:webHidden/>
              <w:rPrChange w:id="765" w:author="Wei Qi Yan" w:date="2024-12-18T19:31:00Z" w16du:dateUtc="2024-12-18T06:31:00Z">
                <w:rPr>
                  <w:noProof/>
                  <w:webHidden/>
                </w:rPr>
              </w:rPrChange>
            </w:rPr>
            <w:fldChar w:fldCharType="separate"/>
          </w:r>
          <w:r w:rsidRPr="00D56B68">
            <w:rPr>
              <w:b w:val="0"/>
              <w:bCs w:val="0"/>
              <w:webHidden/>
              <w:rPrChange w:id="766" w:author="Wei Qi Yan" w:date="2024-12-18T19:31:00Z" w16du:dateUtc="2024-12-18T06:31:00Z">
                <w:rPr>
                  <w:noProof/>
                  <w:webHidden/>
                </w:rPr>
              </w:rPrChange>
            </w:rPr>
            <w:t>61</w:t>
          </w:r>
          <w:r w:rsidRPr="00D56B68">
            <w:rPr>
              <w:b w:val="0"/>
              <w:bCs w:val="0"/>
              <w:webHidden/>
              <w:rPrChange w:id="767" w:author="Wei Qi Yan" w:date="2024-12-18T19:31:00Z" w16du:dateUtc="2024-12-18T06:31:00Z">
                <w:rPr>
                  <w:noProof/>
                  <w:webHidden/>
                </w:rPr>
              </w:rPrChange>
            </w:rPr>
            <w:fldChar w:fldCharType="end"/>
          </w:r>
          <w:r w:rsidRPr="00D56B68">
            <w:rPr>
              <w:b w:val="0"/>
              <w:bCs w:val="0"/>
              <w:rPrChange w:id="768" w:author="Wei Qi Yan" w:date="2024-12-18T19:31:00Z" w16du:dateUtc="2024-12-18T06:31:00Z">
                <w:rPr>
                  <w:noProof/>
                </w:rPr>
              </w:rPrChange>
            </w:rPr>
            <w:fldChar w:fldCharType="end"/>
          </w:r>
        </w:p>
        <w:p w14:paraId="2DB884F4" w14:textId="436FD4CB" w:rsidR="00FD7CA2" w:rsidRPr="00D56B68" w:rsidRDefault="00FD7CA2">
          <w:pPr>
            <w:pStyle w:val="TOC2"/>
            <w:rPr>
              <w:rFonts w:ascii="Times New Roman" w:hAnsi="Times New Roman"/>
              <w:noProof/>
              <w:kern w:val="2"/>
              <w:sz w:val="24"/>
              <w:szCs w:val="24"/>
              <w:lang w:val="en-NZ"/>
              <w14:ligatures w14:val="standardContextual"/>
              <w:rPrChange w:id="769"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770" w:author="Wei Qi Yan" w:date="2024-12-18T19:31:00Z" w16du:dateUtc="2024-12-18T06:31:00Z">
                <w:rPr/>
              </w:rPrChange>
            </w:rPr>
            <w:fldChar w:fldCharType="begin"/>
          </w:r>
          <w:r w:rsidRPr="00D56B68">
            <w:rPr>
              <w:rFonts w:ascii="Times New Roman" w:hAnsi="Times New Roman"/>
              <w:rPrChange w:id="771" w:author="Wei Qi Yan" w:date="2024-12-18T19:31:00Z" w16du:dateUtc="2024-12-18T06:31:00Z">
                <w:rPr/>
              </w:rPrChange>
            </w:rPr>
            <w:instrText>HYPERLINK \l "_Toc184799958"</w:instrText>
          </w:r>
          <w:r w:rsidRPr="00D56B68">
            <w:rPr>
              <w:rFonts w:ascii="Times New Roman" w:hAnsi="Times New Roman"/>
              <w:rPrChange w:id="772" w:author="Wei Qi Yan" w:date="2024-12-18T19:31:00Z" w16du:dateUtc="2024-12-18T06:31:00Z">
                <w:rPr/>
              </w:rPrChange>
            </w:rPr>
          </w:r>
          <w:r w:rsidRPr="00D56B68">
            <w:rPr>
              <w:rFonts w:ascii="Times New Roman" w:hAnsi="Times New Roman"/>
              <w:rPrChange w:id="773" w:author="Wei Qi Yan" w:date="2024-12-18T19:31:00Z" w16du:dateUtc="2024-12-18T06:31:00Z">
                <w:rPr/>
              </w:rPrChange>
            </w:rPr>
            <w:fldChar w:fldCharType="separate"/>
          </w:r>
          <w:r w:rsidRPr="00D56B68">
            <w:rPr>
              <w:rStyle w:val="Hyperlink"/>
              <w:rFonts w:ascii="Times New Roman" w:hAnsi="Times New Roman"/>
              <w:noProof/>
            </w:rPr>
            <w:t>6.1</w:t>
          </w:r>
          <w:r w:rsidRPr="00D56B68">
            <w:rPr>
              <w:rFonts w:ascii="Times New Roman" w:hAnsi="Times New Roman"/>
              <w:noProof/>
              <w:kern w:val="2"/>
              <w:sz w:val="24"/>
              <w:szCs w:val="24"/>
              <w:lang w:val="en-NZ"/>
              <w14:ligatures w14:val="standardContextual"/>
              <w:rPrChange w:id="774"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Conclusion</w:t>
          </w:r>
          <w:r w:rsidRPr="00D56B68">
            <w:rPr>
              <w:rFonts w:ascii="Times New Roman" w:hAnsi="Times New Roman"/>
              <w:noProof/>
              <w:webHidden/>
              <w:rPrChange w:id="775" w:author="Wei Qi Yan" w:date="2024-12-18T19:31:00Z" w16du:dateUtc="2024-12-18T06:31:00Z">
                <w:rPr>
                  <w:noProof/>
                  <w:webHidden/>
                </w:rPr>
              </w:rPrChange>
            </w:rPr>
            <w:tab/>
          </w:r>
          <w:r w:rsidRPr="00D56B68">
            <w:rPr>
              <w:rFonts w:ascii="Times New Roman" w:hAnsi="Times New Roman"/>
              <w:noProof/>
              <w:webHidden/>
              <w:rPrChange w:id="776" w:author="Wei Qi Yan" w:date="2024-12-18T19:31:00Z" w16du:dateUtc="2024-12-18T06:31:00Z">
                <w:rPr>
                  <w:noProof/>
                  <w:webHidden/>
                </w:rPr>
              </w:rPrChange>
            </w:rPr>
            <w:fldChar w:fldCharType="begin"/>
          </w:r>
          <w:r w:rsidRPr="00D56B68">
            <w:rPr>
              <w:rFonts w:ascii="Times New Roman" w:hAnsi="Times New Roman"/>
              <w:noProof/>
              <w:webHidden/>
              <w:rPrChange w:id="777" w:author="Wei Qi Yan" w:date="2024-12-18T19:31:00Z" w16du:dateUtc="2024-12-18T06:31:00Z">
                <w:rPr>
                  <w:noProof/>
                  <w:webHidden/>
                </w:rPr>
              </w:rPrChange>
            </w:rPr>
            <w:instrText xml:space="preserve"> PAGEREF _Toc184799958 \h </w:instrText>
          </w:r>
          <w:r w:rsidRPr="00D56B68">
            <w:rPr>
              <w:rFonts w:ascii="Times New Roman" w:hAnsi="Times New Roman"/>
              <w:noProof/>
              <w:webHidden/>
              <w:rPrChange w:id="778" w:author="Wei Qi Yan" w:date="2024-12-18T19:31:00Z" w16du:dateUtc="2024-12-18T06:31:00Z">
                <w:rPr>
                  <w:noProof/>
                  <w:webHidden/>
                </w:rPr>
              </w:rPrChange>
            </w:rPr>
          </w:r>
          <w:r w:rsidRPr="00D56B68">
            <w:rPr>
              <w:rFonts w:ascii="Times New Roman" w:hAnsi="Times New Roman"/>
              <w:noProof/>
              <w:webHidden/>
              <w:rPrChange w:id="779" w:author="Wei Qi Yan" w:date="2024-12-18T19:31:00Z" w16du:dateUtc="2024-12-18T06:31:00Z">
                <w:rPr>
                  <w:noProof/>
                  <w:webHidden/>
                </w:rPr>
              </w:rPrChange>
            </w:rPr>
            <w:fldChar w:fldCharType="separate"/>
          </w:r>
          <w:r w:rsidRPr="00D56B68">
            <w:rPr>
              <w:rFonts w:ascii="Times New Roman" w:hAnsi="Times New Roman"/>
              <w:noProof/>
              <w:webHidden/>
              <w:rPrChange w:id="780" w:author="Wei Qi Yan" w:date="2024-12-18T19:31:00Z" w16du:dateUtc="2024-12-18T06:31:00Z">
                <w:rPr>
                  <w:noProof/>
                  <w:webHidden/>
                </w:rPr>
              </w:rPrChange>
            </w:rPr>
            <w:t>62</w:t>
          </w:r>
          <w:r w:rsidRPr="00D56B68">
            <w:rPr>
              <w:rFonts w:ascii="Times New Roman" w:hAnsi="Times New Roman"/>
              <w:noProof/>
              <w:webHidden/>
              <w:rPrChange w:id="781" w:author="Wei Qi Yan" w:date="2024-12-18T19:31:00Z" w16du:dateUtc="2024-12-18T06:31:00Z">
                <w:rPr>
                  <w:noProof/>
                  <w:webHidden/>
                </w:rPr>
              </w:rPrChange>
            </w:rPr>
            <w:fldChar w:fldCharType="end"/>
          </w:r>
          <w:r w:rsidRPr="00D56B68">
            <w:rPr>
              <w:rFonts w:ascii="Times New Roman" w:hAnsi="Times New Roman"/>
              <w:noProof/>
              <w:rPrChange w:id="782" w:author="Wei Qi Yan" w:date="2024-12-18T19:31:00Z" w16du:dateUtc="2024-12-18T06:31:00Z">
                <w:rPr>
                  <w:noProof/>
                </w:rPr>
              </w:rPrChange>
            </w:rPr>
            <w:fldChar w:fldCharType="end"/>
          </w:r>
        </w:p>
        <w:p w14:paraId="1AD1459B" w14:textId="70B9C3B1" w:rsidR="00FD7CA2" w:rsidRPr="00D56B68" w:rsidRDefault="00FD7CA2">
          <w:pPr>
            <w:pStyle w:val="TOC2"/>
            <w:rPr>
              <w:rFonts w:ascii="Times New Roman" w:hAnsi="Times New Roman"/>
              <w:noProof/>
              <w:kern w:val="2"/>
              <w:sz w:val="24"/>
              <w:szCs w:val="24"/>
              <w:lang w:val="en-NZ"/>
              <w14:ligatures w14:val="standardContextual"/>
              <w:rPrChange w:id="783" w:author="Wei Qi Yan" w:date="2024-12-18T19:31:00Z" w16du:dateUtc="2024-12-18T06:31:00Z">
                <w:rPr>
                  <w:rFonts w:cstheme="minorBidi"/>
                  <w:noProof/>
                  <w:kern w:val="2"/>
                  <w:sz w:val="24"/>
                  <w:szCs w:val="24"/>
                  <w:lang w:val="en-NZ"/>
                  <w14:ligatures w14:val="standardContextual"/>
                </w:rPr>
              </w:rPrChange>
            </w:rPr>
          </w:pPr>
          <w:r w:rsidRPr="00D56B68">
            <w:rPr>
              <w:rFonts w:ascii="Times New Roman" w:hAnsi="Times New Roman"/>
              <w:rPrChange w:id="784" w:author="Wei Qi Yan" w:date="2024-12-18T19:31:00Z" w16du:dateUtc="2024-12-18T06:31:00Z">
                <w:rPr/>
              </w:rPrChange>
            </w:rPr>
            <w:fldChar w:fldCharType="begin"/>
          </w:r>
          <w:r w:rsidRPr="00D56B68">
            <w:rPr>
              <w:rFonts w:ascii="Times New Roman" w:hAnsi="Times New Roman"/>
              <w:rPrChange w:id="785" w:author="Wei Qi Yan" w:date="2024-12-18T19:31:00Z" w16du:dateUtc="2024-12-18T06:31:00Z">
                <w:rPr/>
              </w:rPrChange>
            </w:rPr>
            <w:instrText>HYPERLINK \l "_Toc184799959"</w:instrText>
          </w:r>
          <w:r w:rsidRPr="00D56B68">
            <w:rPr>
              <w:rFonts w:ascii="Times New Roman" w:hAnsi="Times New Roman"/>
              <w:rPrChange w:id="786" w:author="Wei Qi Yan" w:date="2024-12-18T19:31:00Z" w16du:dateUtc="2024-12-18T06:31:00Z">
                <w:rPr/>
              </w:rPrChange>
            </w:rPr>
          </w:r>
          <w:r w:rsidRPr="00D56B68">
            <w:rPr>
              <w:rFonts w:ascii="Times New Roman" w:hAnsi="Times New Roman"/>
              <w:rPrChange w:id="787" w:author="Wei Qi Yan" w:date="2024-12-18T19:31:00Z" w16du:dateUtc="2024-12-18T06:31:00Z">
                <w:rPr/>
              </w:rPrChange>
            </w:rPr>
            <w:fldChar w:fldCharType="separate"/>
          </w:r>
          <w:r w:rsidRPr="00D56B68">
            <w:rPr>
              <w:rStyle w:val="Hyperlink"/>
              <w:rFonts w:ascii="Times New Roman" w:hAnsi="Times New Roman"/>
              <w:noProof/>
            </w:rPr>
            <w:t>6.2</w:t>
          </w:r>
          <w:r w:rsidRPr="00D56B68">
            <w:rPr>
              <w:rFonts w:ascii="Times New Roman" w:hAnsi="Times New Roman"/>
              <w:noProof/>
              <w:kern w:val="2"/>
              <w:sz w:val="24"/>
              <w:szCs w:val="24"/>
              <w:lang w:val="en-NZ"/>
              <w14:ligatures w14:val="standardContextual"/>
              <w:rPrChange w:id="788" w:author="Wei Qi Yan" w:date="2024-12-18T19:31:00Z" w16du:dateUtc="2024-12-18T06:31:00Z">
                <w:rPr>
                  <w:rFonts w:cstheme="minorBidi"/>
                  <w:noProof/>
                  <w:kern w:val="2"/>
                  <w:sz w:val="24"/>
                  <w:szCs w:val="24"/>
                  <w:lang w:val="en-NZ"/>
                  <w14:ligatures w14:val="standardContextual"/>
                </w:rPr>
              </w:rPrChange>
            </w:rPr>
            <w:tab/>
          </w:r>
          <w:r w:rsidRPr="00D56B68">
            <w:rPr>
              <w:rStyle w:val="Hyperlink"/>
              <w:rFonts w:ascii="Times New Roman" w:hAnsi="Times New Roman"/>
              <w:noProof/>
            </w:rPr>
            <w:t>Future Work</w:t>
          </w:r>
          <w:r w:rsidRPr="00D56B68">
            <w:rPr>
              <w:rFonts w:ascii="Times New Roman" w:hAnsi="Times New Roman"/>
              <w:noProof/>
              <w:webHidden/>
              <w:rPrChange w:id="789" w:author="Wei Qi Yan" w:date="2024-12-18T19:31:00Z" w16du:dateUtc="2024-12-18T06:31:00Z">
                <w:rPr>
                  <w:noProof/>
                  <w:webHidden/>
                </w:rPr>
              </w:rPrChange>
            </w:rPr>
            <w:tab/>
          </w:r>
          <w:r w:rsidRPr="00D56B68">
            <w:rPr>
              <w:rFonts w:ascii="Times New Roman" w:hAnsi="Times New Roman"/>
              <w:noProof/>
              <w:webHidden/>
              <w:rPrChange w:id="790" w:author="Wei Qi Yan" w:date="2024-12-18T19:31:00Z" w16du:dateUtc="2024-12-18T06:31:00Z">
                <w:rPr>
                  <w:noProof/>
                  <w:webHidden/>
                </w:rPr>
              </w:rPrChange>
            </w:rPr>
            <w:fldChar w:fldCharType="begin"/>
          </w:r>
          <w:r w:rsidRPr="00D56B68">
            <w:rPr>
              <w:rFonts w:ascii="Times New Roman" w:hAnsi="Times New Roman"/>
              <w:noProof/>
              <w:webHidden/>
              <w:rPrChange w:id="791" w:author="Wei Qi Yan" w:date="2024-12-18T19:31:00Z" w16du:dateUtc="2024-12-18T06:31:00Z">
                <w:rPr>
                  <w:noProof/>
                  <w:webHidden/>
                </w:rPr>
              </w:rPrChange>
            </w:rPr>
            <w:instrText xml:space="preserve"> PAGEREF _Toc184799959 \h </w:instrText>
          </w:r>
          <w:r w:rsidRPr="00D56B68">
            <w:rPr>
              <w:rFonts w:ascii="Times New Roman" w:hAnsi="Times New Roman"/>
              <w:noProof/>
              <w:webHidden/>
              <w:rPrChange w:id="792" w:author="Wei Qi Yan" w:date="2024-12-18T19:31:00Z" w16du:dateUtc="2024-12-18T06:31:00Z">
                <w:rPr>
                  <w:noProof/>
                  <w:webHidden/>
                </w:rPr>
              </w:rPrChange>
            </w:rPr>
          </w:r>
          <w:r w:rsidRPr="00D56B68">
            <w:rPr>
              <w:rFonts w:ascii="Times New Roman" w:hAnsi="Times New Roman"/>
              <w:noProof/>
              <w:webHidden/>
              <w:rPrChange w:id="793" w:author="Wei Qi Yan" w:date="2024-12-18T19:31:00Z" w16du:dateUtc="2024-12-18T06:31:00Z">
                <w:rPr>
                  <w:noProof/>
                  <w:webHidden/>
                </w:rPr>
              </w:rPrChange>
            </w:rPr>
            <w:fldChar w:fldCharType="separate"/>
          </w:r>
          <w:r w:rsidRPr="00D56B68">
            <w:rPr>
              <w:rFonts w:ascii="Times New Roman" w:hAnsi="Times New Roman"/>
              <w:noProof/>
              <w:webHidden/>
              <w:rPrChange w:id="794" w:author="Wei Qi Yan" w:date="2024-12-18T19:31:00Z" w16du:dateUtc="2024-12-18T06:31:00Z">
                <w:rPr>
                  <w:noProof/>
                  <w:webHidden/>
                </w:rPr>
              </w:rPrChange>
            </w:rPr>
            <w:t>62</w:t>
          </w:r>
          <w:r w:rsidRPr="00D56B68">
            <w:rPr>
              <w:rFonts w:ascii="Times New Roman" w:hAnsi="Times New Roman"/>
              <w:noProof/>
              <w:webHidden/>
              <w:rPrChange w:id="795" w:author="Wei Qi Yan" w:date="2024-12-18T19:31:00Z" w16du:dateUtc="2024-12-18T06:31:00Z">
                <w:rPr>
                  <w:noProof/>
                  <w:webHidden/>
                </w:rPr>
              </w:rPrChange>
            </w:rPr>
            <w:fldChar w:fldCharType="end"/>
          </w:r>
          <w:r w:rsidRPr="00D56B68">
            <w:rPr>
              <w:rFonts w:ascii="Times New Roman" w:hAnsi="Times New Roman"/>
              <w:noProof/>
              <w:rPrChange w:id="796" w:author="Wei Qi Yan" w:date="2024-12-18T19:31:00Z" w16du:dateUtc="2024-12-18T06:31:00Z">
                <w:rPr>
                  <w:noProof/>
                </w:rPr>
              </w:rPrChange>
            </w:rPr>
            <w:fldChar w:fldCharType="end"/>
          </w:r>
        </w:p>
        <w:p w14:paraId="6968114A" w14:textId="4CE07134" w:rsidR="00FD7CA2" w:rsidRPr="00D56B68" w:rsidRDefault="00FD7CA2" w:rsidP="00F915AF">
          <w:pPr>
            <w:pStyle w:val="TOC1"/>
            <w:rPr>
              <w:b w:val="0"/>
              <w:bCs w:val="0"/>
              <w:kern w:val="2"/>
              <w:sz w:val="24"/>
              <w:szCs w:val="24"/>
              <w:lang w:val="en-NZ"/>
              <w14:ligatures w14:val="standardContextual"/>
              <w:rPrChange w:id="797" w:author="Wei Qi Yan" w:date="2024-12-18T19:31:00Z" w16du:dateUtc="2024-12-18T06:31:00Z">
                <w:rPr>
                  <w:rFonts w:cstheme="minorBidi"/>
                  <w:noProof/>
                  <w:kern w:val="2"/>
                  <w:sz w:val="24"/>
                  <w:szCs w:val="24"/>
                  <w:lang w:val="en-NZ"/>
                  <w14:ligatures w14:val="standardContextual"/>
                </w:rPr>
              </w:rPrChange>
            </w:rPr>
          </w:pPr>
          <w:r w:rsidRPr="00D56B68">
            <w:rPr>
              <w:b w:val="0"/>
              <w:bCs w:val="0"/>
              <w:rPrChange w:id="798" w:author="Wei Qi Yan" w:date="2024-12-18T19:31:00Z" w16du:dateUtc="2024-12-18T06:31:00Z">
                <w:rPr/>
              </w:rPrChange>
            </w:rPr>
            <w:fldChar w:fldCharType="begin"/>
          </w:r>
          <w:r w:rsidRPr="00D56B68">
            <w:rPr>
              <w:b w:val="0"/>
              <w:bCs w:val="0"/>
              <w:rPrChange w:id="799" w:author="Wei Qi Yan" w:date="2024-12-18T19:31:00Z" w16du:dateUtc="2024-12-18T06:31:00Z">
                <w:rPr/>
              </w:rPrChange>
            </w:rPr>
            <w:instrText>HYPERLINK \l "_Toc184799960"</w:instrText>
          </w:r>
          <w:r w:rsidRPr="00D56B68">
            <w:rPr>
              <w:b w:val="0"/>
              <w:bCs w:val="0"/>
              <w:rPrChange w:id="800" w:author="Wei Qi Yan" w:date="2024-12-18T19:31:00Z" w16du:dateUtc="2024-12-18T06:31:00Z">
                <w:rPr/>
              </w:rPrChange>
            </w:rPr>
          </w:r>
          <w:r w:rsidRPr="00D56B68">
            <w:rPr>
              <w:b w:val="0"/>
              <w:bCs w:val="0"/>
              <w:rPrChange w:id="801" w:author="Wei Qi Yan" w:date="2024-12-18T19:31:00Z" w16du:dateUtc="2024-12-18T06:31:00Z">
                <w:rPr/>
              </w:rPrChange>
            </w:rPr>
            <w:fldChar w:fldCharType="separate"/>
          </w:r>
          <w:r w:rsidRPr="00D56B68">
            <w:rPr>
              <w:rStyle w:val="Hyperlink"/>
              <w:b w:val="0"/>
              <w:bCs w:val="0"/>
              <w:lang w:val="en-NZ"/>
              <w:rPrChange w:id="802" w:author="Wei Qi Yan" w:date="2024-12-18T19:31:00Z" w16du:dateUtc="2024-12-18T06:31:00Z">
                <w:rPr>
                  <w:rStyle w:val="Hyperlink"/>
                  <w:rFonts w:ascii="Times New Roman" w:hAnsi="Times New Roman"/>
                  <w:noProof/>
                  <w:lang w:val="en-NZ"/>
                </w:rPr>
              </w:rPrChange>
            </w:rPr>
            <w:t>References</w:t>
          </w:r>
          <w:r w:rsidRPr="00D56B68">
            <w:rPr>
              <w:b w:val="0"/>
              <w:bCs w:val="0"/>
              <w:webHidden/>
              <w:rPrChange w:id="803" w:author="Wei Qi Yan" w:date="2024-12-18T19:31:00Z" w16du:dateUtc="2024-12-18T06:31:00Z">
                <w:rPr>
                  <w:noProof/>
                  <w:webHidden/>
                </w:rPr>
              </w:rPrChange>
            </w:rPr>
            <w:tab/>
          </w:r>
          <w:r w:rsidRPr="00D56B68">
            <w:rPr>
              <w:b w:val="0"/>
              <w:bCs w:val="0"/>
              <w:webHidden/>
              <w:rPrChange w:id="804" w:author="Wei Qi Yan" w:date="2024-12-18T19:31:00Z" w16du:dateUtc="2024-12-18T06:31:00Z">
                <w:rPr>
                  <w:noProof/>
                  <w:webHidden/>
                </w:rPr>
              </w:rPrChange>
            </w:rPr>
            <w:fldChar w:fldCharType="begin"/>
          </w:r>
          <w:r w:rsidRPr="00D56B68">
            <w:rPr>
              <w:b w:val="0"/>
              <w:bCs w:val="0"/>
              <w:webHidden/>
              <w:rPrChange w:id="805" w:author="Wei Qi Yan" w:date="2024-12-18T19:31:00Z" w16du:dateUtc="2024-12-18T06:31:00Z">
                <w:rPr>
                  <w:noProof/>
                  <w:webHidden/>
                </w:rPr>
              </w:rPrChange>
            </w:rPr>
            <w:instrText xml:space="preserve"> PAGEREF _Toc184799960 \h </w:instrText>
          </w:r>
          <w:r w:rsidRPr="00D56B68">
            <w:rPr>
              <w:b w:val="0"/>
              <w:bCs w:val="0"/>
              <w:webHidden/>
              <w:rPrChange w:id="806" w:author="Wei Qi Yan" w:date="2024-12-18T19:31:00Z" w16du:dateUtc="2024-12-18T06:31:00Z">
                <w:rPr>
                  <w:noProof/>
                  <w:webHidden/>
                </w:rPr>
              </w:rPrChange>
            </w:rPr>
          </w:r>
          <w:r w:rsidRPr="00D56B68">
            <w:rPr>
              <w:b w:val="0"/>
              <w:bCs w:val="0"/>
              <w:webHidden/>
              <w:rPrChange w:id="807" w:author="Wei Qi Yan" w:date="2024-12-18T19:31:00Z" w16du:dateUtc="2024-12-18T06:31:00Z">
                <w:rPr>
                  <w:noProof/>
                  <w:webHidden/>
                </w:rPr>
              </w:rPrChange>
            </w:rPr>
            <w:fldChar w:fldCharType="separate"/>
          </w:r>
          <w:r w:rsidRPr="00D56B68">
            <w:rPr>
              <w:b w:val="0"/>
              <w:bCs w:val="0"/>
              <w:webHidden/>
              <w:rPrChange w:id="808" w:author="Wei Qi Yan" w:date="2024-12-18T19:31:00Z" w16du:dateUtc="2024-12-18T06:31:00Z">
                <w:rPr>
                  <w:noProof/>
                  <w:webHidden/>
                </w:rPr>
              </w:rPrChange>
            </w:rPr>
            <w:t>64</w:t>
          </w:r>
          <w:r w:rsidRPr="00D56B68">
            <w:rPr>
              <w:b w:val="0"/>
              <w:bCs w:val="0"/>
              <w:webHidden/>
              <w:rPrChange w:id="809" w:author="Wei Qi Yan" w:date="2024-12-18T19:31:00Z" w16du:dateUtc="2024-12-18T06:31:00Z">
                <w:rPr>
                  <w:noProof/>
                  <w:webHidden/>
                </w:rPr>
              </w:rPrChange>
            </w:rPr>
            <w:fldChar w:fldCharType="end"/>
          </w:r>
          <w:r w:rsidRPr="00D56B68">
            <w:rPr>
              <w:b w:val="0"/>
              <w:bCs w:val="0"/>
              <w:rPrChange w:id="810" w:author="Wei Qi Yan" w:date="2024-12-18T19:31:00Z" w16du:dateUtc="2024-12-18T06:31:00Z">
                <w:rPr>
                  <w:noProof/>
                </w:rPr>
              </w:rPrChange>
            </w:rPr>
            <w:fldChar w:fldCharType="end"/>
          </w:r>
        </w:p>
        <w:p w14:paraId="38B28FF2" w14:textId="3FAEABB9" w:rsidR="00AF5CCD" w:rsidRPr="00D56B68" w:rsidRDefault="00AF5CCD" w:rsidP="00AF5CCD">
          <w:pPr>
            <w:rPr>
              <w:rFonts w:ascii="Times New Roman" w:hAnsi="Times New Roman" w:cs="Times New Roman"/>
            </w:rPr>
          </w:pPr>
          <w:r w:rsidRPr="00D56B68">
            <w:rPr>
              <w:rFonts w:ascii="Times New Roman" w:hAnsi="Times New Roman" w:cs="Times New Roman"/>
              <w:b/>
              <w:bCs/>
              <w:lang w:val="zh-CN"/>
            </w:rPr>
            <w:fldChar w:fldCharType="end"/>
          </w:r>
        </w:p>
      </w:sdtContent>
    </w:sdt>
    <w:p w14:paraId="35491241" w14:textId="77777777" w:rsidR="00AF5CCD" w:rsidRPr="00D56B68" w:rsidRDefault="00AF5CCD" w:rsidP="00AF5CCD">
      <w:pPr>
        <w:rPr>
          <w:rFonts w:ascii="Times New Roman" w:hAnsi="Times New Roman" w:cs="Times New Roman"/>
        </w:rPr>
      </w:pPr>
    </w:p>
    <w:p w14:paraId="4F4E0B33" w14:textId="77777777" w:rsidR="00AF5CCD" w:rsidRPr="00D56B68" w:rsidRDefault="00AF5CCD" w:rsidP="00AF5CCD">
      <w:pPr>
        <w:spacing w:line="360" w:lineRule="auto"/>
        <w:rPr>
          <w:rFonts w:ascii="Times New Roman" w:hAnsi="Times New Roman" w:cs="Times New Roman"/>
          <w:sz w:val="24"/>
          <w:szCs w:val="24"/>
        </w:rPr>
      </w:pPr>
      <w:r w:rsidRPr="00D56B68">
        <w:rPr>
          <w:rFonts w:ascii="Times New Roman" w:hAnsi="Times New Roman" w:cs="Times New Roman"/>
          <w:kern w:val="0"/>
        </w:rPr>
        <w:br w:type="page"/>
      </w:r>
    </w:p>
    <w:p w14:paraId="0010773A" w14:textId="77777777" w:rsidR="00AF5CCD" w:rsidRPr="00E065F8" w:rsidRDefault="00AF5CCD" w:rsidP="00AF5CCD">
      <w:pPr>
        <w:spacing w:before="240" w:after="240" w:line="360" w:lineRule="auto"/>
        <w:outlineLvl w:val="0"/>
        <w:rPr>
          <w:rFonts w:ascii="Times New Roman" w:hAnsi="Times New Roman" w:cs="Times New Roman"/>
          <w:b/>
          <w:bCs/>
          <w:sz w:val="36"/>
          <w:szCs w:val="36"/>
        </w:rPr>
      </w:pPr>
      <w:bookmarkStart w:id="811" w:name="_Toc458697179"/>
      <w:bookmarkStart w:id="812" w:name="_Toc484876244"/>
      <w:bookmarkStart w:id="813" w:name="_Toc145051723"/>
      <w:bookmarkStart w:id="814" w:name="_Toc146331035"/>
      <w:bookmarkStart w:id="815" w:name="_Toc184799909"/>
      <w:r w:rsidRPr="00E065F8">
        <w:rPr>
          <w:rFonts w:ascii="Times New Roman" w:hAnsi="Times New Roman" w:cs="Times New Roman"/>
          <w:b/>
          <w:bCs/>
          <w:sz w:val="36"/>
          <w:szCs w:val="36"/>
        </w:rPr>
        <w:lastRenderedPageBreak/>
        <w:t>List of Figures</w:t>
      </w:r>
      <w:bookmarkEnd w:id="811"/>
      <w:bookmarkEnd w:id="812"/>
      <w:bookmarkEnd w:id="813"/>
      <w:bookmarkEnd w:id="814"/>
      <w:bookmarkEnd w:id="815"/>
    </w:p>
    <w:bookmarkStart w:id="816" w:name="_Toc484876245"/>
    <w:bookmarkStart w:id="817" w:name="_Toc145051724"/>
    <w:bookmarkStart w:id="818" w:name="_Toc146331036"/>
    <w:p w14:paraId="646C65B9" w14:textId="03EA0298" w:rsidR="00663A2E" w:rsidRPr="00D56B68" w:rsidRDefault="00D64EC0">
      <w:pPr>
        <w:pStyle w:val="TableofFigures"/>
        <w:tabs>
          <w:tab w:val="right" w:leader="dot" w:pos="8494"/>
        </w:tabs>
        <w:rPr>
          <w:rFonts w:ascii="Times New Roman" w:hAnsi="Times New Roman" w:cs="Times New Roman"/>
          <w:noProof/>
          <w:sz w:val="24"/>
          <w:szCs w:val="24"/>
          <w:lang w:val="en-NZ"/>
          <w14:ligatures w14:val="standardContextual"/>
          <w:rPrChange w:id="819" w:author="Wei Qi Yan" w:date="2024-12-18T19:31:00Z" w16du:dateUtc="2024-12-18T06:31:00Z">
            <w:rPr>
              <w:noProof/>
              <w:sz w:val="24"/>
              <w:szCs w:val="24"/>
              <w:lang w:val="en-NZ"/>
              <w14:ligatures w14:val="standardContextual"/>
            </w:rPr>
          </w:rPrChange>
        </w:rPr>
      </w:pPr>
      <w:r w:rsidRPr="00E065F8">
        <w:rPr>
          <w:rFonts w:ascii="Times New Roman" w:hAnsi="Times New Roman" w:cs="Times New Roman"/>
          <w:bCs/>
          <w:sz w:val="24"/>
          <w:szCs w:val="24"/>
        </w:rPr>
        <w:fldChar w:fldCharType="begin"/>
      </w:r>
      <w:r w:rsidRPr="00E065F8">
        <w:rPr>
          <w:rFonts w:ascii="Times New Roman" w:hAnsi="Times New Roman" w:cs="Times New Roman"/>
          <w:bCs/>
          <w:sz w:val="24"/>
          <w:szCs w:val="24"/>
        </w:rPr>
        <w:instrText xml:space="preserve"> TOC \h \z \c "Fig." </w:instrText>
      </w:r>
      <w:r w:rsidRPr="00E065F8">
        <w:rPr>
          <w:rFonts w:ascii="Times New Roman" w:hAnsi="Times New Roman" w:cs="Times New Roman"/>
          <w:bCs/>
          <w:sz w:val="24"/>
          <w:szCs w:val="24"/>
        </w:rPr>
        <w:fldChar w:fldCharType="separate"/>
      </w:r>
      <w:r w:rsidR="00663A2E" w:rsidRPr="00D56B68">
        <w:rPr>
          <w:rFonts w:ascii="Times New Roman" w:hAnsi="Times New Roman" w:cs="Times New Roman"/>
          <w:rPrChange w:id="820" w:author="Wei Qi Yan" w:date="2024-12-18T19:31:00Z" w16du:dateUtc="2024-12-18T06:31:00Z">
            <w:rPr/>
          </w:rPrChange>
        </w:rPr>
        <w:fldChar w:fldCharType="begin"/>
      </w:r>
      <w:r w:rsidR="00663A2E" w:rsidRPr="00D56B68">
        <w:rPr>
          <w:rFonts w:ascii="Times New Roman" w:hAnsi="Times New Roman" w:cs="Times New Roman"/>
          <w:rPrChange w:id="821" w:author="Wei Qi Yan" w:date="2024-12-18T19:31:00Z" w16du:dateUtc="2024-12-18T06:31:00Z">
            <w:rPr/>
          </w:rPrChange>
        </w:rPr>
        <w:instrText>HYPERLINK \l "_Toc184748197"</w:instrText>
      </w:r>
      <w:r w:rsidR="00663A2E" w:rsidRPr="00D56B68">
        <w:rPr>
          <w:rFonts w:ascii="Times New Roman" w:hAnsi="Times New Roman" w:cs="Times New Roman"/>
          <w:rPrChange w:id="822" w:author="Wei Qi Yan" w:date="2024-12-18T19:31:00Z" w16du:dateUtc="2024-12-18T06:31:00Z">
            <w:rPr/>
          </w:rPrChange>
        </w:rPr>
      </w:r>
      <w:r w:rsidR="00663A2E" w:rsidRPr="00D56B68">
        <w:rPr>
          <w:rFonts w:ascii="Times New Roman" w:hAnsi="Times New Roman" w:cs="Times New Roman"/>
          <w:rPrChange w:id="823" w:author="Wei Qi Yan" w:date="2024-12-18T19:31:00Z" w16du:dateUtc="2024-12-18T06:31:00Z">
            <w:rPr/>
          </w:rPrChange>
        </w:rPr>
        <w:fldChar w:fldCharType="separate"/>
      </w:r>
      <w:r w:rsidR="00663A2E" w:rsidRPr="00E065F8">
        <w:rPr>
          <w:rStyle w:val="Hyperlink"/>
          <w:rFonts w:ascii="Times New Roman" w:hAnsi="Times New Roman" w:cs="Times New Roman"/>
          <w:b/>
          <w:bCs/>
          <w:noProof/>
        </w:rPr>
        <w:t>Fig. 1</w:t>
      </w:r>
      <w:r w:rsidR="00663A2E" w:rsidRPr="00E065F8">
        <w:rPr>
          <w:rStyle w:val="Hyperlink"/>
          <w:rFonts w:ascii="Times New Roman" w:hAnsi="Times New Roman" w:cs="Times New Roman"/>
          <w:noProof/>
        </w:rPr>
        <w:t xml:space="preserve"> Workflow of ChatPPG for Real-Time Table Tennis Analysis and Guidance</w:t>
      </w:r>
      <w:r w:rsidR="00663A2E" w:rsidRPr="00D56B68">
        <w:rPr>
          <w:rFonts w:ascii="Times New Roman" w:hAnsi="Times New Roman" w:cs="Times New Roman"/>
          <w:noProof/>
          <w:webHidden/>
          <w:rPrChange w:id="824" w:author="Wei Qi Yan" w:date="2024-12-18T19:31:00Z" w16du:dateUtc="2024-12-18T06:31:00Z">
            <w:rPr>
              <w:noProof/>
              <w:webHidden/>
            </w:rPr>
          </w:rPrChange>
        </w:rPr>
        <w:tab/>
      </w:r>
      <w:r w:rsidR="00663A2E" w:rsidRPr="00D56B68">
        <w:rPr>
          <w:rFonts w:ascii="Times New Roman" w:hAnsi="Times New Roman" w:cs="Times New Roman"/>
          <w:noProof/>
          <w:webHidden/>
          <w:rPrChange w:id="825" w:author="Wei Qi Yan" w:date="2024-12-18T19:31:00Z" w16du:dateUtc="2024-12-18T06:31:00Z">
            <w:rPr>
              <w:noProof/>
              <w:webHidden/>
            </w:rPr>
          </w:rPrChange>
        </w:rPr>
        <w:fldChar w:fldCharType="begin"/>
      </w:r>
      <w:r w:rsidR="00663A2E" w:rsidRPr="00D56B68">
        <w:rPr>
          <w:rFonts w:ascii="Times New Roman" w:hAnsi="Times New Roman" w:cs="Times New Roman"/>
          <w:noProof/>
          <w:webHidden/>
          <w:rPrChange w:id="826" w:author="Wei Qi Yan" w:date="2024-12-18T19:31:00Z" w16du:dateUtc="2024-12-18T06:31:00Z">
            <w:rPr>
              <w:noProof/>
              <w:webHidden/>
            </w:rPr>
          </w:rPrChange>
        </w:rPr>
        <w:instrText xml:space="preserve"> PAGEREF _Toc184748197 \h </w:instrText>
      </w:r>
      <w:r w:rsidR="00663A2E" w:rsidRPr="00D56B68">
        <w:rPr>
          <w:rFonts w:ascii="Times New Roman" w:hAnsi="Times New Roman" w:cs="Times New Roman"/>
          <w:noProof/>
          <w:webHidden/>
          <w:rPrChange w:id="827" w:author="Wei Qi Yan" w:date="2024-12-18T19:31:00Z" w16du:dateUtc="2024-12-18T06:31:00Z">
            <w:rPr>
              <w:noProof/>
              <w:webHidden/>
            </w:rPr>
          </w:rPrChange>
        </w:rPr>
      </w:r>
      <w:r w:rsidR="00663A2E" w:rsidRPr="00D56B68">
        <w:rPr>
          <w:rFonts w:ascii="Times New Roman" w:hAnsi="Times New Roman" w:cs="Times New Roman"/>
          <w:noProof/>
          <w:webHidden/>
          <w:rPrChange w:id="828" w:author="Wei Qi Yan" w:date="2024-12-18T19:31:00Z" w16du:dateUtc="2024-12-18T06:31:00Z">
            <w:rPr>
              <w:noProof/>
              <w:webHidden/>
            </w:rPr>
          </w:rPrChange>
        </w:rPr>
        <w:fldChar w:fldCharType="separate"/>
      </w:r>
      <w:r w:rsidR="00663A2E" w:rsidRPr="00D56B68">
        <w:rPr>
          <w:rFonts w:ascii="Times New Roman" w:hAnsi="Times New Roman" w:cs="Times New Roman"/>
          <w:noProof/>
          <w:webHidden/>
          <w:rPrChange w:id="829" w:author="Wei Qi Yan" w:date="2024-12-18T19:31:00Z" w16du:dateUtc="2024-12-18T06:31:00Z">
            <w:rPr>
              <w:noProof/>
              <w:webHidden/>
            </w:rPr>
          </w:rPrChange>
        </w:rPr>
        <w:t>18</w:t>
      </w:r>
      <w:r w:rsidR="00663A2E" w:rsidRPr="00D56B68">
        <w:rPr>
          <w:rFonts w:ascii="Times New Roman" w:hAnsi="Times New Roman" w:cs="Times New Roman"/>
          <w:noProof/>
          <w:webHidden/>
          <w:rPrChange w:id="830" w:author="Wei Qi Yan" w:date="2024-12-18T19:31:00Z" w16du:dateUtc="2024-12-18T06:31:00Z">
            <w:rPr>
              <w:noProof/>
              <w:webHidden/>
            </w:rPr>
          </w:rPrChange>
        </w:rPr>
        <w:fldChar w:fldCharType="end"/>
      </w:r>
      <w:r w:rsidR="00663A2E" w:rsidRPr="00D56B68">
        <w:rPr>
          <w:rFonts w:ascii="Times New Roman" w:hAnsi="Times New Roman" w:cs="Times New Roman"/>
          <w:noProof/>
          <w:rPrChange w:id="831" w:author="Wei Qi Yan" w:date="2024-12-18T19:31:00Z" w16du:dateUtc="2024-12-18T06:31:00Z">
            <w:rPr>
              <w:noProof/>
            </w:rPr>
          </w:rPrChange>
        </w:rPr>
        <w:fldChar w:fldCharType="end"/>
      </w:r>
    </w:p>
    <w:p w14:paraId="2D8758E1" w14:textId="3B077D0D"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832"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833" w:author="Wei Qi Yan" w:date="2024-12-18T19:31:00Z" w16du:dateUtc="2024-12-18T06:31:00Z">
            <w:rPr/>
          </w:rPrChange>
        </w:rPr>
        <w:fldChar w:fldCharType="begin"/>
      </w:r>
      <w:r w:rsidRPr="00D56B68">
        <w:rPr>
          <w:rFonts w:ascii="Times New Roman" w:hAnsi="Times New Roman" w:cs="Times New Roman"/>
          <w:rPrChange w:id="834" w:author="Wei Qi Yan" w:date="2024-12-18T19:31:00Z" w16du:dateUtc="2024-12-18T06:31:00Z">
            <w:rPr/>
          </w:rPrChange>
        </w:rPr>
        <w:instrText>HYPERLINK \l "_Toc184748198"</w:instrText>
      </w:r>
      <w:r w:rsidRPr="00D56B68">
        <w:rPr>
          <w:rFonts w:ascii="Times New Roman" w:hAnsi="Times New Roman" w:cs="Times New Roman"/>
          <w:rPrChange w:id="835" w:author="Wei Qi Yan" w:date="2024-12-18T19:31:00Z" w16du:dateUtc="2024-12-18T06:31:00Z">
            <w:rPr/>
          </w:rPrChange>
        </w:rPr>
      </w:r>
      <w:r w:rsidRPr="00D56B68">
        <w:rPr>
          <w:rFonts w:ascii="Times New Roman" w:hAnsi="Times New Roman" w:cs="Times New Roman"/>
          <w:rPrChange w:id="836" w:author="Wei Qi Yan" w:date="2024-12-18T19:31:00Z" w16du:dateUtc="2024-12-18T06:31:00Z">
            <w:rPr/>
          </w:rPrChange>
        </w:rPr>
        <w:fldChar w:fldCharType="separate"/>
      </w:r>
      <w:r w:rsidRPr="00E065F8">
        <w:rPr>
          <w:rStyle w:val="Hyperlink"/>
          <w:rFonts w:ascii="Times New Roman" w:hAnsi="Times New Roman" w:cs="Times New Roman"/>
          <w:b/>
          <w:bCs/>
          <w:noProof/>
        </w:rPr>
        <w:t>Fig. 2</w:t>
      </w:r>
      <w:r w:rsidRPr="00D56B68">
        <w:rPr>
          <w:rStyle w:val="Hyperlink"/>
          <w:rFonts w:ascii="Times New Roman" w:hAnsi="Times New Roman" w:cs="Times New Roman"/>
          <w:noProof/>
          <w:rPrChange w:id="837" w:author="Wei Qi Yan" w:date="2024-12-18T19:31:00Z" w16du:dateUtc="2024-12-18T06:31:00Z">
            <w:rPr>
              <w:rStyle w:val="Hyperlink"/>
              <w:noProof/>
            </w:rPr>
          </w:rPrChange>
        </w:rPr>
        <w:t xml:space="preserve"> </w:t>
      </w:r>
      <w:r w:rsidRPr="00E065F8">
        <w:rPr>
          <w:rStyle w:val="Hyperlink"/>
          <w:rFonts w:ascii="Times New Roman" w:eastAsia="Times New Roman" w:hAnsi="Times New Roman" w:cs="Times New Roman"/>
          <w:noProof/>
          <w:lang w:eastAsia="de-DE" w:bidi="en-US"/>
        </w:rPr>
        <w:t>Multi-camera setup for table tennis serve foul detection</w:t>
      </w:r>
      <w:r w:rsidRPr="00D56B68">
        <w:rPr>
          <w:rFonts w:ascii="Times New Roman" w:hAnsi="Times New Roman" w:cs="Times New Roman"/>
          <w:noProof/>
          <w:webHidden/>
          <w:rPrChange w:id="838" w:author="Wei Qi Yan" w:date="2024-12-18T19:31:00Z" w16du:dateUtc="2024-12-18T06:31:00Z">
            <w:rPr>
              <w:noProof/>
              <w:webHidden/>
            </w:rPr>
          </w:rPrChange>
        </w:rPr>
        <w:tab/>
      </w:r>
      <w:r w:rsidRPr="00D56B68">
        <w:rPr>
          <w:rFonts w:ascii="Times New Roman" w:hAnsi="Times New Roman" w:cs="Times New Roman"/>
          <w:noProof/>
          <w:webHidden/>
          <w:rPrChange w:id="839" w:author="Wei Qi Yan" w:date="2024-12-18T19:31:00Z" w16du:dateUtc="2024-12-18T06:31:00Z">
            <w:rPr>
              <w:noProof/>
              <w:webHidden/>
            </w:rPr>
          </w:rPrChange>
        </w:rPr>
        <w:fldChar w:fldCharType="begin"/>
      </w:r>
      <w:r w:rsidRPr="00D56B68">
        <w:rPr>
          <w:rFonts w:ascii="Times New Roman" w:hAnsi="Times New Roman" w:cs="Times New Roman"/>
          <w:noProof/>
          <w:webHidden/>
          <w:rPrChange w:id="840" w:author="Wei Qi Yan" w:date="2024-12-18T19:31:00Z" w16du:dateUtc="2024-12-18T06:31:00Z">
            <w:rPr>
              <w:noProof/>
              <w:webHidden/>
            </w:rPr>
          </w:rPrChange>
        </w:rPr>
        <w:instrText xml:space="preserve"> PAGEREF _Toc184748198 \h </w:instrText>
      </w:r>
      <w:r w:rsidRPr="00D56B68">
        <w:rPr>
          <w:rFonts w:ascii="Times New Roman" w:hAnsi="Times New Roman" w:cs="Times New Roman"/>
          <w:noProof/>
          <w:webHidden/>
          <w:rPrChange w:id="841" w:author="Wei Qi Yan" w:date="2024-12-18T19:31:00Z" w16du:dateUtc="2024-12-18T06:31:00Z">
            <w:rPr>
              <w:noProof/>
              <w:webHidden/>
            </w:rPr>
          </w:rPrChange>
        </w:rPr>
      </w:r>
      <w:r w:rsidRPr="00D56B68">
        <w:rPr>
          <w:rFonts w:ascii="Times New Roman" w:hAnsi="Times New Roman" w:cs="Times New Roman"/>
          <w:noProof/>
          <w:webHidden/>
          <w:rPrChange w:id="842" w:author="Wei Qi Yan" w:date="2024-12-18T19:31:00Z" w16du:dateUtc="2024-12-18T06:31:00Z">
            <w:rPr>
              <w:noProof/>
              <w:webHidden/>
            </w:rPr>
          </w:rPrChange>
        </w:rPr>
        <w:fldChar w:fldCharType="separate"/>
      </w:r>
      <w:r w:rsidRPr="00D56B68">
        <w:rPr>
          <w:rFonts w:ascii="Times New Roman" w:hAnsi="Times New Roman" w:cs="Times New Roman"/>
          <w:noProof/>
          <w:webHidden/>
          <w:rPrChange w:id="843" w:author="Wei Qi Yan" w:date="2024-12-18T19:31:00Z" w16du:dateUtc="2024-12-18T06:31:00Z">
            <w:rPr>
              <w:noProof/>
              <w:webHidden/>
            </w:rPr>
          </w:rPrChange>
        </w:rPr>
        <w:t>20</w:t>
      </w:r>
      <w:r w:rsidRPr="00D56B68">
        <w:rPr>
          <w:rFonts w:ascii="Times New Roman" w:hAnsi="Times New Roman" w:cs="Times New Roman"/>
          <w:noProof/>
          <w:webHidden/>
          <w:rPrChange w:id="844" w:author="Wei Qi Yan" w:date="2024-12-18T19:31:00Z" w16du:dateUtc="2024-12-18T06:31:00Z">
            <w:rPr>
              <w:noProof/>
              <w:webHidden/>
            </w:rPr>
          </w:rPrChange>
        </w:rPr>
        <w:fldChar w:fldCharType="end"/>
      </w:r>
      <w:r w:rsidRPr="00D56B68">
        <w:rPr>
          <w:rFonts w:ascii="Times New Roman" w:hAnsi="Times New Roman" w:cs="Times New Roman"/>
          <w:noProof/>
          <w:rPrChange w:id="845" w:author="Wei Qi Yan" w:date="2024-12-18T19:31:00Z" w16du:dateUtc="2024-12-18T06:31:00Z">
            <w:rPr>
              <w:noProof/>
            </w:rPr>
          </w:rPrChange>
        </w:rPr>
        <w:fldChar w:fldCharType="end"/>
      </w:r>
    </w:p>
    <w:p w14:paraId="3C696E14" w14:textId="690355FF"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846"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847" w:author="Wei Qi Yan" w:date="2024-12-18T19:31:00Z" w16du:dateUtc="2024-12-18T06:31:00Z">
            <w:rPr/>
          </w:rPrChange>
        </w:rPr>
        <w:fldChar w:fldCharType="begin"/>
      </w:r>
      <w:r w:rsidRPr="00D56B68">
        <w:rPr>
          <w:rFonts w:ascii="Times New Roman" w:hAnsi="Times New Roman" w:cs="Times New Roman"/>
          <w:rPrChange w:id="848" w:author="Wei Qi Yan" w:date="2024-12-18T19:31:00Z" w16du:dateUtc="2024-12-18T06:31:00Z">
            <w:rPr/>
          </w:rPrChange>
        </w:rPr>
        <w:instrText>HYPERLINK \l "_Toc184748199"</w:instrText>
      </w:r>
      <w:r w:rsidRPr="00D56B68">
        <w:rPr>
          <w:rFonts w:ascii="Times New Roman" w:hAnsi="Times New Roman" w:cs="Times New Roman"/>
          <w:rPrChange w:id="849" w:author="Wei Qi Yan" w:date="2024-12-18T19:31:00Z" w16du:dateUtc="2024-12-18T06:31:00Z">
            <w:rPr/>
          </w:rPrChange>
        </w:rPr>
      </w:r>
      <w:r w:rsidRPr="00D56B68">
        <w:rPr>
          <w:rFonts w:ascii="Times New Roman" w:hAnsi="Times New Roman" w:cs="Times New Roman"/>
          <w:rPrChange w:id="850" w:author="Wei Qi Yan" w:date="2024-12-18T19:31:00Z" w16du:dateUtc="2024-12-18T06:31:00Z">
            <w:rPr/>
          </w:rPrChange>
        </w:rPr>
        <w:fldChar w:fldCharType="separate"/>
      </w:r>
      <w:r w:rsidRPr="00E065F8">
        <w:rPr>
          <w:rStyle w:val="Hyperlink"/>
          <w:rFonts w:ascii="Times New Roman" w:hAnsi="Times New Roman" w:cs="Times New Roman"/>
          <w:b/>
          <w:bCs/>
          <w:noProof/>
        </w:rPr>
        <w:t xml:space="preserve">Fig. 3 </w:t>
      </w:r>
      <w:r w:rsidRPr="00E065F8">
        <w:rPr>
          <w:rStyle w:val="Hyperlink"/>
          <w:rFonts w:ascii="Times New Roman" w:hAnsi="Times New Roman" w:cs="Times New Roman"/>
          <w:noProof/>
        </w:rPr>
        <w:t>LoRA Integration in Transformer Architecture</w:t>
      </w:r>
      <w:r w:rsidRPr="00D56B68">
        <w:rPr>
          <w:rFonts w:ascii="Times New Roman" w:hAnsi="Times New Roman" w:cs="Times New Roman"/>
          <w:noProof/>
          <w:webHidden/>
          <w:rPrChange w:id="851" w:author="Wei Qi Yan" w:date="2024-12-18T19:31:00Z" w16du:dateUtc="2024-12-18T06:31:00Z">
            <w:rPr>
              <w:noProof/>
              <w:webHidden/>
            </w:rPr>
          </w:rPrChange>
        </w:rPr>
        <w:tab/>
      </w:r>
      <w:r w:rsidRPr="00D56B68">
        <w:rPr>
          <w:rFonts w:ascii="Times New Roman" w:hAnsi="Times New Roman" w:cs="Times New Roman"/>
          <w:noProof/>
          <w:webHidden/>
          <w:rPrChange w:id="852" w:author="Wei Qi Yan" w:date="2024-12-18T19:31:00Z" w16du:dateUtc="2024-12-18T06:31:00Z">
            <w:rPr>
              <w:noProof/>
              <w:webHidden/>
            </w:rPr>
          </w:rPrChange>
        </w:rPr>
        <w:fldChar w:fldCharType="begin"/>
      </w:r>
      <w:r w:rsidRPr="00D56B68">
        <w:rPr>
          <w:rFonts w:ascii="Times New Roman" w:hAnsi="Times New Roman" w:cs="Times New Roman"/>
          <w:noProof/>
          <w:webHidden/>
          <w:rPrChange w:id="853" w:author="Wei Qi Yan" w:date="2024-12-18T19:31:00Z" w16du:dateUtc="2024-12-18T06:31:00Z">
            <w:rPr>
              <w:noProof/>
              <w:webHidden/>
            </w:rPr>
          </w:rPrChange>
        </w:rPr>
        <w:instrText xml:space="preserve"> PAGEREF _Toc184748199 \h </w:instrText>
      </w:r>
      <w:r w:rsidRPr="00D56B68">
        <w:rPr>
          <w:rFonts w:ascii="Times New Roman" w:hAnsi="Times New Roman" w:cs="Times New Roman"/>
          <w:noProof/>
          <w:webHidden/>
          <w:rPrChange w:id="854" w:author="Wei Qi Yan" w:date="2024-12-18T19:31:00Z" w16du:dateUtc="2024-12-18T06:31:00Z">
            <w:rPr>
              <w:noProof/>
              <w:webHidden/>
            </w:rPr>
          </w:rPrChange>
        </w:rPr>
      </w:r>
      <w:r w:rsidRPr="00D56B68">
        <w:rPr>
          <w:rFonts w:ascii="Times New Roman" w:hAnsi="Times New Roman" w:cs="Times New Roman"/>
          <w:noProof/>
          <w:webHidden/>
          <w:rPrChange w:id="855" w:author="Wei Qi Yan" w:date="2024-12-18T19:31:00Z" w16du:dateUtc="2024-12-18T06:31:00Z">
            <w:rPr>
              <w:noProof/>
              <w:webHidden/>
            </w:rPr>
          </w:rPrChange>
        </w:rPr>
        <w:fldChar w:fldCharType="separate"/>
      </w:r>
      <w:r w:rsidRPr="00D56B68">
        <w:rPr>
          <w:rFonts w:ascii="Times New Roman" w:hAnsi="Times New Roman" w:cs="Times New Roman"/>
          <w:noProof/>
          <w:webHidden/>
          <w:rPrChange w:id="856" w:author="Wei Qi Yan" w:date="2024-12-18T19:31:00Z" w16du:dateUtc="2024-12-18T06:31:00Z">
            <w:rPr>
              <w:noProof/>
              <w:webHidden/>
            </w:rPr>
          </w:rPrChange>
        </w:rPr>
        <w:t>21</w:t>
      </w:r>
      <w:r w:rsidRPr="00D56B68">
        <w:rPr>
          <w:rFonts w:ascii="Times New Roman" w:hAnsi="Times New Roman" w:cs="Times New Roman"/>
          <w:noProof/>
          <w:webHidden/>
          <w:rPrChange w:id="857" w:author="Wei Qi Yan" w:date="2024-12-18T19:31:00Z" w16du:dateUtc="2024-12-18T06:31:00Z">
            <w:rPr>
              <w:noProof/>
              <w:webHidden/>
            </w:rPr>
          </w:rPrChange>
        </w:rPr>
        <w:fldChar w:fldCharType="end"/>
      </w:r>
      <w:r w:rsidRPr="00D56B68">
        <w:rPr>
          <w:rFonts w:ascii="Times New Roman" w:hAnsi="Times New Roman" w:cs="Times New Roman"/>
          <w:noProof/>
          <w:rPrChange w:id="858" w:author="Wei Qi Yan" w:date="2024-12-18T19:31:00Z" w16du:dateUtc="2024-12-18T06:31:00Z">
            <w:rPr>
              <w:noProof/>
            </w:rPr>
          </w:rPrChange>
        </w:rPr>
        <w:fldChar w:fldCharType="end"/>
      </w:r>
    </w:p>
    <w:p w14:paraId="33B0D3E7" w14:textId="4144F9F0"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859"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860" w:author="Wei Qi Yan" w:date="2024-12-18T19:31:00Z" w16du:dateUtc="2024-12-18T06:31:00Z">
            <w:rPr/>
          </w:rPrChange>
        </w:rPr>
        <w:fldChar w:fldCharType="begin"/>
      </w:r>
      <w:r w:rsidRPr="00D56B68">
        <w:rPr>
          <w:rFonts w:ascii="Times New Roman" w:hAnsi="Times New Roman" w:cs="Times New Roman"/>
          <w:rPrChange w:id="861" w:author="Wei Qi Yan" w:date="2024-12-18T19:31:00Z" w16du:dateUtc="2024-12-18T06:31:00Z">
            <w:rPr/>
          </w:rPrChange>
        </w:rPr>
        <w:instrText>HYPERLINK \l "_Toc184748200"</w:instrText>
      </w:r>
      <w:r w:rsidRPr="00D56B68">
        <w:rPr>
          <w:rFonts w:ascii="Times New Roman" w:hAnsi="Times New Roman" w:cs="Times New Roman"/>
          <w:rPrChange w:id="862" w:author="Wei Qi Yan" w:date="2024-12-18T19:31:00Z" w16du:dateUtc="2024-12-18T06:31:00Z">
            <w:rPr/>
          </w:rPrChange>
        </w:rPr>
      </w:r>
      <w:r w:rsidRPr="00D56B68">
        <w:rPr>
          <w:rFonts w:ascii="Times New Roman" w:hAnsi="Times New Roman" w:cs="Times New Roman"/>
          <w:rPrChange w:id="863" w:author="Wei Qi Yan" w:date="2024-12-18T19:31:00Z" w16du:dateUtc="2024-12-18T06:31:00Z">
            <w:rPr/>
          </w:rPrChange>
        </w:rPr>
        <w:fldChar w:fldCharType="separate"/>
      </w:r>
      <w:r w:rsidRPr="00E065F8">
        <w:rPr>
          <w:rStyle w:val="Hyperlink"/>
          <w:rFonts w:ascii="Times New Roman" w:hAnsi="Times New Roman" w:cs="Times New Roman"/>
          <w:b/>
          <w:bCs/>
          <w:noProof/>
        </w:rPr>
        <w:t>Fig. 4</w:t>
      </w:r>
      <w:r w:rsidRPr="00E065F8">
        <w:rPr>
          <w:rStyle w:val="Hyperlink"/>
          <w:rFonts w:ascii="Times New Roman" w:hAnsi="Times New Roman" w:cs="Times New Roman"/>
          <w:noProof/>
        </w:rPr>
        <w:t xml:space="preserve"> Prompt Design for Function Calling in ChatPPG</w:t>
      </w:r>
      <w:r w:rsidRPr="00D56B68">
        <w:rPr>
          <w:rFonts w:ascii="Times New Roman" w:hAnsi="Times New Roman" w:cs="Times New Roman"/>
          <w:noProof/>
          <w:webHidden/>
          <w:rPrChange w:id="864" w:author="Wei Qi Yan" w:date="2024-12-18T19:31:00Z" w16du:dateUtc="2024-12-18T06:31:00Z">
            <w:rPr>
              <w:noProof/>
              <w:webHidden/>
            </w:rPr>
          </w:rPrChange>
        </w:rPr>
        <w:tab/>
      </w:r>
      <w:r w:rsidRPr="00D56B68">
        <w:rPr>
          <w:rFonts w:ascii="Times New Roman" w:hAnsi="Times New Roman" w:cs="Times New Roman"/>
          <w:noProof/>
          <w:webHidden/>
          <w:rPrChange w:id="865" w:author="Wei Qi Yan" w:date="2024-12-18T19:31:00Z" w16du:dateUtc="2024-12-18T06:31:00Z">
            <w:rPr>
              <w:noProof/>
              <w:webHidden/>
            </w:rPr>
          </w:rPrChange>
        </w:rPr>
        <w:fldChar w:fldCharType="begin"/>
      </w:r>
      <w:r w:rsidRPr="00D56B68">
        <w:rPr>
          <w:rFonts w:ascii="Times New Roman" w:hAnsi="Times New Roman" w:cs="Times New Roman"/>
          <w:noProof/>
          <w:webHidden/>
          <w:rPrChange w:id="866" w:author="Wei Qi Yan" w:date="2024-12-18T19:31:00Z" w16du:dateUtc="2024-12-18T06:31:00Z">
            <w:rPr>
              <w:noProof/>
              <w:webHidden/>
            </w:rPr>
          </w:rPrChange>
        </w:rPr>
        <w:instrText xml:space="preserve"> PAGEREF _Toc184748200 \h </w:instrText>
      </w:r>
      <w:r w:rsidRPr="00D56B68">
        <w:rPr>
          <w:rFonts w:ascii="Times New Roman" w:hAnsi="Times New Roman" w:cs="Times New Roman"/>
          <w:noProof/>
          <w:webHidden/>
          <w:rPrChange w:id="867" w:author="Wei Qi Yan" w:date="2024-12-18T19:31:00Z" w16du:dateUtc="2024-12-18T06:31:00Z">
            <w:rPr>
              <w:noProof/>
              <w:webHidden/>
            </w:rPr>
          </w:rPrChange>
        </w:rPr>
      </w:r>
      <w:r w:rsidRPr="00D56B68">
        <w:rPr>
          <w:rFonts w:ascii="Times New Roman" w:hAnsi="Times New Roman" w:cs="Times New Roman"/>
          <w:noProof/>
          <w:webHidden/>
          <w:rPrChange w:id="868" w:author="Wei Qi Yan" w:date="2024-12-18T19:31:00Z" w16du:dateUtc="2024-12-18T06:31:00Z">
            <w:rPr>
              <w:noProof/>
              <w:webHidden/>
            </w:rPr>
          </w:rPrChange>
        </w:rPr>
        <w:fldChar w:fldCharType="separate"/>
      </w:r>
      <w:r w:rsidRPr="00D56B68">
        <w:rPr>
          <w:rFonts w:ascii="Times New Roman" w:hAnsi="Times New Roman" w:cs="Times New Roman"/>
          <w:noProof/>
          <w:webHidden/>
          <w:rPrChange w:id="869" w:author="Wei Qi Yan" w:date="2024-12-18T19:31:00Z" w16du:dateUtc="2024-12-18T06:31:00Z">
            <w:rPr>
              <w:noProof/>
              <w:webHidden/>
            </w:rPr>
          </w:rPrChange>
        </w:rPr>
        <w:t>23</w:t>
      </w:r>
      <w:r w:rsidRPr="00D56B68">
        <w:rPr>
          <w:rFonts w:ascii="Times New Roman" w:hAnsi="Times New Roman" w:cs="Times New Roman"/>
          <w:noProof/>
          <w:webHidden/>
          <w:rPrChange w:id="870" w:author="Wei Qi Yan" w:date="2024-12-18T19:31:00Z" w16du:dateUtc="2024-12-18T06:31:00Z">
            <w:rPr>
              <w:noProof/>
              <w:webHidden/>
            </w:rPr>
          </w:rPrChange>
        </w:rPr>
        <w:fldChar w:fldCharType="end"/>
      </w:r>
      <w:r w:rsidRPr="00D56B68">
        <w:rPr>
          <w:rFonts w:ascii="Times New Roman" w:hAnsi="Times New Roman" w:cs="Times New Roman"/>
          <w:noProof/>
          <w:rPrChange w:id="871" w:author="Wei Qi Yan" w:date="2024-12-18T19:31:00Z" w16du:dateUtc="2024-12-18T06:31:00Z">
            <w:rPr>
              <w:noProof/>
            </w:rPr>
          </w:rPrChange>
        </w:rPr>
        <w:fldChar w:fldCharType="end"/>
      </w:r>
    </w:p>
    <w:p w14:paraId="21BE0835" w14:textId="36B9D1A6"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872"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873" w:author="Wei Qi Yan" w:date="2024-12-18T19:31:00Z" w16du:dateUtc="2024-12-18T06:31:00Z">
            <w:rPr/>
          </w:rPrChange>
        </w:rPr>
        <w:fldChar w:fldCharType="begin"/>
      </w:r>
      <w:r w:rsidRPr="00D56B68">
        <w:rPr>
          <w:rFonts w:ascii="Times New Roman" w:hAnsi="Times New Roman" w:cs="Times New Roman"/>
          <w:rPrChange w:id="874" w:author="Wei Qi Yan" w:date="2024-12-18T19:31:00Z" w16du:dateUtc="2024-12-18T06:31:00Z">
            <w:rPr/>
          </w:rPrChange>
        </w:rPr>
        <w:instrText>HYPERLINK \l "_Toc184748201"</w:instrText>
      </w:r>
      <w:r w:rsidRPr="00D56B68">
        <w:rPr>
          <w:rFonts w:ascii="Times New Roman" w:hAnsi="Times New Roman" w:cs="Times New Roman"/>
          <w:rPrChange w:id="875" w:author="Wei Qi Yan" w:date="2024-12-18T19:31:00Z" w16du:dateUtc="2024-12-18T06:31:00Z">
            <w:rPr/>
          </w:rPrChange>
        </w:rPr>
      </w:r>
      <w:r w:rsidRPr="00D56B68">
        <w:rPr>
          <w:rFonts w:ascii="Times New Roman" w:hAnsi="Times New Roman" w:cs="Times New Roman"/>
          <w:rPrChange w:id="876" w:author="Wei Qi Yan" w:date="2024-12-18T19:31:00Z" w16du:dateUtc="2024-12-18T06:31:00Z">
            <w:rPr/>
          </w:rPrChange>
        </w:rPr>
        <w:fldChar w:fldCharType="separate"/>
      </w:r>
      <w:r w:rsidRPr="00E065F8">
        <w:rPr>
          <w:rStyle w:val="Hyperlink"/>
          <w:rFonts w:ascii="Times New Roman" w:hAnsi="Times New Roman" w:cs="Times New Roman"/>
          <w:b/>
          <w:bCs/>
          <w:noProof/>
        </w:rPr>
        <w:t>Fig. 5</w:t>
      </w:r>
      <w:r w:rsidRPr="00E065F8">
        <w:rPr>
          <w:rStyle w:val="Hyperlink"/>
          <w:rFonts w:ascii="Times New Roman" w:hAnsi="Times New Roman" w:cs="Times New Roman"/>
          <w:noProof/>
        </w:rPr>
        <w:t xml:space="preserve"> The calibration points are applied to align cameras with a coordinate system</w:t>
      </w:r>
      <w:r w:rsidRPr="00D56B68">
        <w:rPr>
          <w:rFonts w:ascii="Times New Roman" w:hAnsi="Times New Roman" w:cs="Times New Roman"/>
          <w:noProof/>
          <w:webHidden/>
          <w:rPrChange w:id="877" w:author="Wei Qi Yan" w:date="2024-12-18T19:31:00Z" w16du:dateUtc="2024-12-18T06:31:00Z">
            <w:rPr>
              <w:noProof/>
              <w:webHidden/>
            </w:rPr>
          </w:rPrChange>
        </w:rPr>
        <w:tab/>
      </w:r>
      <w:r w:rsidRPr="00D56B68">
        <w:rPr>
          <w:rFonts w:ascii="Times New Roman" w:hAnsi="Times New Roman" w:cs="Times New Roman"/>
          <w:noProof/>
          <w:webHidden/>
          <w:rPrChange w:id="878" w:author="Wei Qi Yan" w:date="2024-12-18T19:31:00Z" w16du:dateUtc="2024-12-18T06:31:00Z">
            <w:rPr>
              <w:noProof/>
              <w:webHidden/>
            </w:rPr>
          </w:rPrChange>
        </w:rPr>
        <w:fldChar w:fldCharType="begin"/>
      </w:r>
      <w:r w:rsidRPr="00D56B68">
        <w:rPr>
          <w:rFonts w:ascii="Times New Roman" w:hAnsi="Times New Roman" w:cs="Times New Roman"/>
          <w:noProof/>
          <w:webHidden/>
          <w:rPrChange w:id="879" w:author="Wei Qi Yan" w:date="2024-12-18T19:31:00Z" w16du:dateUtc="2024-12-18T06:31:00Z">
            <w:rPr>
              <w:noProof/>
              <w:webHidden/>
            </w:rPr>
          </w:rPrChange>
        </w:rPr>
        <w:instrText xml:space="preserve"> PAGEREF _Toc184748201 \h </w:instrText>
      </w:r>
      <w:r w:rsidRPr="00D56B68">
        <w:rPr>
          <w:rFonts w:ascii="Times New Roman" w:hAnsi="Times New Roman" w:cs="Times New Roman"/>
          <w:noProof/>
          <w:webHidden/>
          <w:rPrChange w:id="880" w:author="Wei Qi Yan" w:date="2024-12-18T19:31:00Z" w16du:dateUtc="2024-12-18T06:31:00Z">
            <w:rPr>
              <w:noProof/>
              <w:webHidden/>
            </w:rPr>
          </w:rPrChange>
        </w:rPr>
      </w:r>
      <w:r w:rsidRPr="00D56B68">
        <w:rPr>
          <w:rFonts w:ascii="Times New Roman" w:hAnsi="Times New Roman" w:cs="Times New Roman"/>
          <w:noProof/>
          <w:webHidden/>
          <w:rPrChange w:id="881" w:author="Wei Qi Yan" w:date="2024-12-18T19:31:00Z" w16du:dateUtc="2024-12-18T06:31:00Z">
            <w:rPr>
              <w:noProof/>
              <w:webHidden/>
            </w:rPr>
          </w:rPrChange>
        </w:rPr>
        <w:fldChar w:fldCharType="separate"/>
      </w:r>
      <w:r w:rsidRPr="00D56B68">
        <w:rPr>
          <w:rFonts w:ascii="Times New Roman" w:hAnsi="Times New Roman" w:cs="Times New Roman"/>
          <w:noProof/>
          <w:webHidden/>
          <w:rPrChange w:id="882" w:author="Wei Qi Yan" w:date="2024-12-18T19:31:00Z" w16du:dateUtc="2024-12-18T06:31:00Z">
            <w:rPr>
              <w:noProof/>
              <w:webHidden/>
            </w:rPr>
          </w:rPrChange>
        </w:rPr>
        <w:t>24</w:t>
      </w:r>
      <w:r w:rsidRPr="00D56B68">
        <w:rPr>
          <w:rFonts w:ascii="Times New Roman" w:hAnsi="Times New Roman" w:cs="Times New Roman"/>
          <w:noProof/>
          <w:webHidden/>
          <w:rPrChange w:id="883" w:author="Wei Qi Yan" w:date="2024-12-18T19:31:00Z" w16du:dateUtc="2024-12-18T06:31:00Z">
            <w:rPr>
              <w:noProof/>
              <w:webHidden/>
            </w:rPr>
          </w:rPrChange>
        </w:rPr>
        <w:fldChar w:fldCharType="end"/>
      </w:r>
      <w:r w:rsidRPr="00D56B68">
        <w:rPr>
          <w:rFonts w:ascii="Times New Roman" w:hAnsi="Times New Roman" w:cs="Times New Roman"/>
          <w:noProof/>
          <w:rPrChange w:id="884" w:author="Wei Qi Yan" w:date="2024-12-18T19:31:00Z" w16du:dateUtc="2024-12-18T06:31:00Z">
            <w:rPr>
              <w:noProof/>
            </w:rPr>
          </w:rPrChange>
        </w:rPr>
        <w:fldChar w:fldCharType="end"/>
      </w:r>
    </w:p>
    <w:p w14:paraId="124D9114" w14:textId="6E505C47"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885"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886" w:author="Wei Qi Yan" w:date="2024-12-18T19:31:00Z" w16du:dateUtc="2024-12-18T06:31:00Z">
            <w:rPr/>
          </w:rPrChange>
        </w:rPr>
        <w:fldChar w:fldCharType="begin"/>
      </w:r>
      <w:r w:rsidRPr="00D56B68">
        <w:rPr>
          <w:rFonts w:ascii="Times New Roman" w:hAnsi="Times New Roman" w:cs="Times New Roman"/>
          <w:rPrChange w:id="887" w:author="Wei Qi Yan" w:date="2024-12-18T19:31:00Z" w16du:dateUtc="2024-12-18T06:31:00Z">
            <w:rPr/>
          </w:rPrChange>
        </w:rPr>
        <w:instrText>HYPERLINK \l "_Toc184748202"</w:instrText>
      </w:r>
      <w:r w:rsidRPr="00D56B68">
        <w:rPr>
          <w:rFonts w:ascii="Times New Roman" w:hAnsi="Times New Roman" w:cs="Times New Roman"/>
          <w:rPrChange w:id="888" w:author="Wei Qi Yan" w:date="2024-12-18T19:31:00Z" w16du:dateUtc="2024-12-18T06:31:00Z">
            <w:rPr/>
          </w:rPrChange>
        </w:rPr>
      </w:r>
      <w:r w:rsidRPr="00D56B68">
        <w:rPr>
          <w:rFonts w:ascii="Times New Roman" w:hAnsi="Times New Roman" w:cs="Times New Roman"/>
          <w:rPrChange w:id="889" w:author="Wei Qi Yan" w:date="2024-12-18T19:31:00Z" w16du:dateUtc="2024-12-18T06:31:00Z">
            <w:rPr/>
          </w:rPrChange>
        </w:rPr>
        <w:fldChar w:fldCharType="separate"/>
      </w:r>
      <w:r w:rsidRPr="00E065F8">
        <w:rPr>
          <w:rStyle w:val="Hyperlink"/>
          <w:rFonts w:ascii="Times New Roman" w:hAnsi="Times New Roman" w:cs="Times New Roman"/>
          <w:b/>
          <w:bCs/>
          <w:noProof/>
        </w:rPr>
        <w:t>Fig. 6</w:t>
      </w:r>
      <w:r w:rsidRPr="00E065F8">
        <w:rPr>
          <w:rStyle w:val="Hyperlink"/>
          <w:rFonts w:ascii="Times New Roman" w:hAnsi="Times New Roman" w:cs="Times New Roman"/>
          <w:noProof/>
          <w:lang w:val="en-NZ"/>
        </w:rPr>
        <w:t xml:space="preserve"> Modified YOLO11 architecture for small object detection</w:t>
      </w:r>
      <w:r w:rsidRPr="00D56B68">
        <w:rPr>
          <w:rFonts w:ascii="Times New Roman" w:hAnsi="Times New Roman" w:cs="Times New Roman"/>
          <w:noProof/>
          <w:webHidden/>
          <w:rPrChange w:id="890" w:author="Wei Qi Yan" w:date="2024-12-18T19:31:00Z" w16du:dateUtc="2024-12-18T06:31:00Z">
            <w:rPr>
              <w:noProof/>
              <w:webHidden/>
            </w:rPr>
          </w:rPrChange>
        </w:rPr>
        <w:tab/>
      </w:r>
      <w:r w:rsidRPr="00D56B68">
        <w:rPr>
          <w:rFonts w:ascii="Times New Roman" w:hAnsi="Times New Roman" w:cs="Times New Roman"/>
          <w:noProof/>
          <w:webHidden/>
          <w:rPrChange w:id="891" w:author="Wei Qi Yan" w:date="2024-12-18T19:31:00Z" w16du:dateUtc="2024-12-18T06:31:00Z">
            <w:rPr>
              <w:noProof/>
              <w:webHidden/>
            </w:rPr>
          </w:rPrChange>
        </w:rPr>
        <w:fldChar w:fldCharType="begin"/>
      </w:r>
      <w:r w:rsidRPr="00D56B68">
        <w:rPr>
          <w:rFonts w:ascii="Times New Roman" w:hAnsi="Times New Roman" w:cs="Times New Roman"/>
          <w:noProof/>
          <w:webHidden/>
          <w:rPrChange w:id="892" w:author="Wei Qi Yan" w:date="2024-12-18T19:31:00Z" w16du:dateUtc="2024-12-18T06:31:00Z">
            <w:rPr>
              <w:noProof/>
              <w:webHidden/>
            </w:rPr>
          </w:rPrChange>
        </w:rPr>
        <w:instrText xml:space="preserve"> PAGEREF _Toc184748202 \h </w:instrText>
      </w:r>
      <w:r w:rsidRPr="00D56B68">
        <w:rPr>
          <w:rFonts w:ascii="Times New Roman" w:hAnsi="Times New Roman" w:cs="Times New Roman"/>
          <w:noProof/>
          <w:webHidden/>
          <w:rPrChange w:id="893" w:author="Wei Qi Yan" w:date="2024-12-18T19:31:00Z" w16du:dateUtc="2024-12-18T06:31:00Z">
            <w:rPr>
              <w:noProof/>
              <w:webHidden/>
            </w:rPr>
          </w:rPrChange>
        </w:rPr>
      </w:r>
      <w:r w:rsidRPr="00D56B68">
        <w:rPr>
          <w:rFonts w:ascii="Times New Roman" w:hAnsi="Times New Roman" w:cs="Times New Roman"/>
          <w:noProof/>
          <w:webHidden/>
          <w:rPrChange w:id="894" w:author="Wei Qi Yan" w:date="2024-12-18T19:31:00Z" w16du:dateUtc="2024-12-18T06:31:00Z">
            <w:rPr>
              <w:noProof/>
              <w:webHidden/>
            </w:rPr>
          </w:rPrChange>
        </w:rPr>
        <w:fldChar w:fldCharType="separate"/>
      </w:r>
      <w:r w:rsidRPr="00D56B68">
        <w:rPr>
          <w:rFonts w:ascii="Times New Roman" w:hAnsi="Times New Roman" w:cs="Times New Roman"/>
          <w:noProof/>
          <w:webHidden/>
          <w:rPrChange w:id="895" w:author="Wei Qi Yan" w:date="2024-12-18T19:31:00Z" w16du:dateUtc="2024-12-18T06:31:00Z">
            <w:rPr>
              <w:noProof/>
              <w:webHidden/>
            </w:rPr>
          </w:rPrChange>
        </w:rPr>
        <w:t>25</w:t>
      </w:r>
      <w:r w:rsidRPr="00D56B68">
        <w:rPr>
          <w:rFonts w:ascii="Times New Roman" w:hAnsi="Times New Roman" w:cs="Times New Roman"/>
          <w:noProof/>
          <w:webHidden/>
          <w:rPrChange w:id="896" w:author="Wei Qi Yan" w:date="2024-12-18T19:31:00Z" w16du:dateUtc="2024-12-18T06:31:00Z">
            <w:rPr>
              <w:noProof/>
              <w:webHidden/>
            </w:rPr>
          </w:rPrChange>
        </w:rPr>
        <w:fldChar w:fldCharType="end"/>
      </w:r>
      <w:r w:rsidRPr="00D56B68">
        <w:rPr>
          <w:rFonts w:ascii="Times New Roman" w:hAnsi="Times New Roman" w:cs="Times New Roman"/>
          <w:noProof/>
          <w:rPrChange w:id="897" w:author="Wei Qi Yan" w:date="2024-12-18T19:31:00Z" w16du:dateUtc="2024-12-18T06:31:00Z">
            <w:rPr>
              <w:noProof/>
            </w:rPr>
          </w:rPrChange>
        </w:rPr>
        <w:fldChar w:fldCharType="end"/>
      </w:r>
    </w:p>
    <w:p w14:paraId="44C36C1B" w14:textId="0FF735B4"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898"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899" w:author="Wei Qi Yan" w:date="2024-12-18T19:31:00Z" w16du:dateUtc="2024-12-18T06:31:00Z">
            <w:rPr/>
          </w:rPrChange>
        </w:rPr>
        <w:fldChar w:fldCharType="begin"/>
      </w:r>
      <w:r w:rsidRPr="00D56B68">
        <w:rPr>
          <w:rFonts w:ascii="Times New Roman" w:hAnsi="Times New Roman" w:cs="Times New Roman"/>
          <w:rPrChange w:id="900" w:author="Wei Qi Yan" w:date="2024-12-18T19:31:00Z" w16du:dateUtc="2024-12-18T06:31:00Z">
            <w:rPr/>
          </w:rPrChange>
        </w:rPr>
        <w:instrText>HYPERLINK \l "_Toc184748203"</w:instrText>
      </w:r>
      <w:r w:rsidRPr="00D56B68">
        <w:rPr>
          <w:rFonts w:ascii="Times New Roman" w:hAnsi="Times New Roman" w:cs="Times New Roman"/>
          <w:rPrChange w:id="901" w:author="Wei Qi Yan" w:date="2024-12-18T19:31:00Z" w16du:dateUtc="2024-12-18T06:31:00Z">
            <w:rPr/>
          </w:rPrChange>
        </w:rPr>
      </w:r>
      <w:r w:rsidRPr="00D56B68">
        <w:rPr>
          <w:rFonts w:ascii="Times New Roman" w:hAnsi="Times New Roman" w:cs="Times New Roman"/>
          <w:rPrChange w:id="902" w:author="Wei Qi Yan" w:date="2024-12-18T19:31:00Z" w16du:dateUtc="2024-12-18T06:31:00Z">
            <w:rPr/>
          </w:rPrChange>
        </w:rPr>
        <w:fldChar w:fldCharType="separate"/>
      </w:r>
      <w:r w:rsidRPr="00E065F8">
        <w:rPr>
          <w:rStyle w:val="Hyperlink"/>
          <w:rFonts w:ascii="Times New Roman" w:hAnsi="Times New Roman" w:cs="Times New Roman"/>
          <w:b/>
          <w:bCs/>
          <w:noProof/>
        </w:rPr>
        <w:t>Fig. 7</w:t>
      </w:r>
      <w:r w:rsidRPr="00E065F8">
        <w:rPr>
          <w:rStyle w:val="Hyperlink"/>
          <w:rFonts w:ascii="Times New Roman" w:hAnsi="Times New Roman" w:cs="Times New Roman"/>
          <w:noProof/>
        </w:rPr>
        <w:t xml:space="preserve"> ByteTrack Framework for Table Tennis Ball Tracking starting from detection boxes output by YOLO</w:t>
      </w:r>
      <w:r w:rsidRPr="00D56B68">
        <w:rPr>
          <w:rFonts w:ascii="Times New Roman" w:hAnsi="Times New Roman" w:cs="Times New Roman"/>
          <w:noProof/>
          <w:webHidden/>
          <w:rPrChange w:id="903" w:author="Wei Qi Yan" w:date="2024-12-18T19:31:00Z" w16du:dateUtc="2024-12-18T06:31:00Z">
            <w:rPr>
              <w:noProof/>
              <w:webHidden/>
            </w:rPr>
          </w:rPrChange>
        </w:rPr>
        <w:tab/>
      </w:r>
      <w:r w:rsidRPr="00D56B68">
        <w:rPr>
          <w:rFonts w:ascii="Times New Roman" w:hAnsi="Times New Roman" w:cs="Times New Roman"/>
          <w:noProof/>
          <w:webHidden/>
          <w:rPrChange w:id="904" w:author="Wei Qi Yan" w:date="2024-12-18T19:31:00Z" w16du:dateUtc="2024-12-18T06:31:00Z">
            <w:rPr>
              <w:noProof/>
              <w:webHidden/>
            </w:rPr>
          </w:rPrChange>
        </w:rPr>
        <w:fldChar w:fldCharType="begin"/>
      </w:r>
      <w:r w:rsidRPr="00D56B68">
        <w:rPr>
          <w:rFonts w:ascii="Times New Roman" w:hAnsi="Times New Roman" w:cs="Times New Roman"/>
          <w:noProof/>
          <w:webHidden/>
          <w:rPrChange w:id="905" w:author="Wei Qi Yan" w:date="2024-12-18T19:31:00Z" w16du:dateUtc="2024-12-18T06:31:00Z">
            <w:rPr>
              <w:noProof/>
              <w:webHidden/>
            </w:rPr>
          </w:rPrChange>
        </w:rPr>
        <w:instrText xml:space="preserve"> PAGEREF _Toc184748203 \h </w:instrText>
      </w:r>
      <w:r w:rsidRPr="00D56B68">
        <w:rPr>
          <w:rFonts w:ascii="Times New Roman" w:hAnsi="Times New Roman" w:cs="Times New Roman"/>
          <w:noProof/>
          <w:webHidden/>
          <w:rPrChange w:id="906" w:author="Wei Qi Yan" w:date="2024-12-18T19:31:00Z" w16du:dateUtc="2024-12-18T06:31:00Z">
            <w:rPr>
              <w:noProof/>
              <w:webHidden/>
            </w:rPr>
          </w:rPrChange>
        </w:rPr>
      </w:r>
      <w:r w:rsidRPr="00D56B68">
        <w:rPr>
          <w:rFonts w:ascii="Times New Roman" w:hAnsi="Times New Roman" w:cs="Times New Roman"/>
          <w:noProof/>
          <w:webHidden/>
          <w:rPrChange w:id="907" w:author="Wei Qi Yan" w:date="2024-12-18T19:31:00Z" w16du:dateUtc="2024-12-18T06:31:00Z">
            <w:rPr>
              <w:noProof/>
              <w:webHidden/>
            </w:rPr>
          </w:rPrChange>
        </w:rPr>
        <w:fldChar w:fldCharType="separate"/>
      </w:r>
      <w:r w:rsidRPr="00D56B68">
        <w:rPr>
          <w:rFonts w:ascii="Times New Roman" w:hAnsi="Times New Roman" w:cs="Times New Roman"/>
          <w:noProof/>
          <w:webHidden/>
          <w:rPrChange w:id="908" w:author="Wei Qi Yan" w:date="2024-12-18T19:31:00Z" w16du:dateUtc="2024-12-18T06:31:00Z">
            <w:rPr>
              <w:noProof/>
              <w:webHidden/>
            </w:rPr>
          </w:rPrChange>
        </w:rPr>
        <w:t>27</w:t>
      </w:r>
      <w:r w:rsidRPr="00D56B68">
        <w:rPr>
          <w:rFonts w:ascii="Times New Roman" w:hAnsi="Times New Roman" w:cs="Times New Roman"/>
          <w:noProof/>
          <w:webHidden/>
          <w:rPrChange w:id="909" w:author="Wei Qi Yan" w:date="2024-12-18T19:31:00Z" w16du:dateUtc="2024-12-18T06:31:00Z">
            <w:rPr>
              <w:noProof/>
              <w:webHidden/>
            </w:rPr>
          </w:rPrChange>
        </w:rPr>
        <w:fldChar w:fldCharType="end"/>
      </w:r>
      <w:r w:rsidRPr="00D56B68">
        <w:rPr>
          <w:rFonts w:ascii="Times New Roman" w:hAnsi="Times New Roman" w:cs="Times New Roman"/>
          <w:noProof/>
          <w:rPrChange w:id="910" w:author="Wei Qi Yan" w:date="2024-12-18T19:31:00Z" w16du:dateUtc="2024-12-18T06:31:00Z">
            <w:rPr>
              <w:noProof/>
            </w:rPr>
          </w:rPrChange>
        </w:rPr>
        <w:fldChar w:fldCharType="end"/>
      </w:r>
    </w:p>
    <w:p w14:paraId="1817185C" w14:textId="152382E9"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911"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912" w:author="Wei Qi Yan" w:date="2024-12-18T19:31:00Z" w16du:dateUtc="2024-12-18T06:31:00Z">
            <w:rPr/>
          </w:rPrChange>
        </w:rPr>
        <w:fldChar w:fldCharType="begin"/>
      </w:r>
      <w:r w:rsidRPr="00D56B68">
        <w:rPr>
          <w:rFonts w:ascii="Times New Roman" w:hAnsi="Times New Roman" w:cs="Times New Roman"/>
          <w:rPrChange w:id="913" w:author="Wei Qi Yan" w:date="2024-12-18T19:31:00Z" w16du:dateUtc="2024-12-18T06:31:00Z">
            <w:rPr/>
          </w:rPrChange>
        </w:rPr>
        <w:instrText>HYPERLINK \l "_Toc184748204"</w:instrText>
      </w:r>
      <w:r w:rsidRPr="00D56B68">
        <w:rPr>
          <w:rFonts w:ascii="Times New Roman" w:hAnsi="Times New Roman" w:cs="Times New Roman"/>
          <w:rPrChange w:id="914" w:author="Wei Qi Yan" w:date="2024-12-18T19:31:00Z" w16du:dateUtc="2024-12-18T06:31:00Z">
            <w:rPr/>
          </w:rPrChange>
        </w:rPr>
      </w:r>
      <w:r w:rsidRPr="00D56B68">
        <w:rPr>
          <w:rFonts w:ascii="Times New Roman" w:hAnsi="Times New Roman" w:cs="Times New Roman"/>
          <w:rPrChange w:id="915" w:author="Wei Qi Yan" w:date="2024-12-18T19:31:00Z" w16du:dateUtc="2024-12-18T06:31:00Z">
            <w:rPr/>
          </w:rPrChange>
        </w:rPr>
        <w:fldChar w:fldCharType="separate"/>
      </w:r>
      <w:r w:rsidRPr="00E065F8">
        <w:rPr>
          <w:rStyle w:val="Hyperlink"/>
          <w:rFonts w:ascii="Times New Roman" w:hAnsi="Times New Roman" w:cs="Times New Roman"/>
          <w:b/>
          <w:bCs/>
          <w:noProof/>
        </w:rPr>
        <w:t>Fig. 8</w:t>
      </w:r>
      <w:r w:rsidRPr="00E065F8">
        <w:rPr>
          <w:rStyle w:val="Hyperlink"/>
          <w:rFonts w:ascii="Times New Roman" w:hAnsi="Times New Roman" w:cs="Times New Roman"/>
          <w:noProof/>
        </w:rPr>
        <w:t xml:space="preserve"> Trajectory visualization with annotated key points and Transformer-based turning point detection</w:t>
      </w:r>
      <w:r w:rsidRPr="00D56B68">
        <w:rPr>
          <w:rFonts w:ascii="Times New Roman" w:hAnsi="Times New Roman" w:cs="Times New Roman"/>
          <w:noProof/>
          <w:webHidden/>
          <w:rPrChange w:id="916" w:author="Wei Qi Yan" w:date="2024-12-18T19:31:00Z" w16du:dateUtc="2024-12-18T06:31:00Z">
            <w:rPr>
              <w:noProof/>
              <w:webHidden/>
            </w:rPr>
          </w:rPrChange>
        </w:rPr>
        <w:tab/>
      </w:r>
      <w:r w:rsidRPr="00D56B68">
        <w:rPr>
          <w:rFonts w:ascii="Times New Roman" w:hAnsi="Times New Roman" w:cs="Times New Roman"/>
          <w:noProof/>
          <w:webHidden/>
          <w:rPrChange w:id="917" w:author="Wei Qi Yan" w:date="2024-12-18T19:31:00Z" w16du:dateUtc="2024-12-18T06:31:00Z">
            <w:rPr>
              <w:noProof/>
              <w:webHidden/>
            </w:rPr>
          </w:rPrChange>
        </w:rPr>
        <w:fldChar w:fldCharType="begin"/>
      </w:r>
      <w:r w:rsidRPr="00D56B68">
        <w:rPr>
          <w:rFonts w:ascii="Times New Roman" w:hAnsi="Times New Roman" w:cs="Times New Roman"/>
          <w:noProof/>
          <w:webHidden/>
          <w:rPrChange w:id="918" w:author="Wei Qi Yan" w:date="2024-12-18T19:31:00Z" w16du:dateUtc="2024-12-18T06:31:00Z">
            <w:rPr>
              <w:noProof/>
              <w:webHidden/>
            </w:rPr>
          </w:rPrChange>
        </w:rPr>
        <w:instrText xml:space="preserve"> PAGEREF _Toc184748204 \h </w:instrText>
      </w:r>
      <w:r w:rsidRPr="00D56B68">
        <w:rPr>
          <w:rFonts w:ascii="Times New Roman" w:hAnsi="Times New Roman" w:cs="Times New Roman"/>
          <w:noProof/>
          <w:webHidden/>
          <w:rPrChange w:id="919" w:author="Wei Qi Yan" w:date="2024-12-18T19:31:00Z" w16du:dateUtc="2024-12-18T06:31:00Z">
            <w:rPr>
              <w:noProof/>
              <w:webHidden/>
            </w:rPr>
          </w:rPrChange>
        </w:rPr>
      </w:r>
      <w:r w:rsidRPr="00D56B68">
        <w:rPr>
          <w:rFonts w:ascii="Times New Roman" w:hAnsi="Times New Roman" w:cs="Times New Roman"/>
          <w:noProof/>
          <w:webHidden/>
          <w:rPrChange w:id="920" w:author="Wei Qi Yan" w:date="2024-12-18T19:31:00Z" w16du:dateUtc="2024-12-18T06:31:00Z">
            <w:rPr>
              <w:noProof/>
              <w:webHidden/>
            </w:rPr>
          </w:rPrChange>
        </w:rPr>
        <w:fldChar w:fldCharType="separate"/>
      </w:r>
      <w:r w:rsidRPr="00D56B68">
        <w:rPr>
          <w:rFonts w:ascii="Times New Roman" w:hAnsi="Times New Roman" w:cs="Times New Roman"/>
          <w:noProof/>
          <w:webHidden/>
          <w:rPrChange w:id="921" w:author="Wei Qi Yan" w:date="2024-12-18T19:31:00Z" w16du:dateUtc="2024-12-18T06:31:00Z">
            <w:rPr>
              <w:noProof/>
              <w:webHidden/>
            </w:rPr>
          </w:rPrChange>
        </w:rPr>
        <w:t>29</w:t>
      </w:r>
      <w:r w:rsidRPr="00D56B68">
        <w:rPr>
          <w:rFonts w:ascii="Times New Roman" w:hAnsi="Times New Roman" w:cs="Times New Roman"/>
          <w:noProof/>
          <w:webHidden/>
          <w:rPrChange w:id="922" w:author="Wei Qi Yan" w:date="2024-12-18T19:31:00Z" w16du:dateUtc="2024-12-18T06:31:00Z">
            <w:rPr>
              <w:noProof/>
              <w:webHidden/>
            </w:rPr>
          </w:rPrChange>
        </w:rPr>
        <w:fldChar w:fldCharType="end"/>
      </w:r>
      <w:r w:rsidRPr="00D56B68">
        <w:rPr>
          <w:rFonts w:ascii="Times New Roman" w:hAnsi="Times New Roman" w:cs="Times New Roman"/>
          <w:noProof/>
          <w:rPrChange w:id="923" w:author="Wei Qi Yan" w:date="2024-12-18T19:31:00Z" w16du:dateUtc="2024-12-18T06:31:00Z">
            <w:rPr>
              <w:noProof/>
            </w:rPr>
          </w:rPrChange>
        </w:rPr>
        <w:fldChar w:fldCharType="end"/>
      </w:r>
    </w:p>
    <w:p w14:paraId="490E3F03" w14:textId="44A75CA9"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924"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925" w:author="Wei Qi Yan" w:date="2024-12-18T19:31:00Z" w16du:dateUtc="2024-12-18T06:31:00Z">
            <w:rPr/>
          </w:rPrChange>
        </w:rPr>
        <w:fldChar w:fldCharType="begin"/>
      </w:r>
      <w:r w:rsidRPr="00D56B68">
        <w:rPr>
          <w:rFonts w:ascii="Times New Roman" w:hAnsi="Times New Roman" w:cs="Times New Roman"/>
          <w:rPrChange w:id="926" w:author="Wei Qi Yan" w:date="2024-12-18T19:31:00Z" w16du:dateUtc="2024-12-18T06:31:00Z">
            <w:rPr/>
          </w:rPrChange>
        </w:rPr>
        <w:instrText>HYPERLINK \l "_Toc184748205"</w:instrText>
      </w:r>
      <w:r w:rsidRPr="00D56B68">
        <w:rPr>
          <w:rFonts w:ascii="Times New Roman" w:hAnsi="Times New Roman" w:cs="Times New Roman"/>
          <w:rPrChange w:id="927" w:author="Wei Qi Yan" w:date="2024-12-18T19:31:00Z" w16du:dateUtc="2024-12-18T06:31:00Z">
            <w:rPr/>
          </w:rPrChange>
        </w:rPr>
      </w:r>
      <w:r w:rsidRPr="00D56B68">
        <w:rPr>
          <w:rFonts w:ascii="Times New Roman" w:hAnsi="Times New Roman" w:cs="Times New Roman"/>
          <w:rPrChange w:id="928" w:author="Wei Qi Yan" w:date="2024-12-18T19:31:00Z" w16du:dateUtc="2024-12-18T06:31:00Z">
            <w:rPr/>
          </w:rPrChange>
        </w:rPr>
        <w:fldChar w:fldCharType="separate"/>
      </w:r>
      <w:r w:rsidRPr="00E065F8">
        <w:rPr>
          <w:rStyle w:val="Hyperlink"/>
          <w:rFonts w:ascii="Times New Roman" w:hAnsi="Times New Roman" w:cs="Times New Roman"/>
          <w:b/>
          <w:bCs/>
          <w:noProof/>
        </w:rPr>
        <w:t>Fig. 9</w:t>
      </w:r>
      <w:r w:rsidRPr="00E065F8">
        <w:rPr>
          <w:rStyle w:val="Hyperlink"/>
          <w:rFonts w:ascii="Times New Roman" w:hAnsi="Times New Roman" w:cs="Times New Roman"/>
          <w:noProof/>
        </w:rPr>
        <w:t xml:space="preserve"> Rule-Based Foul Detection</w:t>
      </w:r>
      <w:r w:rsidRPr="00D56B68">
        <w:rPr>
          <w:rFonts w:ascii="Times New Roman" w:hAnsi="Times New Roman" w:cs="Times New Roman"/>
          <w:noProof/>
          <w:webHidden/>
          <w:rPrChange w:id="929" w:author="Wei Qi Yan" w:date="2024-12-18T19:31:00Z" w16du:dateUtc="2024-12-18T06:31:00Z">
            <w:rPr>
              <w:noProof/>
              <w:webHidden/>
            </w:rPr>
          </w:rPrChange>
        </w:rPr>
        <w:tab/>
      </w:r>
      <w:r w:rsidRPr="00D56B68">
        <w:rPr>
          <w:rFonts w:ascii="Times New Roman" w:hAnsi="Times New Roman" w:cs="Times New Roman"/>
          <w:noProof/>
          <w:webHidden/>
          <w:rPrChange w:id="930" w:author="Wei Qi Yan" w:date="2024-12-18T19:31:00Z" w16du:dateUtc="2024-12-18T06:31:00Z">
            <w:rPr>
              <w:noProof/>
              <w:webHidden/>
            </w:rPr>
          </w:rPrChange>
        </w:rPr>
        <w:fldChar w:fldCharType="begin"/>
      </w:r>
      <w:r w:rsidRPr="00D56B68">
        <w:rPr>
          <w:rFonts w:ascii="Times New Roman" w:hAnsi="Times New Roman" w:cs="Times New Roman"/>
          <w:noProof/>
          <w:webHidden/>
          <w:rPrChange w:id="931" w:author="Wei Qi Yan" w:date="2024-12-18T19:31:00Z" w16du:dateUtc="2024-12-18T06:31:00Z">
            <w:rPr>
              <w:noProof/>
              <w:webHidden/>
            </w:rPr>
          </w:rPrChange>
        </w:rPr>
        <w:instrText xml:space="preserve"> PAGEREF _Toc184748205 \h </w:instrText>
      </w:r>
      <w:r w:rsidRPr="00D56B68">
        <w:rPr>
          <w:rFonts w:ascii="Times New Roman" w:hAnsi="Times New Roman" w:cs="Times New Roman"/>
          <w:noProof/>
          <w:webHidden/>
          <w:rPrChange w:id="932" w:author="Wei Qi Yan" w:date="2024-12-18T19:31:00Z" w16du:dateUtc="2024-12-18T06:31:00Z">
            <w:rPr>
              <w:noProof/>
              <w:webHidden/>
            </w:rPr>
          </w:rPrChange>
        </w:rPr>
      </w:r>
      <w:r w:rsidRPr="00D56B68">
        <w:rPr>
          <w:rFonts w:ascii="Times New Roman" w:hAnsi="Times New Roman" w:cs="Times New Roman"/>
          <w:noProof/>
          <w:webHidden/>
          <w:rPrChange w:id="933" w:author="Wei Qi Yan" w:date="2024-12-18T19:31:00Z" w16du:dateUtc="2024-12-18T06:31:00Z">
            <w:rPr>
              <w:noProof/>
              <w:webHidden/>
            </w:rPr>
          </w:rPrChange>
        </w:rPr>
        <w:fldChar w:fldCharType="separate"/>
      </w:r>
      <w:r w:rsidRPr="00D56B68">
        <w:rPr>
          <w:rFonts w:ascii="Times New Roman" w:hAnsi="Times New Roman" w:cs="Times New Roman"/>
          <w:noProof/>
          <w:webHidden/>
          <w:rPrChange w:id="934" w:author="Wei Qi Yan" w:date="2024-12-18T19:31:00Z" w16du:dateUtc="2024-12-18T06:31:00Z">
            <w:rPr>
              <w:noProof/>
              <w:webHidden/>
            </w:rPr>
          </w:rPrChange>
        </w:rPr>
        <w:t>31</w:t>
      </w:r>
      <w:r w:rsidRPr="00D56B68">
        <w:rPr>
          <w:rFonts w:ascii="Times New Roman" w:hAnsi="Times New Roman" w:cs="Times New Roman"/>
          <w:noProof/>
          <w:webHidden/>
          <w:rPrChange w:id="935" w:author="Wei Qi Yan" w:date="2024-12-18T19:31:00Z" w16du:dateUtc="2024-12-18T06:31:00Z">
            <w:rPr>
              <w:noProof/>
              <w:webHidden/>
            </w:rPr>
          </w:rPrChange>
        </w:rPr>
        <w:fldChar w:fldCharType="end"/>
      </w:r>
      <w:r w:rsidRPr="00D56B68">
        <w:rPr>
          <w:rFonts w:ascii="Times New Roman" w:hAnsi="Times New Roman" w:cs="Times New Roman"/>
          <w:noProof/>
          <w:rPrChange w:id="936" w:author="Wei Qi Yan" w:date="2024-12-18T19:31:00Z" w16du:dateUtc="2024-12-18T06:31:00Z">
            <w:rPr>
              <w:noProof/>
            </w:rPr>
          </w:rPrChange>
        </w:rPr>
        <w:fldChar w:fldCharType="end"/>
      </w:r>
    </w:p>
    <w:p w14:paraId="42943BC5" w14:textId="1163AA21"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937"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938" w:author="Wei Qi Yan" w:date="2024-12-18T19:31:00Z" w16du:dateUtc="2024-12-18T06:31:00Z">
            <w:rPr/>
          </w:rPrChange>
        </w:rPr>
        <w:fldChar w:fldCharType="begin"/>
      </w:r>
      <w:r w:rsidRPr="00D56B68">
        <w:rPr>
          <w:rFonts w:ascii="Times New Roman" w:hAnsi="Times New Roman" w:cs="Times New Roman"/>
          <w:rPrChange w:id="939" w:author="Wei Qi Yan" w:date="2024-12-18T19:31:00Z" w16du:dateUtc="2024-12-18T06:31:00Z">
            <w:rPr/>
          </w:rPrChange>
        </w:rPr>
        <w:instrText>HYPERLINK \l "_Toc184748206"</w:instrText>
      </w:r>
      <w:r w:rsidRPr="00D56B68">
        <w:rPr>
          <w:rFonts w:ascii="Times New Roman" w:hAnsi="Times New Roman" w:cs="Times New Roman"/>
          <w:rPrChange w:id="940" w:author="Wei Qi Yan" w:date="2024-12-18T19:31:00Z" w16du:dateUtc="2024-12-18T06:31:00Z">
            <w:rPr/>
          </w:rPrChange>
        </w:rPr>
      </w:r>
      <w:r w:rsidRPr="00D56B68">
        <w:rPr>
          <w:rFonts w:ascii="Times New Roman" w:hAnsi="Times New Roman" w:cs="Times New Roman"/>
          <w:rPrChange w:id="941" w:author="Wei Qi Yan" w:date="2024-12-18T19:31:00Z" w16du:dateUtc="2024-12-18T06:31:00Z">
            <w:rPr/>
          </w:rPrChange>
        </w:rPr>
        <w:fldChar w:fldCharType="separate"/>
      </w:r>
      <w:r w:rsidRPr="00E065F8">
        <w:rPr>
          <w:rStyle w:val="Hyperlink"/>
          <w:rFonts w:ascii="Times New Roman" w:hAnsi="Times New Roman" w:cs="Times New Roman"/>
          <w:b/>
          <w:bCs/>
          <w:noProof/>
        </w:rPr>
        <w:t xml:space="preserve">Fig. 10 </w:t>
      </w:r>
      <w:r w:rsidRPr="00E065F8">
        <w:rPr>
          <w:rStyle w:val="Hyperlink"/>
          <w:rFonts w:ascii="Times New Roman" w:hAnsi="Times New Roman" w:cs="Times New Roman"/>
          <w:noProof/>
        </w:rPr>
        <w:t>Data Collection: Multi-Camera Ping Pong Ball Capture with Motion Blur Annotation</w:t>
      </w:r>
      <w:r w:rsidRPr="00D56B68">
        <w:rPr>
          <w:rFonts w:ascii="Times New Roman" w:hAnsi="Times New Roman" w:cs="Times New Roman"/>
          <w:noProof/>
          <w:webHidden/>
          <w:rPrChange w:id="942" w:author="Wei Qi Yan" w:date="2024-12-18T19:31:00Z" w16du:dateUtc="2024-12-18T06:31:00Z">
            <w:rPr>
              <w:noProof/>
              <w:webHidden/>
            </w:rPr>
          </w:rPrChange>
        </w:rPr>
        <w:tab/>
      </w:r>
      <w:r w:rsidRPr="00D56B68">
        <w:rPr>
          <w:rFonts w:ascii="Times New Roman" w:hAnsi="Times New Roman" w:cs="Times New Roman"/>
          <w:noProof/>
          <w:webHidden/>
          <w:rPrChange w:id="943" w:author="Wei Qi Yan" w:date="2024-12-18T19:31:00Z" w16du:dateUtc="2024-12-18T06:31:00Z">
            <w:rPr>
              <w:noProof/>
              <w:webHidden/>
            </w:rPr>
          </w:rPrChange>
        </w:rPr>
        <w:fldChar w:fldCharType="begin"/>
      </w:r>
      <w:r w:rsidRPr="00D56B68">
        <w:rPr>
          <w:rFonts w:ascii="Times New Roman" w:hAnsi="Times New Roman" w:cs="Times New Roman"/>
          <w:noProof/>
          <w:webHidden/>
          <w:rPrChange w:id="944" w:author="Wei Qi Yan" w:date="2024-12-18T19:31:00Z" w16du:dateUtc="2024-12-18T06:31:00Z">
            <w:rPr>
              <w:noProof/>
              <w:webHidden/>
            </w:rPr>
          </w:rPrChange>
        </w:rPr>
        <w:instrText xml:space="preserve"> PAGEREF _Toc184748206 \h </w:instrText>
      </w:r>
      <w:r w:rsidRPr="00D56B68">
        <w:rPr>
          <w:rFonts w:ascii="Times New Roman" w:hAnsi="Times New Roman" w:cs="Times New Roman"/>
          <w:noProof/>
          <w:webHidden/>
          <w:rPrChange w:id="945" w:author="Wei Qi Yan" w:date="2024-12-18T19:31:00Z" w16du:dateUtc="2024-12-18T06:31:00Z">
            <w:rPr>
              <w:noProof/>
              <w:webHidden/>
            </w:rPr>
          </w:rPrChange>
        </w:rPr>
      </w:r>
      <w:r w:rsidRPr="00D56B68">
        <w:rPr>
          <w:rFonts w:ascii="Times New Roman" w:hAnsi="Times New Roman" w:cs="Times New Roman"/>
          <w:noProof/>
          <w:webHidden/>
          <w:rPrChange w:id="946" w:author="Wei Qi Yan" w:date="2024-12-18T19:31:00Z" w16du:dateUtc="2024-12-18T06:31:00Z">
            <w:rPr>
              <w:noProof/>
              <w:webHidden/>
            </w:rPr>
          </w:rPrChange>
        </w:rPr>
        <w:fldChar w:fldCharType="separate"/>
      </w:r>
      <w:r w:rsidRPr="00D56B68">
        <w:rPr>
          <w:rFonts w:ascii="Times New Roman" w:hAnsi="Times New Roman" w:cs="Times New Roman"/>
          <w:noProof/>
          <w:webHidden/>
          <w:rPrChange w:id="947" w:author="Wei Qi Yan" w:date="2024-12-18T19:31:00Z" w16du:dateUtc="2024-12-18T06:31:00Z">
            <w:rPr>
              <w:noProof/>
              <w:webHidden/>
            </w:rPr>
          </w:rPrChange>
        </w:rPr>
        <w:t>33</w:t>
      </w:r>
      <w:r w:rsidRPr="00D56B68">
        <w:rPr>
          <w:rFonts w:ascii="Times New Roman" w:hAnsi="Times New Roman" w:cs="Times New Roman"/>
          <w:noProof/>
          <w:webHidden/>
          <w:rPrChange w:id="948" w:author="Wei Qi Yan" w:date="2024-12-18T19:31:00Z" w16du:dateUtc="2024-12-18T06:31:00Z">
            <w:rPr>
              <w:noProof/>
              <w:webHidden/>
            </w:rPr>
          </w:rPrChange>
        </w:rPr>
        <w:fldChar w:fldCharType="end"/>
      </w:r>
      <w:r w:rsidRPr="00D56B68">
        <w:rPr>
          <w:rFonts w:ascii="Times New Roman" w:hAnsi="Times New Roman" w:cs="Times New Roman"/>
          <w:noProof/>
          <w:rPrChange w:id="949" w:author="Wei Qi Yan" w:date="2024-12-18T19:31:00Z" w16du:dateUtc="2024-12-18T06:31:00Z">
            <w:rPr>
              <w:noProof/>
            </w:rPr>
          </w:rPrChange>
        </w:rPr>
        <w:fldChar w:fldCharType="end"/>
      </w:r>
    </w:p>
    <w:p w14:paraId="4BC5BAB3" w14:textId="67270CF9"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950"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951" w:author="Wei Qi Yan" w:date="2024-12-18T19:31:00Z" w16du:dateUtc="2024-12-18T06:31:00Z">
            <w:rPr/>
          </w:rPrChange>
        </w:rPr>
        <w:fldChar w:fldCharType="begin"/>
      </w:r>
      <w:r w:rsidRPr="00D56B68">
        <w:rPr>
          <w:rFonts w:ascii="Times New Roman" w:hAnsi="Times New Roman" w:cs="Times New Roman"/>
          <w:rPrChange w:id="952" w:author="Wei Qi Yan" w:date="2024-12-18T19:31:00Z" w16du:dateUtc="2024-12-18T06:31:00Z">
            <w:rPr/>
          </w:rPrChange>
        </w:rPr>
        <w:instrText>HYPERLINK \l "_Toc184748207"</w:instrText>
      </w:r>
      <w:r w:rsidRPr="00D56B68">
        <w:rPr>
          <w:rFonts w:ascii="Times New Roman" w:hAnsi="Times New Roman" w:cs="Times New Roman"/>
          <w:rPrChange w:id="953" w:author="Wei Qi Yan" w:date="2024-12-18T19:31:00Z" w16du:dateUtc="2024-12-18T06:31:00Z">
            <w:rPr/>
          </w:rPrChange>
        </w:rPr>
      </w:r>
      <w:r w:rsidRPr="00D56B68">
        <w:rPr>
          <w:rFonts w:ascii="Times New Roman" w:hAnsi="Times New Roman" w:cs="Times New Roman"/>
          <w:rPrChange w:id="954" w:author="Wei Qi Yan" w:date="2024-12-18T19:31:00Z" w16du:dateUtc="2024-12-18T06:31:00Z">
            <w:rPr/>
          </w:rPrChange>
        </w:rPr>
        <w:fldChar w:fldCharType="separate"/>
      </w:r>
      <w:r w:rsidRPr="00E065F8">
        <w:rPr>
          <w:rStyle w:val="Hyperlink"/>
          <w:rFonts w:ascii="Times New Roman" w:hAnsi="Times New Roman" w:cs="Times New Roman"/>
          <w:b/>
          <w:bCs/>
          <w:noProof/>
        </w:rPr>
        <w:t>Fig. 11</w:t>
      </w:r>
      <w:r w:rsidRPr="00D56B68">
        <w:rPr>
          <w:rStyle w:val="Hyperlink"/>
          <w:rFonts w:ascii="Times New Roman" w:hAnsi="Times New Roman" w:cs="Times New Roman"/>
          <w:noProof/>
          <w:rPrChange w:id="955" w:author="Wei Qi Yan" w:date="2024-12-18T19:31:00Z" w16du:dateUtc="2024-12-18T06:31:00Z">
            <w:rPr>
              <w:rStyle w:val="Hyperlink"/>
              <w:noProof/>
            </w:rPr>
          </w:rPrChange>
        </w:rPr>
        <w:t xml:space="preserve"> </w:t>
      </w:r>
      <w:r w:rsidRPr="00E065F8">
        <w:rPr>
          <w:rStyle w:val="Hyperlink"/>
          <w:rFonts w:ascii="Times New Roman" w:hAnsi="Times New Roman" w:cs="Times New Roman"/>
          <w:noProof/>
        </w:rPr>
        <w:t>Data augmentation techniques applied to ping-pong balls detection.</w:t>
      </w:r>
      <w:r w:rsidRPr="00D56B68">
        <w:rPr>
          <w:rFonts w:ascii="Times New Roman" w:hAnsi="Times New Roman" w:cs="Times New Roman"/>
          <w:noProof/>
          <w:webHidden/>
          <w:rPrChange w:id="956" w:author="Wei Qi Yan" w:date="2024-12-18T19:31:00Z" w16du:dateUtc="2024-12-18T06:31:00Z">
            <w:rPr>
              <w:noProof/>
              <w:webHidden/>
            </w:rPr>
          </w:rPrChange>
        </w:rPr>
        <w:tab/>
      </w:r>
      <w:r w:rsidRPr="00D56B68">
        <w:rPr>
          <w:rFonts w:ascii="Times New Roman" w:hAnsi="Times New Roman" w:cs="Times New Roman"/>
          <w:noProof/>
          <w:webHidden/>
          <w:rPrChange w:id="957" w:author="Wei Qi Yan" w:date="2024-12-18T19:31:00Z" w16du:dateUtc="2024-12-18T06:31:00Z">
            <w:rPr>
              <w:noProof/>
              <w:webHidden/>
            </w:rPr>
          </w:rPrChange>
        </w:rPr>
        <w:fldChar w:fldCharType="begin"/>
      </w:r>
      <w:r w:rsidRPr="00D56B68">
        <w:rPr>
          <w:rFonts w:ascii="Times New Roman" w:hAnsi="Times New Roman" w:cs="Times New Roman"/>
          <w:noProof/>
          <w:webHidden/>
          <w:rPrChange w:id="958" w:author="Wei Qi Yan" w:date="2024-12-18T19:31:00Z" w16du:dateUtc="2024-12-18T06:31:00Z">
            <w:rPr>
              <w:noProof/>
              <w:webHidden/>
            </w:rPr>
          </w:rPrChange>
        </w:rPr>
        <w:instrText xml:space="preserve"> PAGEREF _Toc184748207 \h </w:instrText>
      </w:r>
      <w:r w:rsidRPr="00D56B68">
        <w:rPr>
          <w:rFonts w:ascii="Times New Roman" w:hAnsi="Times New Roman" w:cs="Times New Roman"/>
          <w:noProof/>
          <w:webHidden/>
          <w:rPrChange w:id="959" w:author="Wei Qi Yan" w:date="2024-12-18T19:31:00Z" w16du:dateUtc="2024-12-18T06:31:00Z">
            <w:rPr>
              <w:noProof/>
              <w:webHidden/>
            </w:rPr>
          </w:rPrChange>
        </w:rPr>
      </w:r>
      <w:r w:rsidRPr="00D56B68">
        <w:rPr>
          <w:rFonts w:ascii="Times New Roman" w:hAnsi="Times New Roman" w:cs="Times New Roman"/>
          <w:noProof/>
          <w:webHidden/>
          <w:rPrChange w:id="960" w:author="Wei Qi Yan" w:date="2024-12-18T19:31:00Z" w16du:dateUtc="2024-12-18T06:31:00Z">
            <w:rPr>
              <w:noProof/>
              <w:webHidden/>
            </w:rPr>
          </w:rPrChange>
        </w:rPr>
        <w:fldChar w:fldCharType="separate"/>
      </w:r>
      <w:r w:rsidRPr="00D56B68">
        <w:rPr>
          <w:rFonts w:ascii="Times New Roman" w:hAnsi="Times New Roman" w:cs="Times New Roman"/>
          <w:noProof/>
          <w:webHidden/>
          <w:rPrChange w:id="961" w:author="Wei Qi Yan" w:date="2024-12-18T19:31:00Z" w16du:dateUtc="2024-12-18T06:31:00Z">
            <w:rPr>
              <w:noProof/>
              <w:webHidden/>
            </w:rPr>
          </w:rPrChange>
        </w:rPr>
        <w:t>34</w:t>
      </w:r>
      <w:r w:rsidRPr="00D56B68">
        <w:rPr>
          <w:rFonts w:ascii="Times New Roman" w:hAnsi="Times New Roman" w:cs="Times New Roman"/>
          <w:noProof/>
          <w:webHidden/>
          <w:rPrChange w:id="962" w:author="Wei Qi Yan" w:date="2024-12-18T19:31:00Z" w16du:dateUtc="2024-12-18T06:31:00Z">
            <w:rPr>
              <w:noProof/>
              <w:webHidden/>
            </w:rPr>
          </w:rPrChange>
        </w:rPr>
        <w:fldChar w:fldCharType="end"/>
      </w:r>
      <w:r w:rsidRPr="00D56B68">
        <w:rPr>
          <w:rFonts w:ascii="Times New Roman" w:hAnsi="Times New Roman" w:cs="Times New Roman"/>
          <w:noProof/>
          <w:rPrChange w:id="963" w:author="Wei Qi Yan" w:date="2024-12-18T19:31:00Z" w16du:dateUtc="2024-12-18T06:31:00Z">
            <w:rPr>
              <w:noProof/>
            </w:rPr>
          </w:rPrChange>
        </w:rPr>
        <w:fldChar w:fldCharType="end"/>
      </w:r>
    </w:p>
    <w:p w14:paraId="7B983F76" w14:textId="42D078C8"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964"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965" w:author="Wei Qi Yan" w:date="2024-12-18T19:31:00Z" w16du:dateUtc="2024-12-18T06:31:00Z">
            <w:rPr/>
          </w:rPrChange>
        </w:rPr>
        <w:fldChar w:fldCharType="begin"/>
      </w:r>
      <w:r w:rsidRPr="00D56B68">
        <w:rPr>
          <w:rFonts w:ascii="Times New Roman" w:hAnsi="Times New Roman" w:cs="Times New Roman"/>
          <w:rPrChange w:id="966" w:author="Wei Qi Yan" w:date="2024-12-18T19:31:00Z" w16du:dateUtc="2024-12-18T06:31:00Z">
            <w:rPr/>
          </w:rPrChange>
        </w:rPr>
        <w:instrText>HYPERLINK \l "_Toc184748208"</w:instrText>
      </w:r>
      <w:r w:rsidRPr="00D56B68">
        <w:rPr>
          <w:rFonts w:ascii="Times New Roman" w:hAnsi="Times New Roman" w:cs="Times New Roman"/>
          <w:rPrChange w:id="967" w:author="Wei Qi Yan" w:date="2024-12-18T19:31:00Z" w16du:dateUtc="2024-12-18T06:31:00Z">
            <w:rPr/>
          </w:rPrChange>
        </w:rPr>
      </w:r>
      <w:r w:rsidRPr="00D56B68">
        <w:rPr>
          <w:rFonts w:ascii="Times New Roman" w:hAnsi="Times New Roman" w:cs="Times New Roman"/>
          <w:rPrChange w:id="968" w:author="Wei Qi Yan" w:date="2024-12-18T19:31:00Z" w16du:dateUtc="2024-12-18T06:31:00Z">
            <w:rPr/>
          </w:rPrChange>
        </w:rPr>
        <w:fldChar w:fldCharType="separate"/>
      </w:r>
      <w:r w:rsidRPr="00E065F8">
        <w:rPr>
          <w:rStyle w:val="Hyperlink"/>
          <w:rFonts w:ascii="Times New Roman" w:hAnsi="Times New Roman" w:cs="Times New Roman"/>
          <w:b/>
          <w:bCs/>
          <w:noProof/>
        </w:rPr>
        <w:t xml:space="preserve">Fig. 12 </w:t>
      </w:r>
      <w:r w:rsidRPr="00E065F8">
        <w:rPr>
          <w:rStyle w:val="Hyperlink"/>
          <w:rFonts w:ascii="Times New Roman" w:hAnsi="Times New Roman" w:cs="Times New Roman"/>
          <w:noProof/>
        </w:rPr>
        <w:t>Frame alignment video recorded by OBS</w:t>
      </w:r>
      <w:r w:rsidRPr="00D56B68">
        <w:rPr>
          <w:rFonts w:ascii="Times New Roman" w:hAnsi="Times New Roman" w:cs="Times New Roman"/>
          <w:noProof/>
          <w:webHidden/>
          <w:rPrChange w:id="969" w:author="Wei Qi Yan" w:date="2024-12-18T19:31:00Z" w16du:dateUtc="2024-12-18T06:31:00Z">
            <w:rPr>
              <w:noProof/>
              <w:webHidden/>
            </w:rPr>
          </w:rPrChange>
        </w:rPr>
        <w:tab/>
      </w:r>
      <w:r w:rsidRPr="00D56B68">
        <w:rPr>
          <w:rFonts w:ascii="Times New Roman" w:hAnsi="Times New Roman" w:cs="Times New Roman"/>
          <w:noProof/>
          <w:webHidden/>
          <w:rPrChange w:id="970" w:author="Wei Qi Yan" w:date="2024-12-18T19:31:00Z" w16du:dateUtc="2024-12-18T06:31:00Z">
            <w:rPr>
              <w:noProof/>
              <w:webHidden/>
            </w:rPr>
          </w:rPrChange>
        </w:rPr>
        <w:fldChar w:fldCharType="begin"/>
      </w:r>
      <w:r w:rsidRPr="00D56B68">
        <w:rPr>
          <w:rFonts w:ascii="Times New Roman" w:hAnsi="Times New Roman" w:cs="Times New Roman"/>
          <w:noProof/>
          <w:webHidden/>
          <w:rPrChange w:id="971" w:author="Wei Qi Yan" w:date="2024-12-18T19:31:00Z" w16du:dateUtc="2024-12-18T06:31:00Z">
            <w:rPr>
              <w:noProof/>
              <w:webHidden/>
            </w:rPr>
          </w:rPrChange>
        </w:rPr>
        <w:instrText xml:space="preserve"> PAGEREF _Toc184748208 \h </w:instrText>
      </w:r>
      <w:r w:rsidRPr="00D56B68">
        <w:rPr>
          <w:rFonts w:ascii="Times New Roman" w:hAnsi="Times New Roman" w:cs="Times New Roman"/>
          <w:noProof/>
          <w:webHidden/>
          <w:rPrChange w:id="972" w:author="Wei Qi Yan" w:date="2024-12-18T19:31:00Z" w16du:dateUtc="2024-12-18T06:31:00Z">
            <w:rPr>
              <w:noProof/>
              <w:webHidden/>
            </w:rPr>
          </w:rPrChange>
        </w:rPr>
      </w:r>
      <w:r w:rsidRPr="00D56B68">
        <w:rPr>
          <w:rFonts w:ascii="Times New Roman" w:hAnsi="Times New Roman" w:cs="Times New Roman"/>
          <w:noProof/>
          <w:webHidden/>
          <w:rPrChange w:id="973" w:author="Wei Qi Yan" w:date="2024-12-18T19:31:00Z" w16du:dateUtc="2024-12-18T06:31:00Z">
            <w:rPr>
              <w:noProof/>
              <w:webHidden/>
            </w:rPr>
          </w:rPrChange>
        </w:rPr>
        <w:fldChar w:fldCharType="separate"/>
      </w:r>
      <w:r w:rsidRPr="00D56B68">
        <w:rPr>
          <w:rFonts w:ascii="Times New Roman" w:hAnsi="Times New Roman" w:cs="Times New Roman"/>
          <w:noProof/>
          <w:webHidden/>
          <w:rPrChange w:id="974" w:author="Wei Qi Yan" w:date="2024-12-18T19:31:00Z" w16du:dateUtc="2024-12-18T06:31:00Z">
            <w:rPr>
              <w:noProof/>
              <w:webHidden/>
            </w:rPr>
          </w:rPrChange>
        </w:rPr>
        <w:t>35</w:t>
      </w:r>
      <w:r w:rsidRPr="00D56B68">
        <w:rPr>
          <w:rFonts w:ascii="Times New Roman" w:hAnsi="Times New Roman" w:cs="Times New Roman"/>
          <w:noProof/>
          <w:webHidden/>
          <w:rPrChange w:id="975" w:author="Wei Qi Yan" w:date="2024-12-18T19:31:00Z" w16du:dateUtc="2024-12-18T06:31:00Z">
            <w:rPr>
              <w:noProof/>
              <w:webHidden/>
            </w:rPr>
          </w:rPrChange>
        </w:rPr>
        <w:fldChar w:fldCharType="end"/>
      </w:r>
      <w:r w:rsidRPr="00D56B68">
        <w:rPr>
          <w:rFonts w:ascii="Times New Roman" w:hAnsi="Times New Roman" w:cs="Times New Roman"/>
          <w:noProof/>
          <w:rPrChange w:id="976" w:author="Wei Qi Yan" w:date="2024-12-18T19:31:00Z" w16du:dateUtc="2024-12-18T06:31:00Z">
            <w:rPr>
              <w:noProof/>
            </w:rPr>
          </w:rPrChange>
        </w:rPr>
        <w:fldChar w:fldCharType="end"/>
      </w:r>
    </w:p>
    <w:p w14:paraId="1AC79B4A" w14:textId="0A71A7BA"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977"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978" w:author="Wei Qi Yan" w:date="2024-12-18T19:31:00Z" w16du:dateUtc="2024-12-18T06:31:00Z">
            <w:rPr/>
          </w:rPrChange>
        </w:rPr>
        <w:fldChar w:fldCharType="begin"/>
      </w:r>
      <w:r w:rsidRPr="00D56B68">
        <w:rPr>
          <w:rFonts w:ascii="Times New Roman" w:hAnsi="Times New Roman" w:cs="Times New Roman"/>
          <w:rPrChange w:id="979" w:author="Wei Qi Yan" w:date="2024-12-18T19:31:00Z" w16du:dateUtc="2024-12-18T06:31:00Z">
            <w:rPr/>
          </w:rPrChange>
        </w:rPr>
        <w:instrText>HYPERLINK \l "_Toc184748209"</w:instrText>
      </w:r>
      <w:r w:rsidRPr="00D56B68">
        <w:rPr>
          <w:rFonts w:ascii="Times New Roman" w:hAnsi="Times New Roman" w:cs="Times New Roman"/>
          <w:rPrChange w:id="980" w:author="Wei Qi Yan" w:date="2024-12-18T19:31:00Z" w16du:dateUtc="2024-12-18T06:31:00Z">
            <w:rPr/>
          </w:rPrChange>
        </w:rPr>
      </w:r>
      <w:r w:rsidRPr="00D56B68">
        <w:rPr>
          <w:rFonts w:ascii="Times New Roman" w:hAnsi="Times New Roman" w:cs="Times New Roman"/>
          <w:rPrChange w:id="981" w:author="Wei Qi Yan" w:date="2024-12-18T19:31:00Z" w16du:dateUtc="2024-12-18T06:31:00Z">
            <w:rPr/>
          </w:rPrChange>
        </w:rPr>
        <w:fldChar w:fldCharType="separate"/>
      </w:r>
      <w:r w:rsidRPr="00E065F8">
        <w:rPr>
          <w:rStyle w:val="Hyperlink"/>
          <w:rFonts w:ascii="Times New Roman" w:hAnsi="Times New Roman" w:cs="Times New Roman"/>
          <w:b/>
          <w:bCs/>
          <w:noProof/>
        </w:rPr>
        <w:t>Fig. 13</w:t>
      </w:r>
      <w:r w:rsidRPr="00D56B68">
        <w:rPr>
          <w:rStyle w:val="Hyperlink"/>
          <w:rFonts w:ascii="Times New Roman" w:hAnsi="Times New Roman" w:cs="Times New Roman"/>
          <w:noProof/>
          <w:rPrChange w:id="982" w:author="Wei Qi Yan" w:date="2024-12-18T19:31:00Z" w16du:dateUtc="2024-12-18T06:31:00Z">
            <w:rPr>
              <w:rStyle w:val="Hyperlink"/>
              <w:noProof/>
            </w:rPr>
          </w:rPrChange>
        </w:rPr>
        <w:t xml:space="preserve"> </w:t>
      </w:r>
      <w:r w:rsidRPr="00E065F8">
        <w:rPr>
          <w:rStyle w:val="Hyperlink"/>
          <w:rFonts w:ascii="Times New Roman" w:hAnsi="Times New Roman" w:cs="Times New Roman"/>
          <w:noProof/>
        </w:rPr>
        <w:t>Examples of Training Prompts and Outputs in ChatPPG Dataset</w:t>
      </w:r>
      <w:r w:rsidRPr="00D56B68">
        <w:rPr>
          <w:rFonts w:ascii="Times New Roman" w:hAnsi="Times New Roman" w:cs="Times New Roman"/>
          <w:noProof/>
          <w:webHidden/>
          <w:rPrChange w:id="983" w:author="Wei Qi Yan" w:date="2024-12-18T19:31:00Z" w16du:dateUtc="2024-12-18T06:31:00Z">
            <w:rPr>
              <w:noProof/>
              <w:webHidden/>
            </w:rPr>
          </w:rPrChange>
        </w:rPr>
        <w:tab/>
      </w:r>
      <w:r w:rsidRPr="00D56B68">
        <w:rPr>
          <w:rFonts w:ascii="Times New Roman" w:hAnsi="Times New Roman" w:cs="Times New Roman"/>
          <w:noProof/>
          <w:webHidden/>
          <w:rPrChange w:id="984" w:author="Wei Qi Yan" w:date="2024-12-18T19:31:00Z" w16du:dateUtc="2024-12-18T06:31:00Z">
            <w:rPr>
              <w:noProof/>
              <w:webHidden/>
            </w:rPr>
          </w:rPrChange>
        </w:rPr>
        <w:fldChar w:fldCharType="begin"/>
      </w:r>
      <w:r w:rsidRPr="00D56B68">
        <w:rPr>
          <w:rFonts w:ascii="Times New Roman" w:hAnsi="Times New Roman" w:cs="Times New Roman"/>
          <w:noProof/>
          <w:webHidden/>
          <w:rPrChange w:id="985" w:author="Wei Qi Yan" w:date="2024-12-18T19:31:00Z" w16du:dateUtc="2024-12-18T06:31:00Z">
            <w:rPr>
              <w:noProof/>
              <w:webHidden/>
            </w:rPr>
          </w:rPrChange>
        </w:rPr>
        <w:instrText xml:space="preserve"> PAGEREF _Toc184748209 \h </w:instrText>
      </w:r>
      <w:r w:rsidRPr="00D56B68">
        <w:rPr>
          <w:rFonts w:ascii="Times New Roman" w:hAnsi="Times New Roman" w:cs="Times New Roman"/>
          <w:noProof/>
          <w:webHidden/>
          <w:rPrChange w:id="986" w:author="Wei Qi Yan" w:date="2024-12-18T19:31:00Z" w16du:dateUtc="2024-12-18T06:31:00Z">
            <w:rPr>
              <w:noProof/>
              <w:webHidden/>
            </w:rPr>
          </w:rPrChange>
        </w:rPr>
      </w:r>
      <w:r w:rsidRPr="00D56B68">
        <w:rPr>
          <w:rFonts w:ascii="Times New Roman" w:hAnsi="Times New Roman" w:cs="Times New Roman"/>
          <w:noProof/>
          <w:webHidden/>
          <w:rPrChange w:id="987" w:author="Wei Qi Yan" w:date="2024-12-18T19:31:00Z" w16du:dateUtc="2024-12-18T06:31:00Z">
            <w:rPr>
              <w:noProof/>
              <w:webHidden/>
            </w:rPr>
          </w:rPrChange>
        </w:rPr>
        <w:fldChar w:fldCharType="separate"/>
      </w:r>
      <w:r w:rsidRPr="00D56B68">
        <w:rPr>
          <w:rFonts w:ascii="Times New Roman" w:hAnsi="Times New Roman" w:cs="Times New Roman"/>
          <w:noProof/>
          <w:webHidden/>
          <w:rPrChange w:id="988" w:author="Wei Qi Yan" w:date="2024-12-18T19:31:00Z" w16du:dateUtc="2024-12-18T06:31:00Z">
            <w:rPr>
              <w:noProof/>
              <w:webHidden/>
            </w:rPr>
          </w:rPrChange>
        </w:rPr>
        <w:t>37</w:t>
      </w:r>
      <w:r w:rsidRPr="00D56B68">
        <w:rPr>
          <w:rFonts w:ascii="Times New Roman" w:hAnsi="Times New Roman" w:cs="Times New Roman"/>
          <w:noProof/>
          <w:webHidden/>
          <w:rPrChange w:id="989" w:author="Wei Qi Yan" w:date="2024-12-18T19:31:00Z" w16du:dateUtc="2024-12-18T06:31:00Z">
            <w:rPr>
              <w:noProof/>
              <w:webHidden/>
            </w:rPr>
          </w:rPrChange>
        </w:rPr>
        <w:fldChar w:fldCharType="end"/>
      </w:r>
      <w:r w:rsidRPr="00D56B68">
        <w:rPr>
          <w:rFonts w:ascii="Times New Roman" w:hAnsi="Times New Roman" w:cs="Times New Roman"/>
          <w:noProof/>
          <w:rPrChange w:id="990" w:author="Wei Qi Yan" w:date="2024-12-18T19:31:00Z" w16du:dateUtc="2024-12-18T06:31:00Z">
            <w:rPr>
              <w:noProof/>
            </w:rPr>
          </w:rPrChange>
        </w:rPr>
        <w:fldChar w:fldCharType="end"/>
      </w:r>
    </w:p>
    <w:p w14:paraId="769D1E73" w14:textId="17A815DF"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991"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992" w:author="Wei Qi Yan" w:date="2024-12-18T19:31:00Z" w16du:dateUtc="2024-12-18T06:31:00Z">
            <w:rPr/>
          </w:rPrChange>
        </w:rPr>
        <w:fldChar w:fldCharType="begin"/>
      </w:r>
      <w:r w:rsidRPr="00D56B68">
        <w:rPr>
          <w:rFonts w:ascii="Times New Roman" w:hAnsi="Times New Roman" w:cs="Times New Roman"/>
          <w:rPrChange w:id="993" w:author="Wei Qi Yan" w:date="2024-12-18T19:31:00Z" w16du:dateUtc="2024-12-18T06:31:00Z">
            <w:rPr/>
          </w:rPrChange>
        </w:rPr>
        <w:instrText>HYPERLINK \l "_Toc184748210"</w:instrText>
      </w:r>
      <w:r w:rsidRPr="00D56B68">
        <w:rPr>
          <w:rFonts w:ascii="Times New Roman" w:hAnsi="Times New Roman" w:cs="Times New Roman"/>
          <w:rPrChange w:id="994" w:author="Wei Qi Yan" w:date="2024-12-18T19:31:00Z" w16du:dateUtc="2024-12-18T06:31:00Z">
            <w:rPr/>
          </w:rPrChange>
        </w:rPr>
      </w:r>
      <w:r w:rsidRPr="00D56B68">
        <w:rPr>
          <w:rFonts w:ascii="Times New Roman" w:hAnsi="Times New Roman" w:cs="Times New Roman"/>
          <w:rPrChange w:id="995" w:author="Wei Qi Yan" w:date="2024-12-18T19:31:00Z" w16du:dateUtc="2024-12-18T06:31:00Z">
            <w:rPr/>
          </w:rPrChange>
        </w:rPr>
        <w:fldChar w:fldCharType="separate"/>
      </w:r>
      <w:r w:rsidRPr="00E065F8">
        <w:rPr>
          <w:rStyle w:val="Hyperlink"/>
          <w:rFonts w:ascii="Times New Roman" w:hAnsi="Times New Roman" w:cs="Times New Roman"/>
          <w:b/>
          <w:bCs/>
          <w:noProof/>
        </w:rPr>
        <w:t>Fig. 14</w:t>
      </w:r>
      <w:r w:rsidRPr="00E065F8">
        <w:rPr>
          <w:rStyle w:val="Hyperlink"/>
          <w:rFonts w:ascii="Times New Roman" w:hAnsi="Times New Roman" w:cs="Times New Roman"/>
          <w:noProof/>
        </w:rPr>
        <w:t xml:space="preserve"> Performance metrics over training epochs for YOLOv8, YOLO11m, and our model.</w:t>
      </w:r>
      <w:r w:rsidRPr="00D56B68">
        <w:rPr>
          <w:rFonts w:ascii="Times New Roman" w:hAnsi="Times New Roman" w:cs="Times New Roman"/>
          <w:noProof/>
          <w:webHidden/>
          <w:rPrChange w:id="996" w:author="Wei Qi Yan" w:date="2024-12-18T19:31:00Z" w16du:dateUtc="2024-12-18T06:31:00Z">
            <w:rPr>
              <w:noProof/>
              <w:webHidden/>
            </w:rPr>
          </w:rPrChange>
        </w:rPr>
        <w:tab/>
      </w:r>
      <w:r w:rsidRPr="00D56B68">
        <w:rPr>
          <w:rFonts w:ascii="Times New Roman" w:hAnsi="Times New Roman" w:cs="Times New Roman"/>
          <w:noProof/>
          <w:webHidden/>
          <w:rPrChange w:id="997" w:author="Wei Qi Yan" w:date="2024-12-18T19:31:00Z" w16du:dateUtc="2024-12-18T06:31:00Z">
            <w:rPr>
              <w:noProof/>
              <w:webHidden/>
            </w:rPr>
          </w:rPrChange>
        </w:rPr>
        <w:fldChar w:fldCharType="begin"/>
      </w:r>
      <w:r w:rsidRPr="00D56B68">
        <w:rPr>
          <w:rFonts w:ascii="Times New Roman" w:hAnsi="Times New Roman" w:cs="Times New Roman"/>
          <w:noProof/>
          <w:webHidden/>
          <w:rPrChange w:id="998" w:author="Wei Qi Yan" w:date="2024-12-18T19:31:00Z" w16du:dateUtc="2024-12-18T06:31:00Z">
            <w:rPr>
              <w:noProof/>
              <w:webHidden/>
            </w:rPr>
          </w:rPrChange>
        </w:rPr>
        <w:instrText xml:space="preserve"> PAGEREF _Toc184748210 \h </w:instrText>
      </w:r>
      <w:r w:rsidRPr="00D56B68">
        <w:rPr>
          <w:rFonts w:ascii="Times New Roman" w:hAnsi="Times New Roman" w:cs="Times New Roman"/>
          <w:noProof/>
          <w:webHidden/>
          <w:rPrChange w:id="999" w:author="Wei Qi Yan" w:date="2024-12-18T19:31:00Z" w16du:dateUtc="2024-12-18T06:31:00Z">
            <w:rPr>
              <w:noProof/>
              <w:webHidden/>
            </w:rPr>
          </w:rPrChange>
        </w:rPr>
      </w:r>
      <w:r w:rsidRPr="00D56B68">
        <w:rPr>
          <w:rFonts w:ascii="Times New Roman" w:hAnsi="Times New Roman" w:cs="Times New Roman"/>
          <w:noProof/>
          <w:webHidden/>
          <w:rPrChange w:id="1000" w:author="Wei Qi Yan" w:date="2024-12-18T19:31:00Z" w16du:dateUtc="2024-12-18T06:31:00Z">
            <w:rPr>
              <w:noProof/>
              <w:webHidden/>
            </w:rPr>
          </w:rPrChange>
        </w:rPr>
        <w:fldChar w:fldCharType="separate"/>
      </w:r>
      <w:r w:rsidRPr="00D56B68">
        <w:rPr>
          <w:rFonts w:ascii="Times New Roman" w:hAnsi="Times New Roman" w:cs="Times New Roman"/>
          <w:noProof/>
          <w:webHidden/>
          <w:rPrChange w:id="1001" w:author="Wei Qi Yan" w:date="2024-12-18T19:31:00Z" w16du:dateUtc="2024-12-18T06:31:00Z">
            <w:rPr>
              <w:noProof/>
              <w:webHidden/>
            </w:rPr>
          </w:rPrChange>
        </w:rPr>
        <w:t>40</w:t>
      </w:r>
      <w:r w:rsidRPr="00D56B68">
        <w:rPr>
          <w:rFonts w:ascii="Times New Roman" w:hAnsi="Times New Roman" w:cs="Times New Roman"/>
          <w:noProof/>
          <w:webHidden/>
          <w:rPrChange w:id="1002" w:author="Wei Qi Yan" w:date="2024-12-18T19:31:00Z" w16du:dateUtc="2024-12-18T06:31:00Z">
            <w:rPr>
              <w:noProof/>
              <w:webHidden/>
            </w:rPr>
          </w:rPrChange>
        </w:rPr>
        <w:fldChar w:fldCharType="end"/>
      </w:r>
      <w:r w:rsidRPr="00D56B68">
        <w:rPr>
          <w:rFonts w:ascii="Times New Roman" w:hAnsi="Times New Roman" w:cs="Times New Roman"/>
          <w:noProof/>
          <w:rPrChange w:id="1003" w:author="Wei Qi Yan" w:date="2024-12-18T19:31:00Z" w16du:dateUtc="2024-12-18T06:31:00Z">
            <w:rPr>
              <w:noProof/>
            </w:rPr>
          </w:rPrChange>
        </w:rPr>
        <w:fldChar w:fldCharType="end"/>
      </w:r>
    </w:p>
    <w:p w14:paraId="04A6274E" w14:textId="4C596DDC"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1004"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1005" w:author="Wei Qi Yan" w:date="2024-12-18T19:31:00Z" w16du:dateUtc="2024-12-18T06:31:00Z">
            <w:rPr/>
          </w:rPrChange>
        </w:rPr>
        <w:fldChar w:fldCharType="begin"/>
      </w:r>
      <w:r w:rsidRPr="00D56B68">
        <w:rPr>
          <w:rFonts w:ascii="Times New Roman" w:hAnsi="Times New Roman" w:cs="Times New Roman"/>
          <w:rPrChange w:id="1006" w:author="Wei Qi Yan" w:date="2024-12-18T19:31:00Z" w16du:dateUtc="2024-12-18T06:31:00Z">
            <w:rPr/>
          </w:rPrChange>
        </w:rPr>
        <w:instrText>HYPERLINK \l "_Toc184748211"</w:instrText>
      </w:r>
      <w:r w:rsidRPr="00D56B68">
        <w:rPr>
          <w:rFonts w:ascii="Times New Roman" w:hAnsi="Times New Roman" w:cs="Times New Roman"/>
          <w:rPrChange w:id="1007" w:author="Wei Qi Yan" w:date="2024-12-18T19:31:00Z" w16du:dateUtc="2024-12-18T06:31:00Z">
            <w:rPr/>
          </w:rPrChange>
        </w:rPr>
      </w:r>
      <w:r w:rsidRPr="00D56B68">
        <w:rPr>
          <w:rFonts w:ascii="Times New Roman" w:hAnsi="Times New Roman" w:cs="Times New Roman"/>
          <w:rPrChange w:id="1008" w:author="Wei Qi Yan" w:date="2024-12-18T19:31:00Z" w16du:dateUtc="2024-12-18T06:31:00Z">
            <w:rPr/>
          </w:rPrChange>
        </w:rPr>
        <w:fldChar w:fldCharType="separate"/>
      </w:r>
      <w:r w:rsidRPr="00E065F8">
        <w:rPr>
          <w:rStyle w:val="Hyperlink"/>
          <w:rFonts w:ascii="Times New Roman" w:hAnsi="Times New Roman" w:cs="Times New Roman"/>
          <w:b/>
          <w:bCs/>
          <w:noProof/>
        </w:rPr>
        <w:t>Fig. 15</w:t>
      </w:r>
      <w:r w:rsidRPr="00E065F8">
        <w:rPr>
          <w:rStyle w:val="Hyperlink"/>
          <w:rFonts w:ascii="Times New Roman" w:hAnsi="Times New Roman" w:cs="Times New Roman"/>
          <w:noProof/>
        </w:rPr>
        <w:t xml:space="preserve"> Comparison of Ball Tracking Methods</w:t>
      </w:r>
      <w:r w:rsidRPr="00D56B68">
        <w:rPr>
          <w:rFonts w:ascii="Times New Roman" w:hAnsi="Times New Roman" w:cs="Times New Roman"/>
          <w:noProof/>
          <w:webHidden/>
          <w:rPrChange w:id="1009" w:author="Wei Qi Yan" w:date="2024-12-18T19:31:00Z" w16du:dateUtc="2024-12-18T06:31:00Z">
            <w:rPr>
              <w:noProof/>
              <w:webHidden/>
            </w:rPr>
          </w:rPrChange>
        </w:rPr>
        <w:tab/>
      </w:r>
      <w:r w:rsidRPr="00D56B68">
        <w:rPr>
          <w:rFonts w:ascii="Times New Roman" w:hAnsi="Times New Roman" w:cs="Times New Roman"/>
          <w:noProof/>
          <w:webHidden/>
          <w:rPrChange w:id="1010" w:author="Wei Qi Yan" w:date="2024-12-18T19:31:00Z" w16du:dateUtc="2024-12-18T06:31:00Z">
            <w:rPr>
              <w:noProof/>
              <w:webHidden/>
            </w:rPr>
          </w:rPrChange>
        </w:rPr>
        <w:fldChar w:fldCharType="begin"/>
      </w:r>
      <w:r w:rsidRPr="00D56B68">
        <w:rPr>
          <w:rFonts w:ascii="Times New Roman" w:hAnsi="Times New Roman" w:cs="Times New Roman"/>
          <w:noProof/>
          <w:webHidden/>
          <w:rPrChange w:id="1011" w:author="Wei Qi Yan" w:date="2024-12-18T19:31:00Z" w16du:dateUtc="2024-12-18T06:31:00Z">
            <w:rPr>
              <w:noProof/>
              <w:webHidden/>
            </w:rPr>
          </w:rPrChange>
        </w:rPr>
        <w:instrText xml:space="preserve"> PAGEREF _Toc184748211 \h </w:instrText>
      </w:r>
      <w:r w:rsidRPr="00D56B68">
        <w:rPr>
          <w:rFonts w:ascii="Times New Roman" w:hAnsi="Times New Roman" w:cs="Times New Roman"/>
          <w:noProof/>
          <w:webHidden/>
          <w:rPrChange w:id="1012" w:author="Wei Qi Yan" w:date="2024-12-18T19:31:00Z" w16du:dateUtc="2024-12-18T06:31:00Z">
            <w:rPr>
              <w:noProof/>
              <w:webHidden/>
            </w:rPr>
          </w:rPrChange>
        </w:rPr>
      </w:r>
      <w:r w:rsidRPr="00D56B68">
        <w:rPr>
          <w:rFonts w:ascii="Times New Roman" w:hAnsi="Times New Roman" w:cs="Times New Roman"/>
          <w:noProof/>
          <w:webHidden/>
          <w:rPrChange w:id="1013" w:author="Wei Qi Yan" w:date="2024-12-18T19:31:00Z" w16du:dateUtc="2024-12-18T06:31:00Z">
            <w:rPr>
              <w:noProof/>
              <w:webHidden/>
            </w:rPr>
          </w:rPrChange>
        </w:rPr>
        <w:fldChar w:fldCharType="separate"/>
      </w:r>
      <w:r w:rsidRPr="00D56B68">
        <w:rPr>
          <w:rFonts w:ascii="Times New Roman" w:hAnsi="Times New Roman" w:cs="Times New Roman"/>
          <w:noProof/>
          <w:webHidden/>
          <w:rPrChange w:id="1014" w:author="Wei Qi Yan" w:date="2024-12-18T19:31:00Z" w16du:dateUtc="2024-12-18T06:31:00Z">
            <w:rPr>
              <w:noProof/>
              <w:webHidden/>
            </w:rPr>
          </w:rPrChange>
        </w:rPr>
        <w:t>41</w:t>
      </w:r>
      <w:r w:rsidRPr="00D56B68">
        <w:rPr>
          <w:rFonts w:ascii="Times New Roman" w:hAnsi="Times New Roman" w:cs="Times New Roman"/>
          <w:noProof/>
          <w:webHidden/>
          <w:rPrChange w:id="1015" w:author="Wei Qi Yan" w:date="2024-12-18T19:31:00Z" w16du:dateUtc="2024-12-18T06:31:00Z">
            <w:rPr>
              <w:noProof/>
              <w:webHidden/>
            </w:rPr>
          </w:rPrChange>
        </w:rPr>
        <w:fldChar w:fldCharType="end"/>
      </w:r>
      <w:r w:rsidRPr="00D56B68">
        <w:rPr>
          <w:rFonts w:ascii="Times New Roman" w:hAnsi="Times New Roman" w:cs="Times New Roman"/>
          <w:noProof/>
          <w:rPrChange w:id="1016" w:author="Wei Qi Yan" w:date="2024-12-18T19:31:00Z" w16du:dateUtc="2024-12-18T06:31:00Z">
            <w:rPr>
              <w:noProof/>
            </w:rPr>
          </w:rPrChange>
        </w:rPr>
        <w:fldChar w:fldCharType="end"/>
      </w:r>
    </w:p>
    <w:p w14:paraId="753E82D2" w14:textId="4A7F3C29"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1017"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1018" w:author="Wei Qi Yan" w:date="2024-12-18T19:31:00Z" w16du:dateUtc="2024-12-18T06:31:00Z">
            <w:rPr/>
          </w:rPrChange>
        </w:rPr>
        <w:fldChar w:fldCharType="begin"/>
      </w:r>
      <w:r w:rsidRPr="00D56B68">
        <w:rPr>
          <w:rFonts w:ascii="Times New Roman" w:hAnsi="Times New Roman" w:cs="Times New Roman"/>
          <w:rPrChange w:id="1019" w:author="Wei Qi Yan" w:date="2024-12-18T19:31:00Z" w16du:dateUtc="2024-12-18T06:31:00Z">
            <w:rPr/>
          </w:rPrChange>
        </w:rPr>
        <w:instrText>HYPERLINK \l "_Toc184748212"</w:instrText>
      </w:r>
      <w:r w:rsidRPr="00D56B68">
        <w:rPr>
          <w:rFonts w:ascii="Times New Roman" w:hAnsi="Times New Roman" w:cs="Times New Roman"/>
          <w:rPrChange w:id="1020" w:author="Wei Qi Yan" w:date="2024-12-18T19:31:00Z" w16du:dateUtc="2024-12-18T06:31:00Z">
            <w:rPr/>
          </w:rPrChange>
        </w:rPr>
      </w:r>
      <w:r w:rsidRPr="00D56B68">
        <w:rPr>
          <w:rFonts w:ascii="Times New Roman" w:hAnsi="Times New Roman" w:cs="Times New Roman"/>
          <w:rPrChange w:id="1021" w:author="Wei Qi Yan" w:date="2024-12-18T19:31:00Z" w16du:dateUtc="2024-12-18T06:31:00Z">
            <w:rPr/>
          </w:rPrChange>
        </w:rPr>
        <w:fldChar w:fldCharType="separate"/>
      </w:r>
      <w:r w:rsidRPr="00E065F8">
        <w:rPr>
          <w:rStyle w:val="Hyperlink"/>
          <w:rFonts w:ascii="Times New Roman" w:hAnsi="Times New Roman" w:cs="Times New Roman"/>
          <w:b/>
          <w:bCs/>
          <w:noProof/>
        </w:rPr>
        <w:t>Fig. 16</w:t>
      </w:r>
      <w:r w:rsidRPr="00E065F8">
        <w:rPr>
          <w:rStyle w:val="Hyperlink"/>
          <w:rFonts w:ascii="Times New Roman" w:hAnsi="Times New Roman" w:cs="Times New Roman"/>
          <w:noProof/>
        </w:rPr>
        <w:t xml:space="preserve"> Key trajectory points and serve events visualized with synchronized camera views and segmented timeline for foul detection</w:t>
      </w:r>
      <w:r w:rsidRPr="00D56B68">
        <w:rPr>
          <w:rFonts w:ascii="Times New Roman" w:hAnsi="Times New Roman" w:cs="Times New Roman"/>
          <w:noProof/>
          <w:webHidden/>
          <w:rPrChange w:id="1022" w:author="Wei Qi Yan" w:date="2024-12-18T19:31:00Z" w16du:dateUtc="2024-12-18T06:31:00Z">
            <w:rPr>
              <w:noProof/>
              <w:webHidden/>
            </w:rPr>
          </w:rPrChange>
        </w:rPr>
        <w:tab/>
      </w:r>
      <w:r w:rsidRPr="00D56B68">
        <w:rPr>
          <w:rFonts w:ascii="Times New Roman" w:hAnsi="Times New Roman" w:cs="Times New Roman"/>
          <w:noProof/>
          <w:webHidden/>
          <w:rPrChange w:id="1023" w:author="Wei Qi Yan" w:date="2024-12-18T19:31:00Z" w16du:dateUtc="2024-12-18T06:31:00Z">
            <w:rPr>
              <w:noProof/>
              <w:webHidden/>
            </w:rPr>
          </w:rPrChange>
        </w:rPr>
        <w:fldChar w:fldCharType="begin"/>
      </w:r>
      <w:r w:rsidRPr="00D56B68">
        <w:rPr>
          <w:rFonts w:ascii="Times New Roman" w:hAnsi="Times New Roman" w:cs="Times New Roman"/>
          <w:noProof/>
          <w:webHidden/>
          <w:rPrChange w:id="1024" w:author="Wei Qi Yan" w:date="2024-12-18T19:31:00Z" w16du:dateUtc="2024-12-18T06:31:00Z">
            <w:rPr>
              <w:noProof/>
              <w:webHidden/>
            </w:rPr>
          </w:rPrChange>
        </w:rPr>
        <w:instrText xml:space="preserve"> PAGEREF _Toc184748212 \h </w:instrText>
      </w:r>
      <w:r w:rsidRPr="00D56B68">
        <w:rPr>
          <w:rFonts w:ascii="Times New Roman" w:hAnsi="Times New Roman" w:cs="Times New Roman"/>
          <w:noProof/>
          <w:webHidden/>
          <w:rPrChange w:id="1025" w:author="Wei Qi Yan" w:date="2024-12-18T19:31:00Z" w16du:dateUtc="2024-12-18T06:31:00Z">
            <w:rPr>
              <w:noProof/>
              <w:webHidden/>
            </w:rPr>
          </w:rPrChange>
        </w:rPr>
      </w:r>
      <w:r w:rsidRPr="00D56B68">
        <w:rPr>
          <w:rFonts w:ascii="Times New Roman" w:hAnsi="Times New Roman" w:cs="Times New Roman"/>
          <w:noProof/>
          <w:webHidden/>
          <w:rPrChange w:id="1026" w:author="Wei Qi Yan" w:date="2024-12-18T19:31:00Z" w16du:dateUtc="2024-12-18T06:31:00Z">
            <w:rPr>
              <w:noProof/>
              <w:webHidden/>
            </w:rPr>
          </w:rPrChange>
        </w:rPr>
        <w:fldChar w:fldCharType="separate"/>
      </w:r>
      <w:r w:rsidRPr="00D56B68">
        <w:rPr>
          <w:rFonts w:ascii="Times New Roman" w:hAnsi="Times New Roman" w:cs="Times New Roman"/>
          <w:noProof/>
          <w:webHidden/>
          <w:rPrChange w:id="1027" w:author="Wei Qi Yan" w:date="2024-12-18T19:31:00Z" w16du:dateUtc="2024-12-18T06:31:00Z">
            <w:rPr>
              <w:noProof/>
              <w:webHidden/>
            </w:rPr>
          </w:rPrChange>
        </w:rPr>
        <w:t>42</w:t>
      </w:r>
      <w:r w:rsidRPr="00D56B68">
        <w:rPr>
          <w:rFonts w:ascii="Times New Roman" w:hAnsi="Times New Roman" w:cs="Times New Roman"/>
          <w:noProof/>
          <w:webHidden/>
          <w:rPrChange w:id="1028" w:author="Wei Qi Yan" w:date="2024-12-18T19:31:00Z" w16du:dateUtc="2024-12-18T06:31:00Z">
            <w:rPr>
              <w:noProof/>
              <w:webHidden/>
            </w:rPr>
          </w:rPrChange>
        </w:rPr>
        <w:fldChar w:fldCharType="end"/>
      </w:r>
      <w:r w:rsidRPr="00D56B68">
        <w:rPr>
          <w:rFonts w:ascii="Times New Roman" w:hAnsi="Times New Roman" w:cs="Times New Roman"/>
          <w:noProof/>
          <w:rPrChange w:id="1029" w:author="Wei Qi Yan" w:date="2024-12-18T19:31:00Z" w16du:dateUtc="2024-12-18T06:31:00Z">
            <w:rPr>
              <w:noProof/>
            </w:rPr>
          </w:rPrChange>
        </w:rPr>
        <w:fldChar w:fldCharType="end"/>
      </w:r>
    </w:p>
    <w:p w14:paraId="7A2DA7EC" w14:textId="3355534C"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1030"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1031" w:author="Wei Qi Yan" w:date="2024-12-18T19:31:00Z" w16du:dateUtc="2024-12-18T06:31:00Z">
            <w:rPr/>
          </w:rPrChange>
        </w:rPr>
        <w:fldChar w:fldCharType="begin"/>
      </w:r>
      <w:r w:rsidRPr="00D56B68">
        <w:rPr>
          <w:rFonts w:ascii="Times New Roman" w:hAnsi="Times New Roman" w:cs="Times New Roman"/>
          <w:rPrChange w:id="1032" w:author="Wei Qi Yan" w:date="2024-12-18T19:31:00Z" w16du:dateUtc="2024-12-18T06:31:00Z">
            <w:rPr/>
          </w:rPrChange>
        </w:rPr>
        <w:instrText>HYPERLINK \l "_Toc184748213"</w:instrText>
      </w:r>
      <w:r w:rsidRPr="00D56B68">
        <w:rPr>
          <w:rFonts w:ascii="Times New Roman" w:hAnsi="Times New Roman" w:cs="Times New Roman"/>
          <w:rPrChange w:id="1033" w:author="Wei Qi Yan" w:date="2024-12-18T19:31:00Z" w16du:dateUtc="2024-12-18T06:31:00Z">
            <w:rPr/>
          </w:rPrChange>
        </w:rPr>
      </w:r>
      <w:r w:rsidRPr="00D56B68">
        <w:rPr>
          <w:rFonts w:ascii="Times New Roman" w:hAnsi="Times New Roman" w:cs="Times New Roman"/>
          <w:rPrChange w:id="1034" w:author="Wei Qi Yan" w:date="2024-12-18T19:31:00Z" w16du:dateUtc="2024-12-18T06:31:00Z">
            <w:rPr/>
          </w:rPrChange>
        </w:rPr>
        <w:fldChar w:fldCharType="separate"/>
      </w:r>
      <w:r w:rsidRPr="00E065F8">
        <w:rPr>
          <w:rStyle w:val="Hyperlink"/>
          <w:rFonts w:ascii="Times New Roman" w:hAnsi="Times New Roman" w:cs="Times New Roman"/>
          <w:b/>
          <w:bCs/>
          <w:noProof/>
        </w:rPr>
        <w:t>Fig. 17</w:t>
      </w:r>
      <w:r w:rsidRPr="00E065F8">
        <w:rPr>
          <w:rStyle w:val="Hyperlink"/>
          <w:rFonts w:ascii="Times New Roman" w:hAnsi="Times New Roman" w:cs="Times New Roman"/>
          <w:noProof/>
        </w:rPr>
        <w:t xml:space="preserve"> Multi-Camera Frames of Turning Points</w:t>
      </w:r>
      <w:r w:rsidRPr="00D56B68">
        <w:rPr>
          <w:rFonts w:ascii="Times New Roman" w:hAnsi="Times New Roman" w:cs="Times New Roman"/>
          <w:noProof/>
          <w:webHidden/>
          <w:rPrChange w:id="1035" w:author="Wei Qi Yan" w:date="2024-12-18T19:31:00Z" w16du:dateUtc="2024-12-18T06:31:00Z">
            <w:rPr>
              <w:noProof/>
              <w:webHidden/>
            </w:rPr>
          </w:rPrChange>
        </w:rPr>
        <w:tab/>
      </w:r>
      <w:r w:rsidRPr="00D56B68">
        <w:rPr>
          <w:rFonts w:ascii="Times New Roman" w:hAnsi="Times New Roman" w:cs="Times New Roman"/>
          <w:noProof/>
          <w:webHidden/>
          <w:rPrChange w:id="1036" w:author="Wei Qi Yan" w:date="2024-12-18T19:31:00Z" w16du:dateUtc="2024-12-18T06:31:00Z">
            <w:rPr>
              <w:noProof/>
              <w:webHidden/>
            </w:rPr>
          </w:rPrChange>
        </w:rPr>
        <w:fldChar w:fldCharType="begin"/>
      </w:r>
      <w:r w:rsidRPr="00D56B68">
        <w:rPr>
          <w:rFonts w:ascii="Times New Roman" w:hAnsi="Times New Roman" w:cs="Times New Roman"/>
          <w:noProof/>
          <w:webHidden/>
          <w:rPrChange w:id="1037" w:author="Wei Qi Yan" w:date="2024-12-18T19:31:00Z" w16du:dateUtc="2024-12-18T06:31:00Z">
            <w:rPr>
              <w:noProof/>
              <w:webHidden/>
            </w:rPr>
          </w:rPrChange>
        </w:rPr>
        <w:instrText xml:space="preserve"> PAGEREF _Toc184748213 \h </w:instrText>
      </w:r>
      <w:r w:rsidRPr="00D56B68">
        <w:rPr>
          <w:rFonts w:ascii="Times New Roman" w:hAnsi="Times New Roman" w:cs="Times New Roman"/>
          <w:noProof/>
          <w:webHidden/>
          <w:rPrChange w:id="1038" w:author="Wei Qi Yan" w:date="2024-12-18T19:31:00Z" w16du:dateUtc="2024-12-18T06:31:00Z">
            <w:rPr>
              <w:noProof/>
              <w:webHidden/>
            </w:rPr>
          </w:rPrChange>
        </w:rPr>
      </w:r>
      <w:r w:rsidRPr="00D56B68">
        <w:rPr>
          <w:rFonts w:ascii="Times New Roman" w:hAnsi="Times New Roman" w:cs="Times New Roman"/>
          <w:noProof/>
          <w:webHidden/>
          <w:rPrChange w:id="1039" w:author="Wei Qi Yan" w:date="2024-12-18T19:31:00Z" w16du:dateUtc="2024-12-18T06:31:00Z">
            <w:rPr>
              <w:noProof/>
              <w:webHidden/>
            </w:rPr>
          </w:rPrChange>
        </w:rPr>
        <w:fldChar w:fldCharType="separate"/>
      </w:r>
      <w:r w:rsidRPr="00D56B68">
        <w:rPr>
          <w:rFonts w:ascii="Times New Roman" w:hAnsi="Times New Roman" w:cs="Times New Roman"/>
          <w:noProof/>
          <w:webHidden/>
          <w:rPrChange w:id="1040" w:author="Wei Qi Yan" w:date="2024-12-18T19:31:00Z" w16du:dateUtc="2024-12-18T06:31:00Z">
            <w:rPr>
              <w:noProof/>
              <w:webHidden/>
            </w:rPr>
          </w:rPrChange>
        </w:rPr>
        <w:t>44</w:t>
      </w:r>
      <w:r w:rsidRPr="00D56B68">
        <w:rPr>
          <w:rFonts w:ascii="Times New Roman" w:hAnsi="Times New Roman" w:cs="Times New Roman"/>
          <w:noProof/>
          <w:webHidden/>
          <w:rPrChange w:id="1041" w:author="Wei Qi Yan" w:date="2024-12-18T19:31:00Z" w16du:dateUtc="2024-12-18T06:31:00Z">
            <w:rPr>
              <w:noProof/>
              <w:webHidden/>
            </w:rPr>
          </w:rPrChange>
        </w:rPr>
        <w:fldChar w:fldCharType="end"/>
      </w:r>
      <w:r w:rsidRPr="00D56B68">
        <w:rPr>
          <w:rFonts w:ascii="Times New Roman" w:hAnsi="Times New Roman" w:cs="Times New Roman"/>
          <w:noProof/>
          <w:rPrChange w:id="1042" w:author="Wei Qi Yan" w:date="2024-12-18T19:31:00Z" w16du:dateUtc="2024-12-18T06:31:00Z">
            <w:rPr>
              <w:noProof/>
            </w:rPr>
          </w:rPrChange>
        </w:rPr>
        <w:fldChar w:fldCharType="end"/>
      </w:r>
    </w:p>
    <w:p w14:paraId="44900FD5" w14:textId="10AB9F10"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1043"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1044" w:author="Wei Qi Yan" w:date="2024-12-18T19:31:00Z" w16du:dateUtc="2024-12-18T06:31:00Z">
            <w:rPr/>
          </w:rPrChange>
        </w:rPr>
        <w:fldChar w:fldCharType="begin"/>
      </w:r>
      <w:r w:rsidRPr="00D56B68">
        <w:rPr>
          <w:rFonts w:ascii="Times New Roman" w:hAnsi="Times New Roman" w:cs="Times New Roman"/>
          <w:rPrChange w:id="1045" w:author="Wei Qi Yan" w:date="2024-12-18T19:31:00Z" w16du:dateUtc="2024-12-18T06:31:00Z">
            <w:rPr/>
          </w:rPrChange>
        </w:rPr>
        <w:instrText>HYPERLINK \l "_Toc184748214"</w:instrText>
      </w:r>
      <w:r w:rsidRPr="00D56B68">
        <w:rPr>
          <w:rFonts w:ascii="Times New Roman" w:hAnsi="Times New Roman" w:cs="Times New Roman"/>
          <w:rPrChange w:id="1046" w:author="Wei Qi Yan" w:date="2024-12-18T19:31:00Z" w16du:dateUtc="2024-12-18T06:31:00Z">
            <w:rPr/>
          </w:rPrChange>
        </w:rPr>
      </w:r>
      <w:r w:rsidRPr="00D56B68">
        <w:rPr>
          <w:rFonts w:ascii="Times New Roman" w:hAnsi="Times New Roman" w:cs="Times New Roman"/>
          <w:rPrChange w:id="1047" w:author="Wei Qi Yan" w:date="2024-12-18T19:31:00Z" w16du:dateUtc="2024-12-18T06:31:00Z">
            <w:rPr/>
          </w:rPrChange>
        </w:rPr>
        <w:fldChar w:fldCharType="separate"/>
      </w:r>
      <w:r w:rsidRPr="00E065F8">
        <w:rPr>
          <w:rStyle w:val="Hyperlink"/>
          <w:rFonts w:ascii="Times New Roman" w:hAnsi="Times New Roman" w:cs="Times New Roman"/>
          <w:b/>
          <w:bCs/>
          <w:noProof/>
        </w:rPr>
        <w:t xml:space="preserve">Fig. 18 </w:t>
      </w:r>
      <w:r w:rsidRPr="00E065F8">
        <w:rPr>
          <w:rStyle w:val="Hyperlink"/>
          <w:rFonts w:ascii="Times New Roman" w:hAnsi="Times New Roman" w:cs="Times New Roman"/>
          <w:noProof/>
        </w:rPr>
        <w:t>3D Trajectory and Serve Statistics</w:t>
      </w:r>
      <w:r w:rsidRPr="00D56B68">
        <w:rPr>
          <w:rFonts w:ascii="Times New Roman" w:hAnsi="Times New Roman" w:cs="Times New Roman"/>
          <w:noProof/>
          <w:webHidden/>
          <w:rPrChange w:id="1048" w:author="Wei Qi Yan" w:date="2024-12-18T19:31:00Z" w16du:dateUtc="2024-12-18T06:31:00Z">
            <w:rPr>
              <w:noProof/>
              <w:webHidden/>
            </w:rPr>
          </w:rPrChange>
        </w:rPr>
        <w:tab/>
      </w:r>
      <w:r w:rsidRPr="00D56B68">
        <w:rPr>
          <w:rFonts w:ascii="Times New Roman" w:hAnsi="Times New Roman" w:cs="Times New Roman"/>
          <w:noProof/>
          <w:webHidden/>
          <w:rPrChange w:id="1049" w:author="Wei Qi Yan" w:date="2024-12-18T19:31:00Z" w16du:dateUtc="2024-12-18T06:31:00Z">
            <w:rPr>
              <w:noProof/>
              <w:webHidden/>
            </w:rPr>
          </w:rPrChange>
        </w:rPr>
        <w:fldChar w:fldCharType="begin"/>
      </w:r>
      <w:r w:rsidRPr="00D56B68">
        <w:rPr>
          <w:rFonts w:ascii="Times New Roman" w:hAnsi="Times New Roman" w:cs="Times New Roman"/>
          <w:noProof/>
          <w:webHidden/>
          <w:rPrChange w:id="1050" w:author="Wei Qi Yan" w:date="2024-12-18T19:31:00Z" w16du:dateUtc="2024-12-18T06:31:00Z">
            <w:rPr>
              <w:noProof/>
              <w:webHidden/>
            </w:rPr>
          </w:rPrChange>
        </w:rPr>
        <w:instrText xml:space="preserve"> PAGEREF _Toc184748214 \h </w:instrText>
      </w:r>
      <w:r w:rsidRPr="00D56B68">
        <w:rPr>
          <w:rFonts w:ascii="Times New Roman" w:hAnsi="Times New Roman" w:cs="Times New Roman"/>
          <w:noProof/>
          <w:webHidden/>
          <w:rPrChange w:id="1051" w:author="Wei Qi Yan" w:date="2024-12-18T19:31:00Z" w16du:dateUtc="2024-12-18T06:31:00Z">
            <w:rPr>
              <w:noProof/>
              <w:webHidden/>
            </w:rPr>
          </w:rPrChange>
        </w:rPr>
      </w:r>
      <w:r w:rsidRPr="00D56B68">
        <w:rPr>
          <w:rFonts w:ascii="Times New Roman" w:hAnsi="Times New Roman" w:cs="Times New Roman"/>
          <w:noProof/>
          <w:webHidden/>
          <w:rPrChange w:id="1052" w:author="Wei Qi Yan" w:date="2024-12-18T19:31:00Z" w16du:dateUtc="2024-12-18T06:31:00Z">
            <w:rPr>
              <w:noProof/>
              <w:webHidden/>
            </w:rPr>
          </w:rPrChange>
        </w:rPr>
        <w:fldChar w:fldCharType="separate"/>
      </w:r>
      <w:r w:rsidRPr="00D56B68">
        <w:rPr>
          <w:rFonts w:ascii="Times New Roman" w:hAnsi="Times New Roman" w:cs="Times New Roman"/>
          <w:noProof/>
          <w:webHidden/>
          <w:rPrChange w:id="1053" w:author="Wei Qi Yan" w:date="2024-12-18T19:31:00Z" w16du:dateUtc="2024-12-18T06:31:00Z">
            <w:rPr>
              <w:noProof/>
              <w:webHidden/>
            </w:rPr>
          </w:rPrChange>
        </w:rPr>
        <w:t>44</w:t>
      </w:r>
      <w:r w:rsidRPr="00D56B68">
        <w:rPr>
          <w:rFonts w:ascii="Times New Roman" w:hAnsi="Times New Roman" w:cs="Times New Roman"/>
          <w:noProof/>
          <w:webHidden/>
          <w:rPrChange w:id="1054" w:author="Wei Qi Yan" w:date="2024-12-18T19:31:00Z" w16du:dateUtc="2024-12-18T06:31:00Z">
            <w:rPr>
              <w:noProof/>
              <w:webHidden/>
            </w:rPr>
          </w:rPrChange>
        </w:rPr>
        <w:fldChar w:fldCharType="end"/>
      </w:r>
      <w:r w:rsidRPr="00D56B68">
        <w:rPr>
          <w:rFonts w:ascii="Times New Roman" w:hAnsi="Times New Roman" w:cs="Times New Roman"/>
          <w:noProof/>
          <w:rPrChange w:id="1055" w:author="Wei Qi Yan" w:date="2024-12-18T19:31:00Z" w16du:dateUtc="2024-12-18T06:31:00Z">
            <w:rPr>
              <w:noProof/>
            </w:rPr>
          </w:rPrChange>
        </w:rPr>
        <w:fldChar w:fldCharType="end"/>
      </w:r>
    </w:p>
    <w:p w14:paraId="65BC2509" w14:textId="6776A875"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1056"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1057" w:author="Wei Qi Yan" w:date="2024-12-18T19:31:00Z" w16du:dateUtc="2024-12-18T06:31:00Z">
            <w:rPr/>
          </w:rPrChange>
        </w:rPr>
        <w:fldChar w:fldCharType="begin"/>
      </w:r>
      <w:r w:rsidRPr="00D56B68">
        <w:rPr>
          <w:rFonts w:ascii="Times New Roman" w:hAnsi="Times New Roman" w:cs="Times New Roman"/>
          <w:rPrChange w:id="1058" w:author="Wei Qi Yan" w:date="2024-12-18T19:31:00Z" w16du:dateUtc="2024-12-18T06:31:00Z">
            <w:rPr/>
          </w:rPrChange>
        </w:rPr>
        <w:instrText>HYPERLINK \l "_Toc184748215"</w:instrText>
      </w:r>
      <w:r w:rsidRPr="00D56B68">
        <w:rPr>
          <w:rFonts w:ascii="Times New Roman" w:hAnsi="Times New Roman" w:cs="Times New Roman"/>
          <w:rPrChange w:id="1059" w:author="Wei Qi Yan" w:date="2024-12-18T19:31:00Z" w16du:dateUtc="2024-12-18T06:31:00Z">
            <w:rPr/>
          </w:rPrChange>
        </w:rPr>
      </w:r>
      <w:r w:rsidRPr="00D56B68">
        <w:rPr>
          <w:rFonts w:ascii="Times New Roman" w:hAnsi="Times New Roman" w:cs="Times New Roman"/>
          <w:rPrChange w:id="1060" w:author="Wei Qi Yan" w:date="2024-12-18T19:31:00Z" w16du:dateUtc="2024-12-18T06:31:00Z">
            <w:rPr/>
          </w:rPrChange>
        </w:rPr>
        <w:fldChar w:fldCharType="separate"/>
      </w:r>
      <w:r w:rsidRPr="00E065F8">
        <w:rPr>
          <w:rStyle w:val="Hyperlink"/>
          <w:rFonts w:ascii="Times New Roman" w:hAnsi="Times New Roman" w:cs="Times New Roman"/>
          <w:b/>
          <w:bCs/>
          <w:noProof/>
        </w:rPr>
        <w:t>Fig. 19</w:t>
      </w:r>
      <w:r w:rsidRPr="00E065F8">
        <w:rPr>
          <w:rStyle w:val="Hyperlink"/>
          <w:rFonts w:ascii="Times New Roman" w:hAnsi="Times New Roman" w:cs="Times New Roman"/>
          <w:noProof/>
        </w:rPr>
        <w:t xml:space="preserve"> LoRA Fine-Tuning Training Loss Curve</w:t>
      </w:r>
      <w:r w:rsidRPr="00D56B68">
        <w:rPr>
          <w:rFonts w:ascii="Times New Roman" w:hAnsi="Times New Roman" w:cs="Times New Roman"/>
          <w:noProof/>
          <w:webHidden/>
          <w:rPrChange w:id="1061" w:author="Wei Qi Yan" w:date="2024-12-18T19:31:00Z" w16du:dateUtc="2024-12-18T06:31:00Z">
            <w:rPr>
              <w:noProof/>
              <w:webHidden/>
            </w:rPr>
          </w:rPrChange>
        </w:rPr>
        <w:tab/>
      </w:r>
      <w:r w:rsidRPr="00D56B68">
        <w:rPr>
          <w:rFonts w:ascii="Times New Roman" w:hAnsi="Times New Roman" w:cs="Times New Roman"/>
          <w:noProof/>
          <w:webHidden/>
          <w:rPrChange w:id="1062" w:author="Wei Qi Yan" w:date="2024-12-18T19:31:00Z" w16du:dateUtc="2024-12-18T06:31:00Z">
            <w:rPr>
              <w:noProof/>
              <w:webHidden/>
            </w:rPr>
          </w:rPrChange>
        </w:rPr>
        <w:fldChar w:fldCharType="begin"/>
      </w:r>
      <w:r w:rsidRPr="00D56B68">
        <w:rPr>
          <w:rFonts w:ascii="Times New Roman" w:hAnsi="Times New Roman" w:cs="Times New Roman"/>
          <w:noProof/>
          <w:webHidden/>
          <w:rPrChange w:id="1063" w:author="Wei Qi Yan" w:date="2024-12-18T19:31:00Z" w16du:dateUtc="2024-12-18T06:31:00Z">
            <w:rPr>
              <w:noProof/>
              <w:webHidden/>
            </w:rPr>
          </w:rPrChange>
        </w:rPr>
        <w:instrText xml:space="preserve"> PAGEREF _Toc184748215 \h </w:instrText>
      </w:r>
      <w:r w:rsidRPr="00D56B68">
        <w:rPr>
          <w:rFonts w:ascii="Times New Roman" w:hAnsi="Times New Roman" w:cs="Times New Roman"/>
          <w:noProof/>
          <w:webHidden/>
          <w:rPrChange w:id="1064" w:author="Wei Qi Yan" w:date="2024-12-18T19:31:00Z" w16du:dateUtc="2024-12-18T06:31:00Z">
            <w:rPr>
              <w:noProof/>
              <w:webHidden/>
            </w:rPr>
          </w:rPrChange>
        </w:rPr>
      </w:r>
      <w:r w:rsidRPr="00D56B68">
        <w:rPr>
          <w:rFonts w:ascii="Times New Roman" w:hAnsi="Times New Roman" w:cs="Times New Roman"/>
          <w:noProof/>
          <w:webHidden/>
          <w:rPrChange w:id="1065" w:author="Wei Qi Yan" w:date="2024-12-18T19:31:00Z" w16du:dateUtc="2024-12-18T06:31:00Z">
            <w:rPr>
              <w:noProof/>
              <w:webHidden/>
            </w:rPr>
          </w:rPrChange>
        </w:rPr>
        <w:fldChar w:fldCharType="separate"/>
      </w:r>
      <w:r w:rsidRPr="00D56B68">
        <w:rPr>
          <w:rFonts w:ascii="Times New Roman" w:hAnsi="Times New Roman" w:cs="Times New Roman"/>
          <w:noProof/>
          <w:webHidden/>
          <w:rPrChange w:id="1066" w:author="Wei Qi Yan" w:date="2024-12-18T19:31:00Z" w16du:dateUtc="2024-12-18T06:31:00Z">
            <w:rPr>
              <w:noProof/>
              <w:webHidden/>
            </w:rPr>
          </w:rPrChange>
        </w:rPr>
        <w:t>46</w:t>
      </w:r>
      <w:r w:rsidRPr="00D56B68">
        <w:rPr>
          <w:rFonts w:ascii="Times New Roman" w:hAnsi="Times New Roman" w:cs="Times New Roman"/>
          <w:noProof/>
          <w:webHidden/>
          <w:rPrChange w:id="1067" w:author="Wei Qi Yan" w:date="2024-12-18T19:31:00Z" w16du:dateUtc="2024-12-18T06:31:00Z">
            <w:rPr>
              <w:noProof/>
              <w:webHidden/>
            </w:rPr>
          </w:rPrChange>
        </w:rPr>
        <w:fldChar w:fldCharType="end"/>
      </w:r>
      <w:r w:rsidRPr="00D56B68">
        <w:rPr>
          <w:rFonts w:ascii="Times New Roman" w:hAnsi="Times New Roman" w:cs="Times New Roman"/>
          <w:noProof/>
          <w:rPrChange w:id="1068" w:author="Wei Qi Yan" w:date="2024-12-18T19:31:00Z" w16du:dateUtc="2024-12-18T06:31:00Z">
            <w:rPr>
              <w:noProof/>
            </w:rPr>
          </w:rPrChange>
        </w:rPr>
        <w:fldChar w:fldCharType="end"/>
      </w:r>
    </w:p>
    <w:p w14:paraId="7DE5AF1F" w14:textId="2957405D"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1069"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1070" w:author="Wei Qi Yan" w:date="2024-12-18T19:31:00Z" w16du:dateUtc="2024-12-18T06:31:00Z">
            <w:rPr/>
          </w:rPrChange>
        </w:rPr>
        <w:fldChar w:fldCharType="begin"/>
      </w:r>
      <w:r w:rsidRPr="00D56B68">
        <w:rPr>
          <w:rFonts w:ascii="Times New Roman" w:hAnsi="Times New Roman" w:cs="Times New Roman"/>
          <w:rPrChange w:id="1071" w:author="Wei Qi Yan" w:date="2024-12-18T19:31:00Z" w16du:dateUtc="2024-12-18T06:31:00Z">
            <w:rPr/>
          </w:rPrChange>
        </w:rPr>
        <w:instrText>HYPERLINK \l "_Toc184748216"</w:instrText>
      </w:r>
      <w:r w:rsidRPr="00D56B68">
        <w:rPr>
          <w:rFonts w:ascii="Times New Roman" w:hAnsi="Times New Roman" w:cs="Times New Roman"/>
          <w:rPrChange w:id="1072" w:author="Wei Qi Yan" w:date="2024-12-18T19:31:00Z" w16du:dateUtc="2024-12-18T06:31:00Z">
            <w:rPr/>
          </w:rPrChange>
        </w:rPr>
      </w:r>
      <w:r w:rsidRPr="00D56B68">
        <w:rPr>
          <w:rFonts w:ascii="Times New Roman" w:hAnsi="Times New Roman" w:cs="Times New Roman"/>
          <w:rPrChange w:id="1073" w:author="Wei Qi Yan" w:date="2024-12-18T19:31:00Z" w16du:dateUtc="2024-12-18T06:31:00Z">
            <w:rPr/>
          </w:rPrChange>
        </w:rPr>
        <w:fldChar w:fldCharType="separate"/>
      </w:r>
      <w:r w:rsidRPr="00E065F8">
        <w:rPr>
          <w:rStyle w:val="Hyperlink"/>
          <w:rFonts w:ascii="Times New Roman" w:hAnsi="Times New Roman" w:cs="Times New Roman"/>
          <w:b/>
          <w:bCs/>
          <w:noProof/>
        </w:rPr>
        <w:t>Fig. 20</w:t>
      </w:r>
      <w:r w:rsidRPr="00D56B68">
        <w:rPr>
          <w:rStyle w:val="Hyperlink"/>
          <w:rFonts w:ascii="Times New Roman" w:hAnsi="Times New Roman" w:cs="Times New Roman"/>
          <w:noProof/>
          <w:rPrChange w:id="1074" w:author="Wei Qi Yan" w:date="2024-12-18T19:31:00Z" w16du:dateUtc="2024-12-18T06:31:00Z">
            <w:rPr>
              <w:rStyle w:val="Hyperlink"/>
              <w:noProof/>
            </w:rPr>
          </w:rPrChange>
        </w:rPr>
        <w:t xml:space="preserve"> </w:t>
      </w:r>
      <w:r w:rsidRPr="00E065F8">
        <w:rPr>
          <w:rStyle w:val="Hyperlink"/>
          <w:rFonts w:ascii="Times New Roman" w:hAnsi="Times New Roman" w:cs="Times New Roman"/>
          <w:noProof/>
        </w:rPr>
        <w:t>ChatPPG Interactive Conversation with User for Match Analysis</w:t>
      </w:r>
      <w:r w:rsidRPr="00D56B68">
        <w:rPr>
          <w:rFonts w:ascii="Times New Roman" w:hAnsi="Times New Roman" w:cs="Times New Roman"/>
          <w:noProof/>
          <w:webHidden/>
          <w:rPrChange w:id="1075" w:author="Wei Qi Yan" w:date="2024-12-18T19:31:00Z" w16du:dateUtc="2024-12-18T06:31:00Z">
            <w:rPr>
              <w:noProof/>
              <w:webHidden/>
            </w:rPr>
          </w:rPrChange>
        </w:rPr>
        <w:tab/>
      </w:r>
      <w:r w:rsidRPr="00D56B68">
        <w:rPr>
          <w:rFonts w:ascii="Times New Roman" w:hAnsi="Times New Roman" w:cs="Times New Roman"/>
          <w:noProof/>
          <w:webHidden/>
          <w:rPrChange w:id="1076" w:author="Wei Qi Yan" w:date="2024-12-18T19:31:00Z" w16du:dateUtc="2024-12-18T06:31:00Z">
            <w:rPr>
              <w:noProof/>
              <w:webHidden/>
            </w:rPr>
          </w:rPrChange>
        </w:rPr>
        <w:fldChar w:fldCharType="begin"/>
      </w:r>
      <w:r w:rsidRPr="00D56B68">
        <w:rPr>
          <w:rFonts w:ascii="Times New Roman" w:hAnsi="Times New Roman" w:cs="Times New Roman"/>
          <w:noProof/>
          <w:webHidden/>
          <w:rPrChange w:id="1077" w:author="Wei Qi Yan" w:date="2024-12-18T19:31:00Z" w16du:dateUtc="2024-12-18T06:31:00Z">
            <w:rPr>
              <w:noProof/>
              <w:webHidden/>
            </w:rPr>
          </w:rPrChange>
        </w:rPr>
        <w:instrText xml:space="preserve"> PAGEREF _Toc184748216 \h </w:instrText>
      </w:r>
      <w:r w:rsidRPr="00D56B68">
        <w:rPr>
          <w:rFonts w:ascii="Times New Roman" w:hAnsi="Times New Roman" w:cs="Times New Roman"/>
          <w:noProof/>
          <w:webHidden/>
          <w:rPrChange w:id="1078" w:author="Wei Qi Yan" w:date="2024-12-18T19:31:00Z" w16du:dateUtc="2024-12-18T06:31:00Z">
            <w:rPr>
              <w:noProof/>
              <w:webHidden/>
            </w:rPr>
          </w:rPrChange>
        </w:rPr>
      </w:r>
      <w:r w:rsidRPr="00D56B68">
        <w:rPr>
          <w:rFonts w:ascii="Times New Roman" w:hAnsi="Times New Roman" w:cs="Times New Roman"/>
          <w:noProof/>
          <w:webHidden/>
          <w:rPrChange w:id="1079" w:author="Wei Qi Yan" w:date="2024-12-18T19:31:00Z" w16du:dateUtc="2024-12-18T06:31:00Z">
            <w:rPr>
              <w:noProof/>
              <w:webHidden/>
            </w:rPr>
          </w:rPrChange>
        </w:rPr>
        <w:fldChar w:fldCharType="separate"/>
      </w:r>
      <w:r w:rsidRPr="00D56B68">
        <w:rPr>
          <w:rFonts w:ascii="Times New Roman" w:hAnsi="Times New Roman" w:cs="Times New Roman"/>
          <w:noProof/>
          <w:webHidden/>
          <w:rPrChange w:id="1080" w:author="Wei Qi Yan" w:date="2024-12-18T19:31:00Z" w16du:dateUtc="2024-12-18T06:31:00Z">
            <w:rPr>
              <w:noProof/>
              <w:webHidden/>
            </w:rPr>
          </w:rPrChange>
        </w:rPr>
        <w:t>48</w:t>
      </w:r>
      <w:r w:rsidRPr="00D56B68">
        <w:rPr>
          <w:rFonts w:ascii="Times New Roman" w:hAnsi="Times New Roman" w:cs="Times New Roman"/>
          <w:noProof/>
          <w:webHidden/>
          <w:rPrChange w:id="1081" w:author="Wei Qi Yan" w:date="2024-12-18T19:31:00Z" w16du:dateUtc="2024-12-18T06:31:00Z">
            <w:rPr>
              <w:noProof/>
              <w:webHidden/>
            </w:rPr>
          </w:rPrChange>
        </w:rPr>
        <w:fldChar w:fldCharType="end"/>
      </w:r>
      <w:r w:rsidRPr="00D56B68">
        <w:rPr>
          <w:rFonts w:ascii="Times New Roman" w:hAnsi="Times New Roman" w:cs="Times New Roman"/>
          <w:noProof/>
          <w:rPrChange w:id="1082" w:author="Wei Qi Yan" w:date="2024-12-18T19:31:00Z" w16du:dateUtc="2024-12-18T06:31:00Z">
            <w:rPr>
              <w:noProof/>
            </w:rPr>
          </w:rPrChange>
        </w:rPr>
        <w:fldChar w:fldCharType="end"/>
      </w:r>
    </w:p>
    <w:p w14:paraId="6F7C24D5" w14:textId="40276450"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1083"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1084" w:author="Wei Qi Yan" w:date="2024-12-18T19:31:00Z" w16du:dateUtc="2024-12-18T06:31:00Z">
            <w:rPr/>
          </w:rPrChange>
        </w:rPr>
        <w:fldChar w:fldCharType="begin"/>
      </w:r>
      <w:r w:rsidRPr="00D56B68">
        <w:rPr>
          <w:rFonts w:ascii="Times New Roman" w:hAnsi="Times New Roman" w:cs="Times New Roman"/>
          <w:rPrChange w:id="1085" w:author="Wei Qi Yan" w:date="2024-12-18T19:31:00Z" w16du:dateUtc="2024-12-18T06:31:00Z">
            <w:rPr/>
          </w:rPrChange>
        </w:rPr>
        <w:instrText>HYPERLINK \l "_Toc184748217"</w:instrText>
      </w:r>
      <w:r w:rsidRPr="00D56B68">
        <w:rPr>
          <w:rFonts w:ascii="Times New Roman" w:hAnsi="Times New Roman" w:cs="Times New Roman"/>
          <w:rPrChange w:id="1086" w:author="Wei Qi Yan" w:date="2024-12-18T19:31:00Z" w16du:dateUtc="2024-12-18T06:31:00Z">
            <w:rPr/>
          </w:rPrChange>
        </w:rPr>
      </w:r>
      <w:r w:rsidRPr="00D56B68">
        <w:rPr>
          <w:rFonts w:ascii="Times New Roman" w:hAnsi="Times New Roman" w:cs="Times New Roman"/>
          <w:rPrChange w:id="1087" w:author="Wei Qi Yan" w:date="2024-12-18T19:31:00Z" w16du:dateUtc="2024-12-18T06:31:00Z">
            <w:rPr/>
          </w:rPrChange>
        </w:rPr>
        <w:fldChar w:fldCharType="separate"/>
      </w:r>
      <w:r w:rsidRPr="00E065F8">
        <w:rPr>
          <w:rStyle w:val="Hyperlink"/>
          <w:rFonts w:ascii="Times New Roman" w:hAnsi="Times New Roman" w:cs="Times New Roman"/>
          <w:b/>
          <w:bCs/>
          <w:noProof/>
        </w:rPr>
        <w:t>Fig. 21</w:t>
      </w:r>
      <w:r w:rsidRPr="00E065F8">
        <w:rPr>
          <w:rStyle w:val="Hyperlink"/>
          <w:rFonts w:ascii="Times New Roman" w:hAnsi="Times New Roman" w:cs="Times New Roman"/>
          <w:noProof/>
        </w:rPr>
        <w:t xml:space="preserve"> Example of ChatPPG Interpretability and Transparent Response</w:t>
      </w:r>
      <w:r w:rsidRPr="00D56B68">
        <w:rPr>
          <w:rFonts w:ascii="Times New Roman" w:hAnsi="Times New Roman" w:cs="Times New Roman"/>
          <w:noProof/>
          <w:webHidden/>
          <w:rPrChange w:id="1088" w:author="Wei Qi Yan" w:date="2024-12-18T19:31:00Z" w16du:dateUtc="2024-12-18T06:31:00Z">
            <w:rPr>
              <w:noProof/>
              <w:webHidden/>
            </w:rPr>
          </w:rPrChange>
        </w:rPr>
        <w:tab/>
      </w:r>
      <w:r w:rsidRPr="00D56B68">
        <w:rPr>
          <w:rFonts w:ascii="Times New Roman" w:hAnsi="Times New Roman" w:cs="Times New Roman"/>
          <w:noProof/>
          <w:webHidden/>
          <w:rPrChange w:id="1089" w:author="Wei Qi Yan" w:date="2024-12-18T19:31:00Z" w16du:dateUtc="2024-12-18T06:31:00Z">
            <w:rPr>
              <w:noProof/>
              <w:webHidden/>
            </w:rPr>
          </w:rPrChange>
        </w:rPr>
        <w:fldChar w:fldCharType="begin"/>
      </w:r>
      <w:r w:rsidRPr="00D56B68">
        <w:rPr>
          <w:rFonts w:ascii="Times New Roman" w:hAnsi="Times New Roman" w:cs="Times New Roman"/>
          <w:noProof/>
          <w:webHidden/>
          <w:rPrChange w:id="1090" w:author="Wei Qi Yan" w:date="2024-12-18T19:31:00Z" w16du:dateUtc="2024-12-18T06:31:00Z">
            <w:rPr>
              <w:noProof/>
              <w:webHidden/>
            </w:rPr>
          </w:rPrChange>
        </w:rPr>
        <w:instrText xml:space="preserve"> PAGEREF _Toc184748217 \h </w:instrText>
      </w:r>
      <w:r w:rsidRPr="00D56B68">
        <w:rPr>
          <w:rFonts w:ascii="Times New Roman" w:hAnsi="Times New Roman" w:cs="Times New Roman"/>
          <w:noProof/>
          <w:webHidden/>
          <w:rPrChange w:id="1091" w:author="Wei Qi Yan" w:date="2024-12-18T19:31:00Z" w16du:dateUtc="2024-12-18T06:31:00Z">
            <w:rPr>
              <w:noProof/>
              <w:webHidden/>
            </w:rPr>
          </w:rPrChange>
        </w:rPr>
      </w:r>
      <w:r w:rsidRPr="00D56B68">
        <w:rPr>
          <w:rFonts w:ascii="Times New Roman" w:hAnsi="Times New Roman" w:cs="Times New Roman"/>
          <w:noProof/>
          <w:webHidden/>
          <w:rPrChange w:id="1092" w:author="Wei Qi Yan" w:date="2024-12-18T19:31:00Z" w16du:dateUtc="2024-12-18T06:31:00Z">
            <w:rPr>
              <w:noProof/>
              <w:webHidden/>
            </w:rPr>
          </w:rPrChange>
        </w:rPr>
        <w:fldChar w:fldCharType="separate"/>
      </w:r>
      <w:r w:rsidRPr="00D56B68">
        <w:rPr>
          <w:rFonts w:ascii="Times New Roman" w:hAnsi="Times New Roman" w:cs="Times New Roman"/>
          <w:noProof/>
          <w:webHidden/>
          <w:rPrChange w:id="1093" w:author="Wei Qi Yan" w:date="2024-12-18T19:31:00Z" w16du:dateUtc="2024-12-18T06:31:00Z">
            <w:rPr>
              <w:noProof/>
              <w:webHidden/>
            </w:rPr>
          </w:rPrChange>
        </w:rPr>
        <w:t>50</w:t>
      </w:r>
      <w:r w:rsidRPr="00D56B68">
        <w:rPr>
          <w:rFonts w:ascii="Times New Roman" w:hAnsi="Times New Roman" w:cs="Times New Roman"/>
          <w:noProof/>
          <w:webHidden/>
          <w:rPrChange w:id="1094" w:author="Wei Qi Yan" w:date="2024-12-18T19:31:00Z" w16du:dateUtc="2024-12-18T06:31:00Z">
            <w:rPr>
              <w:noProof/>
              <w:webHidden/>
            </w:rPr>
          </w:rPrChange>
        </w:rPr>
        <w:fldChar w:fldCharType="end"/>
      </w:r>
      <w:r w:rsidRPr="00D56B68">
        <w:rPr>
          <w:rFonts w:ascii="Times New Roman" w:hAnsi="Times New Roman" w:cs="Times New Roman"/>
          <w:noProof/>
          <w:rPrChange w:id="1095" w:author="Wei Qi Yan" w:date="2024-12-18T19:31:00Z" w16du:dateUtc="2024-12-18T06:31:00Z">
            <w:rPr>
              <w:noProof/>
            </w:rPr>
          </w:rPrChange>
        </w:rPr>
        <w:fldChar w:fldCharType="end"/>
      </w:r>
    </w:p>
    <w:p w14:paraId="089DE0DD" w14:textId="13B09659" w:rsidR="00663A2E" w:rsidRPr="00D56B68" w:rsidRDefault="00663A2E">
      <w:pPr>
        <w:pStyle w:val="TableofFigures"/>
        <w:tabs>
          <w:tab w:val="right" w:leader="dot" w:pos="8494"/>
        </w:tabs>
        <w:rPr>
          <w:rFonts w:ascii="Times New Roman" w:hAnsi="Times New Roman" w:cs="Times New Roman"/>
          <w:noProof/>
          <w:sz w:val="24"/>
          <w:szCs w:val="24"/>
          <w:lang w:val="en-NZ"/>
          <w14:ligatures w14:val="standardContextual"/>
          <w:rPrChange w:id="1096" w:author="Wei Qi Yan" w:date="2024-12-18T19:31:00Z" w16du:dateUtc="2024-12-18T06:31:00Z">
            <w:rPr>
              <w:noProof/>
              <w:sz w:val="24"/>
              <w:szCs w:val="24"/>
              <w:lang w:val="en-NZ"/>
              <w14:ligatures w14:val="standardContextual"/>
            </w:rPr>
          </w:rPrChange>
        </w:rPr>
      </w:pPr>
      <w:r w:rsidRPr="00D56B68">
        <w:rPr>
          <w:rFonts w:ascii="Times New Roman" w:hAnsi="Times New Roman" w:cs="Times New Roman"/>
          <w:rPrChange w:id="1097" w:author="Wei Qi Yan" w:date="2024-12-18T19:31:00Z" w16du:dateUtc="2024-12-18T06:31:00Z">
            <w:rPr/>
          </w:rPrChange>
        </w:rPr>
        <w:fldChar w:fldCharType="begin"/>
      </w:r>
      <w:r w:rsidRPr="00D56B68">
        <w:rPr>
          <w:rFonts w:ascii="Times New Roman" w:hAnsi="Times New Roman" w:cs="Times New Roman"/>
          <w:rPrChange w:id="1098" w:author="Wei Qi Yan" w:date="2024-12-18T19:31:00Z" w16du:dateUtc="2024-12-18T06:31:00Z">
            <w:rPr/>
          </w:rPrChange>
        </w:rPr>
        <w:instrText>HYPERLINK \l "_Toc184748218"</w:instrText>
      </w:r>
      <w:r w:rsidRPr="00D56B68">
        <w:rPr>
          <w:rFonts w:ascii="Times New Roman" w:hAnsi="Times New Roman" w:cs="Times New Roman"/>
          <w:rPrChange w:id="1099" w:author="Wei Qi Yan" w:date="2024-12-18T19:31:00Z" w16du:dateUtc="2024-12-18T06:31:00Z">
            <w:rPr/>
          </w:rPrChange>
        </w:rPr>
      </w:r>
      <w:r w:rsidRPr="00D56B68">
        <w:rPr>
          <w:rFonts w:ascii="Times New Roman" w:hAnsi="Times New Roman" w:cs="Times New Roman"/>
          <w:rPrChange w:id="1100" w:author="Wei Qi Yan" w:date="2024-12-18T19:31:00Z" w16du:dateUtc="2024-12-18T06:31:00Z">
            <w:rPr/>
          </w:rPrChange>
        </w:rPr>
        <w:fldChar w:fldCharType="separate"/>
      </w:r>
      <w:r w:rsidRPr="00E065F8">
        <w:rPr>
          <w:rStyle w:val="Hyperlink"/>
          <w:rFonts w:ascii="Times New Roman" w:hAnsi="Times New Roman" w:cs="Times New Roman"/>
          <w:b/>
          <w:bCs/>
          <w:noProof/>
        </w:rPr>
        <w:t>Fig. 22</w:t>
      </w:r>
      <w:r w:rsidRPr="00D56B68">
        <w:rPr>
          <w:rStyle w:val="Hyperlink"/>
          <w:rFonts w:ascii="Times New Roman" w:hAnsi="Times New Roman" w:cs="Times New Roman"/>
          <w:noProof/>
          <w:rPrChange w:id="1101" w:author="Wei Qi Yan" w:date="2024-12-18T19:31:00Z" w16du:dateUtc="2024-12-18T06:31:00Z">
            <w:rPr>
              <w:rStyle w:val="Hyperlink"/>
              <w:noProof/>
            </w:rPr>
          </w:rPrChange>
        </w:rPr>
        <w:t xml:space="preserve"> </w:t>
      </w:r>
      <w:r w:rsidRPr="00E065F8">
        <w:rPr>
          <w:rStyle w:val="Hyperlink"/>
          <w:rFonts w:ascii="Times New Roman" w:hAnsi="Times New Roman" w:cs="Times New Roman"/>
          <w:noProof/>
        </w:rPr>
        <w:t>User Feedback Interface in ChatPPG</w:t>
      </w:r>
      <w:r w:rsidRPr="00D56B68">
        <w:rPr>
          <w:rFonts w:ascii="Times New Roman" w:hAnsi="Times New Roman" w:cs="Times New Roman"/>
          <w:noProof/>
          <w:webHidden/>
          <w:rPrChange w:id="1102" w:author="Wei Qi Yan" w:date="2024-12-18T19:31:00Z" w16du:dateUtc="2024-12-18T06:31:00Z">
            <w:rPr>
              <w:noProof/>
              <w:webHidden/>
            </w:rPr>
          </w:rPrChange>
        </w:rPr>
        <w:tab/>
      </w:r>
      <w:r w:rsidRPr="00D56B68">
        <w:rPr>
          <w:rFonts w:ascii="Times New Roman" w:hAnsi="Times New Roman" w:cs="Times New Roman"/>
          <w:noProof/>
          <w:webHidden/>
          <w:rPrChange w:id="1103" w:author="Wei Qi Yan" w:date="2024-12-18T19:31:00Z" w16du:dateUtc="2024-12-18T06:31:00Z">
            <w:rPr>
              <w:noProof/>
              <w:webHidden/>
            </w:rPr>
          </w:rPrChange>
        </w:rPr>
        <w:fldChar w:fldCharType="begin"/>
      </w:r>
      <w:r w:rsidRPr="00D56B68">
        <w:rPr>
          <w:rFonts w:ascii="Times New Roman" w:hAnsi="Times New Roman" w:cs="Times New Roman"/>
          <w:noProof/>
          <w:webHidden/>
          <w:rPrChange w:id="1104" w:author="Wei Qi Yan" w:date="2024-12-18T19:31:00Z" w16du:dateUtc="2024-12-18T06:31:00Z">
            <w:rPr>
              <w:noProof/>
              <w:webHidden/>
            </w:rPr>
          </w:rPrChange>
        </w:rPr>
        <w:instrText xml:space="preserve"> PAGEREF _Toc184748218 \h </w:instrText>
      </w:r>
      <w:r w:rsidRPr="00D56B68">
        <w:rPr>
          <w:rFonts w:ascii="Times New Roman" w:hAnsi="Times New Roman" w:cs="Times New Roman"/>
          <w:noProof/>
          <w:webHidden/>
          <w:rPrChange w:id="1105" w:author="Wei Qi Yan" w:date="2024-12-18T19:31:00Z" w16du:dateUtc="2024-12-18T06:31:00Z">
            <w:rPr>
              <w:noProof/>
              <w:webHidden/>
            </w:rPr>
          </w:rPrChange>
        </w:rPr>
      </w:r>
      <w:r w:rsidRPr="00D56B68">
        <w:rPr>
          <w:rFonts w:ascii="Times New Roman" w:hAnsi="Times New Roman" w:cs="Times New Roman"/>
          <w:noProof/>
          <w:webHidden/>
          <w:rPrChange w:id="1106" w:author="Wei Qi Yan" w:date="2024-12-18T19:31:00Z" w16du:dateUtc="2024-12-18T06:31:00Z">
            <w:rPr>
              <w:noProof/>
              <w:webHidden/>
            </w:rPr>
          </w:rPrChange>
        </w:rPr>
        <w:fldChar w:fldCharType="separate"/>
      </w:r>
      <w:r w:rsidRPr="00D56B68">
        <w:rPr>
          <w:rFonts w:ascii="Times New Roman" w:hAnsi="Times New Roman" w:cs="Times New Roman"/>
          <w:noProof/>
          <w:webHidden/>
          <w:rPrChange w:id="1107" w:author="Wei Qi Yan" w:date="2024-12-18T19:31:00Z" w16du:dateUtc="2024-12-18T06:31:00Z">
            <w:rPr>
              <w:noProof/>
              <w:webHidden/>
            </w:rPr>
          </w:rPrChange>
        </w:rPr>
        <w:t>52</w:t>
      </w:r>
      <w:r w:rsidRPr="00D56B68">
        <w:rPr>
          <w:rFonts w:ascii="Times New Roman" w:hAnsi="Times New Roman" w:cs="Times New Roman"/>
          <w:noProof/>
          <w:webHidden/>
          <w:rPrChange w:id="1108" w:author="Wei Qi Yan" w:date="2024-12-18T19:31:00Z" w16du:dateUtc="2024-12-18T06:31:00Z">
            <w:rPr>
              <w:noProof/>
              <w:webHidden/>
            </w:rPr>
          </w:rPrChange>
        </w:rPr>
        <w:fldChar w:fldCharType="end"/>
      </w:r>
      <w:r w:rsidRPr="00D56B68">
        <w:rPr>
          <w:rFonts w:ascii="Times New Roman" w:hAnsi="Times New Roman" w:cs="Times New Roman"/>
          <w:noProof/>
          <w:rPrChange w:id="1109" w:author="Wei Qi Yan" w:date="2024-12-18T19:31:00Z" w16du:dateUtc="2024-12-18T06:31:00Z">
            <w:rPr>
              <w:noProof/>
            </w:rPr>
          </w:rPrChange>
        </w:rPr>
        <w:fldChar w:fldCharType="end"/>
      </w:r>
    </w:p>
    <w:p w14:paraId="1F291B7C" w14:textId="2BC83DE7" w:rsidR="00AF5CCD" w:rsidRPr="00E065F8" w:rsidRDefault="00D64EC0" w:rsidP="001B1191">
      <w:pPr>
        <w:spacing w:before="240" w:after="240"/>
        <w:rPr>
          <w:rFonts w:ascii="Times New Roman" w:hAnsi="Times New Roman" w:cs="Times New Roman"/>
          <w:bCs/>
          <w:sz w:val="24"/>
          <w:szCs w:val="24"/>
          <w:lang w:val="en"/>
        </w:rPr>
      </w:pPr>
      <w:r w:rsidRPr="00E065F8">
        <w:rPr>
          <w:rFonts w:ascii="Times New Roman" w:hAnsi="Times New Roman" w:cs="Times New Roman"/>
          <w:bCs/>
          <w:sz w:val="24"/>
          <w:szCs w:val="24"/>
        </w:rPr>
        <w:fldChar w:fldCharType="end"/>
      </w:r>
      <w:bookmarkEnd w:id="816"/>
      <w:bookmarkEnd w:id="817"/>
      <w:bookmarkEnd w:id="818"/>
    </w:p>
    <w:p w14:paraId="071026E3" w14:textId="77777777" w:rsidR="00AF5CCD" w:rsidRPr="00E065F8" w:rsidRDefault="00AF5CCD" w:rsidP="00AF5CCD">
      <w:pPr>
        <w:spacing w:before="240" w:after="240"/>
        <w:rPr>
          <w:rFonts w:ascii="Times New Roman" w:hAnsi="Times New Roman" w:cs="Times New Roman"/>
          <w:bCs/>
          <w:sz w:val="24"/>
          <w:szCs w:val="24"/>
          <w:lang w:val="en"/>
        </w:rPr>
      </w:pPr>
    </w:p>
    <w:p w14:paraId="11B086D8" w14:textId="77777777" w:rsidR="00AF5CCD" w:rsidRPr="00E065F8" w:rsidRDefault="00AF5CCD" w:rsidP="00AF5CCD">
      <w:pPr>
        <w:spacing w:before="240" w:after="240" w:line="360" w:lineRule="auto"/>
        <w:rPr>
          <w:rFonts w:ascii="Times New Roman" w:hAnsi="Times New Roman" w:cs="Times New Roman"/>
          <w:sz w:val="22"/>
        </w:rPr>
      </w:pPr>
    </w:p>
    <w:p w14:paraId="3C31BEAC" w14:textId="4671D1D1" w:rsidR="00EC7BA5" w:rsidRPr="00E065F8" w:rsidRDefault="00EC7BA5">
      <w:pPr>
        <w:widowControl/>
        <w:jc w:val="left"/>
        <w:rPr>
          <w:rFonts w:ascii="Times New Roman" w:hAnsi="Times New Roman" w:cs="Times New Roman"/>
          <w:sz w:val="22"/>
          <w:szCs w:val="24"/>
        </w:rPr>
      </w:pPr>
      <w:r w:rsidRPr="00E065F8">
        <w:rPr>
          <w:rFonts w:ascii="Times New Roman" w:hAnsi="Times New Roman" w:cs="Times New Roman"/>
          <w:sz w:val="22"/>
          <w:szCs w:val="24"/>
        </w:rPr>
        <w:br w:type="page"/>
      </w:r>
    </w:p>
    <w:p w14:paraId="0A618AE6" w14:textId="655214C1" w:rsidR="005D48B3" w:rsidRPr="00E065F8" w:rsidRDefault="005D48B3" w:rsidP="005D48B3">
      <w:pPr>
        <w:spacing w:before="240" w:after="240" w:line="360" w:lineRule="auto"/>
        <w:outlineLvl w:val="0"/>
        <w:rPr>
          <w:rFonts w:ascii="Times New Roman" w:hAnsi="Times New Roman" w:cs="Times New Roman"/>
          <w:b/>
          <w:bCs/>
          <w:sz w:val="36"/>
          <w:szCs w:val="36"/>
        </w:rPr>
      </w:pPr>
      <w:r w:rsidRPr="00E065F8">
        <w:rPr>
          <w:rFonts w:ascii="Times New Roman" w:hAnsi="Times New Roman" w:cs="Times New Roman"/>
          <w:b/>
          <w:bCs/>
          <w:sz w:val="36"/>
          <w:szCs w:val="36"/>
        </w:rPr>
        <w:lastRenderedPageBreak/>
        <w:t>List of Tables</w:t>
      </w:r>
    </w:p>
    <w:p w14:paraId="02EAF264" w14:textId="77777777" w:rsidR="005D48B3" w:rsidRPr="00E065F8" w:rsidRDefault="005D48B3">
      <w:pPr>
        <w:widowControl/>
        <w:jc w:val="left"/>
        <w:rPr>
          <w:rFonts w:ascii="Times New Roman" w:hAnsi="Times New Roman" w:cs="Times New Roman"/>
          <w:sz w:val="22"/>
          <w:szCs w:val="24"/>
        </w:rPr>
      </w:pPr>
    </w:p>
    <w:p w14:paraId="5C0E5350" w14:textId="74E1E1B9" w:rsidR="005D48B3" w:rsidRPr="00D56B68" w:rsidRDefault="00EC7BA5">
      <w:pPr>
        <w:pStyle w:val="TableofFigures"/>
        <w:tabs>
          <w:tab w:val="right" w:leader="dot" w:pos="8494"/>
        </w:tabs>
        <w:rPr>
          <w:rFonts w:ascii="Times New Roman" w:hAnsi="Times New Roman" w:cs="Times New Roman"/>
          <w:noProof/>
          <w:sz w:val="24"/>
          <w:szCs w:val="24"/>
          <w:lang w:val="en-NZ"/>
          <w14:ligatures w14:val="standardContextual"/>
          <w:rPrChange w:id="1110" w:author="Wei Qi Yan" w:date="2024-12-18T19:31:00Z" w16du:dateUtc="2024-12-18T06:31:00Z">
            <w:rPr>
              <w:noProof/>
              <w:sz w:val="24"/>
              <w:szCs w:val="24"/>
              <w:lang w:val="en-NZ"/>
              <w14:ligatures w14:val="standardContextual"/>
            </w:rPr>
          </w:rPrChange>
        </w:rPr>
      </w:pPr>
      <w:r w:rsidRPr="00E065F8">
        <w:rPr>
          <w:rFonts w:ascii="Times New Roman" w:hAnsi="Times New Roman" w:cs="Times New Roman"/>
          <w:sz w:val="22"/>
          <w:szCs w:val="24"/>
        </w:rPr>
        <w:fldChar w:fldCharType="begin"/>
      </w:r>
      <w:r w:rsidRPr="00E065F8">
        <w:rPr>
          <w:rFonts w:ascii="Times New Roman" w:hAnsi="Times New Roman" w:cs="Times New Roman"/>
          <w:sz w:val="22"/>
          <w:szCs w:val="24"/>
        </w:rPr>
        <w:instrText xml:space="preserve"> TOC \h \z \c "Table" </w:instrText>
      </w:r>
      <w:r w:rsidRPr="00E065F8">
        <w:rPr>
          <w:rFonts w:ascii="Times New Roman" w:hAnsi="Times New Roman" w:cs="Times New Roman"/>
          <w:sz w:val="22"/>
          <w:szCs w:val="24"/>
        </w:rPr>
        <w:fldChar w:fldCharType="separate"/>
      </w:r>
      <w:r w:rsidR="005D48B3" w:rsidRPr="00D56B68">
        <w:rPr>
          <w:rFonts w:ascii="Times New Roman" w:hAnsi="Times New Roman" w:cs="Times New Roman"/>
          <w:rPrChange w:id="1111" w:author="Wei Qi Yan" w:date="2024-12-18T19:31:00Z" w16du:dateUtc="2024-12-18T06:31:00Z">
            <w:rPr/>
          </w:rPrChange>
        </w:rPr>
        <w:fldChar w:fldCharType="begin"/>
      </w:r>
      <w:r w:rsidR="005D48B3" w:rsidRPr="00D56B68">
        <w:rPr>
          <w:rFonts w:ascii="Times New Roman" w:hAnsi="Times New Roman" w:cs="Times New Roman"/>
          <w:rPrChange w:id="1112" w:author="Wei Qi Yan" w:date="2024-12-18T19:31:00Z" w16du:dateUtc="2024-12-18T06:31:00Z">
            <w:rPr/>
          </w:rPrChange>
        </w:rPr>
        <w:instrText>HYPERLINK \l "_Toc185401523"</w:instrText>
      </w:r>
      <w:r w:rsidR="005D48B3" w:rsidRPr="00D56B68">
        <w:rPr>
          <w:rFonts w:ascii="Times New Roman" w:hAnsi="Times New Roman" w:cs="Times New Roman"/>
          <w:rPrChange w:id="1113" w:author="Wei Qi Yan" w:date="2024-12-18T19:31:00Z" w16du:dateUtc="2024-12-18T06:31:00Z">
            <w:rPr/>
          </w:rPrChange>
        </w:rPr>
      </w:r>
      <w:r w:rsidR="005D48B3" w:rsidRPr="00D56B68">
        <w:rPr>
          <w:rFonts w:ascii="Times New Roman" w:hAnsi="Times New Roman" w:cs="Times New Roman"/>
          <w:rPrChange w:id="1114" w:author="Wei Qi Yan" w:date="2024-12-18T19:31:00Z" w16du:dateUtc="2024-12-18T06:31:00Z">
            <w:rPr/>
          </w:rPrChange>
        </w:rPr>
        <w:fldChar w:fldCharType="separate"/>
      </w:r>
      <w:r w:rsidR="005D48B3" w:rsidRPr="00E065F8">
        <w:rPr>
          <w:rStyle w:val="Hyperlink"/>
          <w:rFonts w:ascii="Times New Roman" w:hAnsi="Times New Roman" w:cs="Times New Roman"/>
          <w:noProof/>
        </w:rPr>
        <w:t>Table 1 Performance values of YOLOv8, YOLO11m and this work</w:t>
      </w:r>
      <w:r w:rsidR="005D48B3" w:rsidRPr="00D56B68">
        <w:rPr>
          <w:rFonts w:ascii="Times New Roman" w:hAnsi="Times New Roman" w:cs="Times New Roman"/>
          <w:noProof/>
          <w:webHidden/>
          <w:rPrChange w:id="1115" w:author="Wei Qi Yan" w:date="2024-12-18T19:31:00Z" w16du:dateUtc="2024-12-18T06:31:00Z">
            <w:rPr>
              <w:noProof/>
              <w:webHidden/>
            </w:rPr>
          </w:rPrChange>
        </w:rPr>
        <w:tab/>
      </w:r>
      <w:r w:rsidR="005D48B3" w:rsidRPr="00D56B68">
        <w:rPr>
          <w:rFonts w:ascii="Times New Roman" w:hAnsi="Times New Roman" w:cs="Times New Roman"/>
          <w:noProof/>
          <w:webHidden/>
          <w:rPrChange w:id="1116" w:author="Wei Qi Yan" w:date="2024-12-18T19:31:00Z" w16du:dateUtc="2024-12-18T06:31:00Z">
            <w:rPr>
              <w:noProof/>
              <w:webHidden/>
            </w:rPr>
          </w:rPrChange>
        </w:rPr>
        <w:fldChar w:fldCharType="begin"/>
      </w:r>
      <w:r w:rsidR="005D48B3" w:rsidRPr="00D56B68">
        <w:rPr>
          <w:rFonts w:ascii="Times New Roman" w:hAnsi="Times New Roman" w:cs="Times New Roman"/>
          <w:noProof/>
          <w:webHidden/>
          <w:rPrChange w:id="1117" w:author="Wei Qi Yan" w:date="2024-12-18T19:31:00Z" w16du:dateUtc="2024-12-18T06:31:00Z">
            <w:rPr>
              <w:noProof/>
              <w:webHidden/>
            </w:rPr>
          </w:rPrChange>
        </w:rPr>
        <w:instrText xml:space="preserve"> PAGEREF _Toc185401523 \h </w:instrText>
      </w:r>
      <w:r w:rsidR="005D48B3" w:rsidRPr="00D56B68">
        <w:rPr>
          <w:rFonts w:ascii="Times New Roman" w:hAnsi="Times New Roman" w:cs="Times New Roman"/>
          <w:noProof/>
          <w:webHidden/>
          <w:rPrChange w:id="1118" w:author="Wei Qi Yan" w:date="2024-12-18T19:31:00Z" w16du:dateUtc="2024-12-18T06:31:00Z">
            <w:rPr>
              <w:noProof/>
              <w:webHidden/>
            </w:rPr>
          </w:rPrChange>
        </w:rPr>
      </w:r>
      <w:r w:rsidR="005D48B3" w:rsidRPr="00D56B68">
        <w:rPr>
          <w:rFonts w:ascii="Times New Roman" w:hAnsi="Times New Roman" w:cs="Times New Roman"/>
          <w:noProof/>
          <w:webHidden/>
          <w:rPrChange w:id="1119" w:author="Wei Qi Yan" w:date="2024-12-18T19:31:00Z" w16du:dateUtc="2024-12-18T06:31:00Z">
            <w:rPr>
              <w:noProof/>
              <w:webHidden/>
            </w:rPr>
          </w:rPrChange>
        </w:rPr>
        <w:fldChar w:fldCharType="separate"/>
      </w:r>
      <w:r w:rsidR="005D48B3" w:rsidRPr="00D56B68">
        <w:rPr>
          <w:rFonts w:ascii="Times New Roman" w:hAnsi="Times New Roman" w:cs="Times New Roman"/>
          <w:noProof/>
          <w:webHidden/>
          <w:rPrChange w:id="1120" w:author="Wei Qi Yan" w:date="2024-12-18T19:31:00Z" w16du:dateUtc="2024-12-18T06:31:00Z">
            <w:rPr>
              <w:noProof/>
              <w:webHidden/>
            </w:rPr>
          </w:rPrChange>
        </w:rPr>
        <w:t>42</w:t>
      </w:r>
      <w:r w:rsidR="005D48B3" w:rsidRPr="00D56B68">
        <w:rPr>
          <w:rFonts w:ascii="Times New Roman" w:hAnsi="Times New Roman" w:cs="Times New Roman"/>
          <w:noProof/>
          <w:webHidden/>
          <w:rPrChange w:id="1121" w:author="Wei Qi Yan" w:date="2024-12-18T19:31:00Z" w16du:dateUtc="2024-12-18T06:31:00Z">
            <w:rPr>
              <w:noProof/>
              <w:webHidden/>
            </w:rPr>
          </w:rPrChange>
        </w:rPr>
        <w:fldChar w:fldCharType="end"/>
      </w:r>
      <w:r w:rsidR="005D48B3" w:rsidRPr="00D56B68">
        <w:rPr>
          <w:rFonts w:ascii="Times New Roman" w:hAnsi="Times New Roman" w:cs="Times New Roman"/>
          <w:noProof/>
          <w:rPrChange w:id="1122" w:author="Wei Qi Yan" w:date="2024-12-18T19:31:00Z" w16du:dateUtc="2024-12-18T06:31:00Z">
            <w:rPr>
              <w:noProof/>
            </w:rPr>
          </w:rPrChange>
        </w:rPr>
        <w:fldChar w:fldCharType="end"/>
      </w:r>
    </w:p>
    <w:p w14:paraId="178B165F" w14:textId="2C9EFF7A" w:rsidR="00AF5CCD" w:rsidRPr="00E065F8" w:rsidRDefault="00EC7BA5" w:rsidP="00AF5CCD">
      <w:pPr>
        <w:spacing w:line="360" w:lineRule="auto"/>
        <w:rPr>
          <w:rFonts w:ascii="Times New Roman" w:hAnsi="Times New Roman" w:cs="Times New Roman"/>
          <w:sz w:val="22"/>
          <w:szCs w:val="24"/>
        </w:rPr>
      </w:pPr>
      <w:r w:rsidRPr="00E065F8">
        <w:rPr>
          <w:rFonts w:ascii="Times New Roman" w:hAnsi="Times New Roman" w:cs="Times New Roman"/>
          <w:sz w:val="22"/>
          <w:szCs w:val="24"/>
        </w:rPr>
        <w:fldChar w:fldCharType="end"/>
      </w:r>
    </w:p>
    <w:p w14:paraId="5B6C9AC8" w14:textId="77777777" w:rsidR="00AF5CCD" w:rsidRPr="00E065F8" w:rsidRDefault="00AF5CCD" w:rsidP="00AF5CCD">
      <w:pPr>
        <w:spacing w:line="360" w:lineRule="auto"/>
        <w:jc w:val="distribute"/>
        <w:rPr>
          <w:rFonts w:ascii="Times New Roman" w:hAnsi="Times New Roman" w:cs="Times New Roman"/>
          <w:sz w:val="22"/>
        </w:rPr>
      </w:pPr>
    </w:p>
    <w:p w14:paraId="707AE3BD" w14:textId="77777777" w:rsidR="00AF5CCD" w:rsidRPr="00E065F8" w:rsidRDefault="00AF5CCD" w:rsidP="00AF5CCD">
      <w:pPr>
        <w:spacing w:line="360" w:lineRule="auto"/>
        <w:jc w:val="distribute"/>
        <w:rPr>
          <w:rFonts w:ascii="Times New Roman" w:hAnsi="Times New Roman" w:cs="Times New Roman"/>
          <w:sz w:val="22"/>
        </w:rPr>
      </w:pPr>
    </w:p>
    <w:p w14:paraId="357FB7E1" w14:textId="7BACB4BB" w:rsidR="001B1191" w:rsidRPr="00E065F8" w:rsidRDefault="001B1191">
      <w:pPr>
        <w:widowControl/>
        <w:jc w:val="left"/>
        <w:rPr>
          <w:rFonts w:ascii="Times New Roman" w:hAnsi="Times New Roman" w:cs="Times New Roman"/>
          <w:sz w:val="22"/>
        </w:rPr>
      </w:pPr>
      <w:r w:rsidRPr="00E065F8">
        <w:rPr>
          <w:rFonts w:ascii="Times New Roman" w:hAnsi="Times New Roman" w:cs="Times New Roman"/>
          <w:sz w:val="22"/>
        </w:rPr>
        <w:br w:type="page"/>
      </w:r>
    </w:p>
    <w:p w14:paraId="2B9E6E69" w14:textId="77777777" w:rsidR="00AF5CCD" w:rsidRPr="00E065F8" w:rsidRDefault="00AF5CCD" w:rsidP="00AF5CCD">
      <w:pPr>
        <w:spacing w:line="360" w:lineRule="auto"/>
        <w:jc w:val="distribute"/>
        <w:rPr>
          <w:rFonts w:ascii="Times New Roman" w:hAnsi="Times New Roman" w:cs="Times New Roman"/>
          <w:sz w:val="22"/>
        </w:rPr>
      </w:pPr>
    </w:p>
    <w:p w14:paraId="79A6EACF" w14:textId="7A914DC4" w:rsidR="00AF5CCD" w:rsidRPr="00E065F8" w:rsidRDefault="00AF5CCD" w:rsidP="00AF5CCD">
      <w:pPr>
        <w:widowControl/>
        <w:jc w:val="left"/>
        <w:rPr>
          <w:rFonts w:ascii="Times New Roman" w:hAnsi="Times New Roman" w:cs="Times New Roman"/>
          <w:sz w:val="24"/>
          <w:szCs w:val="24"/>
        </w:rPr>
      </w:pPr>
    </w:p>
    <w:p w14:paraId="138AF532" w14:textId="77777777" w:rsidR="00AF5CCD" w:rsidRPr="00E065F8" w:rsidRDefault="00AF5CCD" w:rsidP="00AF5CCD">
      <w:pPr>
        <w:spacing w:before="240" w:after="240" w:line="360" w:lineRule="auto"/>
        <w:outlineLvl w:val="0"/>
        <w:rPr>
          <w:rFonts w:ascii="Times New Roman" w:hAnsi="Times New Roman" w:cs="Times New Roman"/>
          <w:b/>
          <w:bCs/>
          <w:sz w:val="36"/>
          <w:szCs w:val="36"/>
        </w:rPr>
      </w:pPr>
      <w:bookmarkStart w:id="1123" w:name="_Toc3450"/>
      <w:bookmarkStart w:id="1124" w:name="_Toc458697181"/>
      <w:bookmarkStart w:id="1125" w:name="_Toc484876247"/>
      <w:bookmarkStart w:id="1126" w:name="_Toc145051726"/>
      <w:bookmarkStart w:id="1127" w:name="_Toc146331038"/>
      <w:bookmarkStart w:id="1128" w:name="_Toc184799910"/>
      <w:r w:rsidRPr="00E065F8">
        <w:rPr>
          <w:rFonts w:ascii="Times New Roman" w:hAnsi="Times New Roman" w:cs="Times New Roman"/>
          <w:b/>
          <w:bCs/>
          <w:sz w:val="36"/>
          <w:szCs w:val="36"/>
        </w:rPr>
        <w:t>Attestation of Authorship</w:t>
      </w:r>
      <w:bookmarkEnd w:id="1123"/>
      <w:bookmarkEnd w:id="1124"/>
      <w:bookmarkEnd w:id="1125"/>
      <w:bookmarkEnd w:id="1126"/>
      <w:bookmarkEnd w:id="1127"/>
      <w:bookmarkEnd w:id="1128"/>
    </w:p>
    <w:p w14:paraId="54ED4B84" w14:textId="77777777" w:rsidR="00AF5CCD" w:rsidRPr="00E065F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E065F8" w:rsidRDefault="00AF5CCD" w:rsidP="00AF5CCD">
      <w:pPr>
        <w:spacing w:before="240" w:after="240" w:line="360" w:lineRule="auto"/>
        <w:rPr>
          <w:rFonts w:ascii="Times New Roman" w:hAnsi="Times New Roman" w:cs="Times New Roman"/>
          <w:sz w:val="24"/>
          <w:szCs w:val="24"/>
        </w:rPr>
      </w:pPr>
      <w:r w:rsidRPr="00E065F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E065F8" w:rsidRDefault="00AF5CCD" w:rsidP="00AF5CCD">
      <w:pPr>
        <w:spacing w:before="240" w:after="240" w:line="360" w:lineRule="auto"/>
        <w:rPr>
          <w:rFonts w:ascii="Times New Roman" w:hAnsi="Times New Roman" w:cs="Times New Roman"/>
          <w:sz w:val="24"/>
          <w:szCs w:val="24"/>
        </w:rPr>
      </w:pPr>
    </w:p>
    <w:p w14:paraId="02835C20" w14:textId="77777777" w:rsidR="00AF5CCD" w:rsidRPr="00E065F8" w:rsidRDefault="00AF5CCD" w:rsidP="00AF5CCD">
      <w:pPr>
        <w:spacing w:before="240" w:after="240" w:line="360" w:lineRule="auto"/>
        <w:rPr>
          <w:rFonts w:ascii="Times New Roman" w:hAnsi="Times New Roman" w:cs="Times New Roman"/>
          <w:sz w:val="24"/>
          <w:szCs w:val="24"/>
        </w:rPr>
      </w:pPr>
    </w:p>
    <w:p w14:paraId="0471F119" w14:textId="77777777" w:rsidR="00AF5CCD" w:rsidRPr="00E065F8" w:rsidRDefault="00AF5CCD" w:rsidP="00AF5CCD">
      <w:pPr>
        <w:spacing w:before="240" w:after="240" w:line="360" w:lineRule="auto"/>
        <w:rPr>
          <w:rFonts w:ascii="Times New Roman" w:hAnsi="Times New Roman" w:cs="Times New Roman"/>
          <w:sz w:val="24"/>
          <w:szCs w:val="24"/>
        </w:rPr>
      </w:pPr>
    </w:p>
    <w:p w14:paraId="223B0BC7" w14:textId="63DB1370" w:rsidR="00AF5CCD" w:rsidRPr="00E065F8" w:rsidRDefault="00AF5CCD" w:rsidP="00AF5CCD">
      <w:pPr>
        <w:spacing w:after="240" w:line="360" w:lineRule="auto"/>
        <w:jc w:val="right"/>
        <w:rPr>
          <w:rFonts w:ascii="Times New Roman" w:hAnsi="Times New Roman" w:cs="Times New Roman"/>
          <w:sz w:val="24"/>
          <w:szCs w:val="24"/>
        </w:rPr>
      </w:pPr>
      <w:r w:rsidRPr="00E065F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733F2F74">
                <wp:simplePos x="0" y="0"/>
                <wp:positionH relativeFrom="column">
                  <wp:posOffset>1950720</wp:posOffset>
                </wp:positionH>
                <wp:positionV relativeFrom="paragraph">
                  <wp:posOffset>15240</wp:posOffset>
                </wp:positionV>
                <wp:extent cx="1501140" cy="447675"/>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47675"/>
                        </a:xfrm>
                        <a:prstGeom prst="rect">
                          <a:avLst/>
                        </a:prstGeom>
                        <a:noFill/>
                        <a:ln w="9525">
                          <a:noFill/>
                          <a:miter lim="800000"/>
                          <a:headEnd/>
                          <a:tailEnd/>
                        </a:ln>
                      </wps:spPr>
                      <wps:txb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6pt;margin-top:1.2pt;width:118.2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" filled="f" stroked="f">
                <v:textbo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v:textbox>
              </v:shape>
            </w:pict>
          </mc:Fallback>
        </mc:AlternateContent>
      </w:r>
      <w:r w:rsidRPr="00E065F8">
        <w:rPr>
          <w:rFonts w:ascii="Times New Roman" w:hAnsi="Times New Roman" w:cs="Times New Roman"/>
          <w:sz w:val="24"/>
          <w:szCs w:val="24"/>
        </w:rPr>
        <w:t xml:space="preserve">Signature:                           Date: </w:t>
      </w:r>
      <w:r w:rsidRPr="00E065F8">
        <w:rPr>
          <w:rFonts w:ascii="Times New Roman" w:hAnsi="Times New Roman" w:cs="Times New Roman"/>
          <w:sz w:val="24"/>
          <w:szCs w:val="24"/>
        </w:rPr>
        <w:tab/>
      </w:r>
      <w:r w:rsidR="00740096" w:rsidRPr="00D56B68">
        <w:rPr>
          <w:rFonts w:ascii="Times New Roman" w:hAnsi="Times New Roman" w:cs="Times New Roman"/>
          <w:sz w:val="24"/>
          <w:szCs w:val="24"/>
          <w:u w:val="single"/>
          <w:rPrChange w:id="1129" w:author="Wei Qi Yan" w:date="2024-12-18T19:31:00Z" w16du:dateUtc="2024-12-18T06:31:00Z">
            <w:rPr>
              <w:rFonts w:ascii="Times New Roman" w:hAnsi="Times New Roman" w:cs="Times New Roman" w:hint="eastAsia"/>
              <w:sz w:val="24"/>
              <w:szCs w:val="24"/>
              <w:u w:val="single"/>
            </w:rPr>
          </w:rPrChange>
        </w:rPr>
        <w:t>20</w:t>
      </w:r>
      <w:r w:rsidRPr="00E065F8">
        <w:rPr>
          <w:rFonts w:ascii="Times New Roman" w:hAnsi="Times New Roman" w:cs="Times New Roman"/>
          <w:sz w:val="24"/>
          <w:szCs w:val="24"/>
          <w:u w:val="single"/>
        </w:rPr>
        <w:t xml:space="preserve"> </w:t>
      </w:r>
      <w:r w:rsidR="00BA0408" w:rsidRPr="00E065F8">
        <w:rPr>
          <w:rFonts w:ascii="Times New Roman" w:hAnsi="Times New Roman" w:cs="Times New Roman"/>
          <w:sz w:val="24"/>
          <w:szCs w:val="24"/>
          <w:u w:val="single"/>
        </w:rPr>
        <w:t>December</w:t>
      </w:r>
      <w:r w:rsidR="00647DC8" w:rsidRPr="00E065F8">
        <w:rPr>
          <w:rFonts w:ascii="Times New Roman" w:hAnsi="Times New Roman" w:cs="Times New Roman"/>
          <w:sz w:val="24"/>
          <w:szCs w:val="24"/>
          <w:u w:val="single"/>
        </w:rPr>
        <w:t xml:space="preserve"> </w:t>
      </w:r>
      <w:r w:rsidRPr="00E065F8">
        <w:rPr>
          <w:rFonts w:ascii="Times New Roman" w:hAnsi="Times New Roman" w:cs="Times New Roman"/>
          <w:sz w:val="24"/>
          <w:szCs w:val="24"/>
          <w:u w:val="single"/>
        </w:rPr>
        <w:t>202</w:t>
      </w:r>
      <w:r w:rsidR="00BA0408" w:rsidRPr="00D56B68">
        <w:rPr>
          <w:rFonts w:ascii="Times New Roman" w:hAnsi="Times New Roman" w:cs="Times New Roman"/>
          <w:sz w:val="24"/>
          <w:szCs w:val="24"/>
          <w:u w:val="single"/>
          <w:rPrChange w:id="1130" w:author="Wei Qi Yan" w:date="2024-12-18T19:31:00Z" w16du:dateUtc="2024-12-18T06:31:00Z">
            <w:rPr>
              <w:rFonts w:ascii="Times New Roman" w:hAnsi="Times New Roman" w:cs="Times New Roman" w:hint="eastAsia"/>
              <w:sz w:val="24"/>
              <w:szCs w:val="24"/>
              <w:u w:val="single"/>
            </w:rPr>
          </w:rPrChange>
        </w:rPr>
        <w:t>4</w:t>
      </w:r>
    </w:p>
    <w:p w14:paraId="4E3F8489" w14:textId="77777777" w:rsidR="00AF5CCD" w:rsidRPr="00E065F8" w:rsidRDefault="00AF5CCD" w:rsidP="00AF5CCD">
      <w:pPr>
        <w:spacing w:line="360" w:lineRule="auto"/>
        <w:rPr>
          <w:rFonts w:ascii="Times New Roman" w:hAnsi="Times New Roman" w:cs="Times New Roman"/>
          <w:sz w:val="24"/>
          <w:szCs w:val="24"/>
        </w:rPr>
      </w:pPr>
    </w:p>
    <w:p w14:paraId="75CC4FA6" w14:textId="77777777" w:rsidR="00AF5CCD" w:rsidRPr="00E065F8" w:rsidRDefault="00AF5CCD" w:rsidP="00AF5CCD">
      <w:pPr>
        <w:spacing w:line="360" w:lineRule="auto"/>
        <w:rPr>
          <w:rFonts w:ascii="Times New Roman" w:hAnsi="Times New Roman" w:cs="Times New Roman"/>
          <w:sz w:val="24"/>
          <w:szCs w:val="24"/>
        </w:rPr>
      </w:pPr>
    </w:p>
    <w:p w14:paraId="3A188D97" w14:textId="77777777" w:rsidR="00AF5CCD" w:rsidRPr="00E065F8" w:rsidRDefault="00AF5CCD" w:rsidP="00AF5CCD">
      <w:pPr>
        <w:spacing w:line="360" w:lineRule="auto"/>
        <w:rPr>
          <w:rFonts w:ascii="Times New Roman" w:hAnsi="Times New Roman" w:cs="Times New Roman"/>
          <w:sz w:val="24"/>
          <w:szCs w:val="24"/>
        </w:rPr>
      </w:pPr>
    </w:p>
    <w:p w14:paraId="5AFC9E1D" w14:textId="77777777" w:rsidR="00AF5CCD" w:rsidRPr="00E065F8" w:rsidRDefault="00AF5CCD" w:rsidP="00AF5CCD">
      <w:pPr>
        <w:spacing w:line="360" w:lineRule="auto"/>
        <w:rPr>
          <w:rFonts w:ascii="Times New Roman" w:hAnsi="Times New Roman" w:cs="Times New Roman"/>
          <w:sz w:val="24"/>
          <w:szCs w:val="24"/>
        </w:rPr>
      </w:pPr>
    </w:p>
    <w:p w14:paraId="284AAA95" w14:textId="77777777" w:rsidR="00AF5CCD" w:rsidRPr="00E065F8" w:rsidRDefault="00AF5CCD" w:rsidP="00AF5CCD">
      <w:pPr>
        <w:spacing w:line="360" w:lineRule="auto"/>
        <w:rPr>
          <w:rFonts w:ascii="Times New Roman" w:hAnsi="Times New Roman" w:cs="Times New Roman"/>
          <w:sz w:val="24"/>
          <w:szCs w:val="24"/>
        </w:rPr>
      </w:pPr>
    </w:p>
    <w:p w14:paraId="537EED1F" w14:textId="77777777" w:rsidR="00AF5CCD" w:rsidRPr="00E065F8" w:rsidRDefault="00AF5CCD" w:rsidP="00AF5CCD">
      <w:pPr>
        <w:spacing w:line="360" w:lineRule="auto"/>
        <w:rPr>
          <w:rFonts w:ascii="Times New Roman" w:hAnsi="Times New Roman" w:cs="Times New Roman"/>
          <w:sz w:val="24"/>
          <w:szCs w:val="24"/>
        </w:rPr>
      </w:pPr>
    </w:p>
    <w:p w14:paraId="475B93AE" w14:textId="77777777" w:rsidR="00AF5CCD" w:rsidRPr="00E065F8" w:rsidRDefault="00AF5CCD" w:rsidP="00AF5CCD">
      <w:pPr>
        <w:spacing w:line="360" w:lineRule="auto"/>
        <w:rPr>
          <w:rFonts w:ascii="Times New Roman" w:hAnsi="Times New Roman" w:cs="Times New Roman"/>
          <w:sz w:val="24"/>
          <w:szCs w:val="24"/>
        </w:rPr>
      </w:pPr>
    </w:p>
    <w:p w14:paraId="1F3D56C0" w14:textId="77777777" w:rsidR="00AF5CCD" w:rsidRPr="00E065F8" w:rsidRDefault="00AF5CCD" w:rsidP="00AF5CCD">
      <w:pPr>
        <w:spacing w:line="360" w:lineRule="auto"/>
        <w:rPr>
          <w:rFonts w:ascii="Times New Roman" w:hAnsi="Times New Roman" w:cs="Times New Roman"/>
          <w:sz w:val="24"/>
          <w:szCs w:val="24"/>
        </w:rPr>
      </w:pPr>
    </w:p>
    <w:p w14:paraId="0F35C3BE" w14:textId="77777777" w:rsidR="00AF5CCD" w:rsidRPr="00E065F8" w:rsidRDefault="00AF5CCD" w:rsidP="00AF5CCD">
      <w:pPr>
        <w:spacing w:line="360" w:lineRule="auto"/>
        <w:rPr>
          <w:rFonts w:ascii="Times New Roman" w:hAnsi="Times New Roman" w:cs="Times New Roman"/>
          <w:sz w:val="24"/>
          <w:szCs w:val="24"/>
        </w:rPr>
      </w:pPr>
    </w:p>
    <w:p w14:paraId="1CA30826" w14:textId="77777777" w:rsidR="00AF5CCD" w:rsidRPr="00E065F8" w:rsidRDefault="00AF5CCD" w:rsidP="00AF5CCD">
      <w:pPr>
        <w:widowControl/>
        <w:jc w:val="left"/>
        <w:rPr>
          <w:rFonts w:ascii="Times New Roman" w:hAnsi="Times New Roman" w:cs="Times New Roman"/>
          <w:sz w:val="24"/>
          <w:szCs w:val="24"/>
        </w:rPr>
      </w:pPr>
      <w:r w:rsidRPr="00E065F8">
        <w:rPr>
          <w:rFonts w:ascii="Times New Roman" w:hAnsi="Times New Roman" w:cs="Times New Roman"/>
          <w:kern w:val="0"/>
          <w:sz w:val="24"/>
          <w:szCs w:val="24"/>
        </w:rPr>
        <w:br w:type="page"/>
      </w:r>
    </w:p>
    <w:p w14:paraId="357C4F28" w14:textId="77777777" w:rsidR="00AF5CCD" w:rsidRPr="00E065F8" w:rsidRDefault="00AF5CCD" w:rsidP="00AF5CCD">
      <w:pPr>
        <w:spacing w:before="240" w:after="240" w:line="360" w:lineRule="auto"/>
        <w:outlineLvl w:val="0"/>
        <w:rPr>
          <w:rFonts w:ascii="Times New Roman" w:hAnsi="Times New Roman" w:cs="Times New Roman"/>
          <w:b/>
          <w:bCs/>
          <w:sz w:val="36"/>
          <w:szCs w:val="36"/>
        </w:rPr>
      </w:pPr>
      <w:bookmarkStart w:id="1131" w:name="_Toc31449"/>
      <w:bookmarkStart w:id="1132" w:name="_Toc458697182"/>
      <w:bookmarkStart w:id="1133" w:name="_Toc484876248"/>
      <w:bookmarkStart w:id="1134" w:name="_Toc145051727"/>
      <w:bookmarkStart w:id="1135" w:name="_Toc146331039"/>
      <w:bookmarkStart w:id="1136" w:name="_Toc184799911"/>
      <w:r w:rsidRPr="00E065F8">
        <w:rPr>
          <w:rFonts w:ascii="Times New Roman" w:hAnsi="Times New Roman" w:cs="Times New Roman"/>
          <w:b/>
          <w:bCs/>
          <w:sz w:val="36"/>
          <w:szCs w:val="36"/>
        </w:rPr>
        <w:lastRenderedPageBreak/>
        <w:t>Acknowledgment</w:t>
      </w:r>
      <w:bookmarkEnd w:id="1131"/>
      <w:bookmarkEnd w:id="1132"/>
      <w:bookmarkEnd w:id="1133"/>
      <w:bookmarkEnd w:id="1134"/>
      <w:bookmarkEnd w:id="1135"/>
      <w:bookmarkEnd w:id="1136"/>
    </w:p>
    <w:p w14:paraId="4F7AEF1C" w14:textId="5011A8F3" w:rsidR="00A37317" w:rsidRPr="00E065F8" w:rsidRDefault="00A37317" w:rsidP="00BE30D0">
      <w:pPr>
        <w:spacing w:before="240" w:after="240" w:line="360" w:lineRule="auto"/>
        <w:ind w:firstLine="420"/>
        <w:rPr>
          <w:rFonts w:ascii="Times New Roman" w:hAnsi="Times New Roman" w:cs="Times New Roman"/>
          <w:noProof/>
          <w:sz w:val="24"/>
          <w:szCs w:val="24"/>
        </w:rPr>
      </w:pPr>
      <w:bookmarkStart w:id="1137" w:name="_Toc484876250"/>
      <w:bookmarkStart w:id="1138" w:name="_Toc145051729"/>
      <w:bookmarkStart w:id="1139" w:name="_Toc146331041"/>
      <w:r w:rsidRPr="00E065F8">
        <w:rPr>
          <w:rFonts w:ascii="Times New Roman" w:hAnsi="Times New Roman" w:cs="Times New Roman"/>
          <w:noProof/>
          <w:sz w:val="24"/>
          <w:szCs w:val="24"/>
        </w:rPr>
        <w:t>First and foremost, I extend my deepest gratitude to my wife for her unwavering support, boundless encouragement, and thoughtful care, which have been instrumental in enabling me to pursue and complete my Master’s degree at Auckland University of Technology (AUT), New Zealand.</w:t>
      </w:r>
    </w:p>
    <w:p w14:paraId="6F13B9AB" w14:textId="12427977" w:rsidR="00AF5CCD" w:rsidRPr="00E065F8" w:rsidRDefault="00A37317" w:rsidP="00BE30D0">
      <w:pPr>
        <w:spacing w:before="240" w:after="240" w:line="360" w:lineRule="auto"/>
        <w:ind w:firstLine="420"/>
        <w:rPr>
          <w:rFonts w:ascii="Times New Roman" w:hAnsi="Times New Roman" w:cs="Times New Roman"/>
          <w:noProof/>
          <w:sz w:val="24"/>
          <w:szCs w:val="24"/>
          <w:lang w:val="en-NZ"/>
        </w:rPr>
      </w:pPr>
      <w:r w:rsidRPr="00E065F8">
        <w:rPr>
          <w:rFonts w:ascii="Times New Roman" w:hAnsi="Times New Roman" w:cs="Times New Roman"/>
          <w:noProof/>
          <w:sz w:val="24"/>
          <w:szCs w:val="24"/>
        </w:rPr>
        <w:t>I am immensely thankful to my primary supervisor, Dr. Wei Qi Yan, for his exceptional expertise, insightful guidance, and constant encouragement, which were integral to the success of this study. His mentorship has not only enhanced my understanding of the subject but also enriched my academic journey. I am equally grateful to my secondary supervisor, Minh Nguyen, and my third supervisor, Xue Jun Li, whose valuable advice and support played a significant role in shaping this research. Lastly, I wish to thank the administrators and faculty members at AUT for their continuous assistance and guidance throughout my studies.</w:t>
      </w:r>
      <w:bookmarkEnd w:id="1137"/>
      <w:bookmarkEnd w:id="1138"/>
      <w:bookmarkEnd w:id="1139"/>
    </w:p>
    <w:p w14:paraId="1B958B8F" w14:textId="77777777" w:rsidR="003D11F2" w:rsidRPr="00E065F8" w:rsidRDefault="003D11F2" w:rsidP="00AF5CCD">
      <w:pPr>
        <w:wordWrap w:val="0"/>
        <w:spacing w:before="240" w:after="240" w:line="360" w:lineRule="auto"/>
        <w:jc w:val="right"/>
        <w:rPr>
          <w:rFonts w:ascii="Times New Roman" w:hAnsi="Times New Roman" w:cs="Times New Roman"/>
          <w:sz w:val="24"/>
          <w:szCs w:val="24"/>
        </w:rPr>
      </w:pPr>
    </w:p>
    <w:p w14:paraId="4F12E902" w14:textId="77777777" w:rsidR="003D11F2" w:rsidRPr="00E065F8" w:rsidRDefault="003D11F2" w:rsidP="00AF5CCD">
      <w:pPr>
        <w:wordWrap w:val="0"/>
        <w:spacing w:before="240" w:after="240" w:line="360" w:lineRule="auto"/>
        <w:jc w:val="right"/>
        <w:rPr>
          <w:rFonts w:ascii="Times New Roman" w:hAnsi="Times New Roman" w:cs="Times New Roman"/>
          <w:sz w:val="24"/>
          <w:szCs w:val="24"/>
        </w:rPr>
      </w:pPr>
    </w:p>
    <w:p w14:paraId="4490D52D" w14:textId="77777777" w:rsidR="003D11F2" w:rsidRPr="00E065F8" w:rsidRDefault="003D11F2" w:rsidP="00AF5CCD">
      <w:pPr>
        <w:wordWrap w:val="0"/>
        <w:spacing w:before="240" w:after="240" w:line="360" w:lineRule="auto"/>
        <w:jc w:val="right"/>
        <w:rPr>
          <w:rFonts w:ascii="Times New Roman" w:hAnsi="Times New Roman" w:cs="Times New Roman"/>
          <w:sz w:val="24"/>
          <w:szCs w:val="24"/>
        </w:rPr>
      </w:pPr>
    </w:p>
    <w:p w14:paraId="00A22686" w14:textId="2381C5E0" w:rsidR="00AF5CCD" w:rsidRPr="00E065F8" w:rsidRDefault="00CE0660" w:rsidP="00AF5CCD">
      <w:pPr>
        <w:wordWrap w:val="0"/>
        <w:spacing w:before="240" w:after="240" w:line="360" w:lineRule="auto"/>
        <w:jc w:val="right"/>
        <w:rPr>
          <w:rFonts w:ascii="Times New Roman" w:hAnsi="Times New Roman" w:cs="Times New Roman"/>
          <w:sz w:val="24"/>
          <w:szCs w:val="24"/>
        </w:rPr>
      </w:pPr>
      <w:r w:rsidRPr="00D56B68">
        <w:rPr>
          <w:rFonts w:ascii="Times New Roman" w:hAnsi="Times New Roman" w:cs="Times New Roman"/>
          <w:sz w:val="24"/>
          <w:szCs w:val="24"/>
          <w:rPrChange w:id="1140" w:author="Wei Qi Yan" w:date="2024-12-18T19:31:00Z" w16du:dateUtc="2024-12-18T06:31:00Z">
            <w:rPr>
              <w:rFonts w:ascii="Times New Roman" w:hAnsi="Times New Roman" w:cs="Times New Roman" w:hint="eastAsia"/>
              <w:sz w:val="24"/>
              <w:szCs w:val="24"/>
            </w:rPr>
          </w:rPrChange>
        </w:rPr>
        <w:t>GuangLiang Yang</w:t>
      </w:r>
    </w:p>
    <w:p w14:paraId="67AC9CF9" w14:textId="77777777" w:rsidR="00AF5CCD" w:rsidRPr="00E065F8" w:rsidRDefault="00AF5CCD" w:rsidP="00AF5CCD">
      <w:pPr>
        <w:spacing w:before="240" w:after="240" w:line="360" w:lineRule="auto"/>
        <w:jc w:val="right"/>
        <w:rPr>
          <w:rFonts w:ascii="Times New Roman" w:hAnsi="Times New Roman" w:cs="Times New Roman"/>
          <w:sz w:val="24"/>
          <w:szCs w:val="24"/>
        </w:rPr>
      </w:pPr>
      <w:r w:rsidRPr="00E065F8">
        <w:rPr>
          <w:rFonts w:ascii="Times New Roman" w:hAnsi="Times New Roman" w:cs="Times New Roman"/>
          <w:sz w:val="24"/>
          <w:szCs w:val="24"/>
        </w:rPr>
        <w:t>Auckland, New Zealand</w:t>
      </w:r>
    </w:p>
    <w:p w14:paraId="640EE26F" w14:textId="6E492DAC" w:rsidR="00AF5CCD" w:rsidRPr="00E065F8" w:rsidRDefault="00CE0660" w:rsidP="00AF5CCD">
      <w:pPr>
        <w:spacing w:before="240" w:after="240" w:line="360" w:lineRule="auto"/>
        <w:jc w:val="right"/>
        <w:rPr>
          <w:rFonts w:ascii="Times New Roman" w:hAnsi="Times New Roman" w:cs="Times New Roman"/>
          <w:sz w:val="24"/>
          <w:szCs w:val="24"/>
        </w:rPr>
      </w:pPr>
      <w:r w:rsidRPr="00E065F8">
        <w:rPr>
          <w:rFonts w:ascii="Times New Roman" w:hAnsi="Times New Roman" w:cs="Times New Roman"/>
          <w:sz w:val="24"/>
          <w:szCs w:val="24"/>
        </w:rPr>
        <w:t>December</w:t>
      </w:r>
      <w:r w:rsidR="00C651CB" w:rsidRPr="00E065F8">
        <w:rPr>
          <w:rFonts w:ascii="Times New Roman" w:hAnsi="Times New Roman" w:cs="Times New Roman"/>
          <w:sz w:val="24"/>
          <w:szCs w:val="24"/>
        </w:rPr>
        <w:t xml:space="preserve"> </w:t>
      </w:r>
      <w:r w:rsidR="00AF5CCD" w:rsidRPr="00E065F8">
        <w:rPr>
          <w:rFonts w:ascii="Times New Roman" w:hAnsi="Times New Roman" w:cs="Times New Roman"/>
          <w:sz w:val="24"/>
          <w:szCs w:val="24"/>
        </w:rPr>
        <w:t>202</w:t>
      </w:r>
      <w:r w:rsidRPr="00D56B68">
        <w:rPr>
          <w:rFonts w:ascii="Times New Roman" w:hAnsi="Times New Roman" w:cs="Times New Roman"/>
          <w:sz w:val="24"/>
          <w:szCs w:val="24"/>
          <w:rPrChange w:id="1141" w:author="Wei Qi Yan" w:date="2024-12-18T19:31:00Z" w16du:dateUtc="2024-12-18T06:31:00Z">
            <w:rPr>
              <w:rFonts w:ascii="Times New Roman" w:hAnsi="Times New Roman" w:cs="Times New Roman" w:hint="eastAsia"/>
              <w:sz w:val="24"/>
              <w:szCs w:val="24"/>
            </w:rPr>
          </w:rPrChange>
        </w:rPr>
        <w:t>4</w:t>
      </w:r>
    </w:p>
    <w:p w14:paraId="2A11A9CC" w14:textId="77777777" w:rsidR="00AF5CCD" w:rsidRPr="00E065F8" w:rsidRDefault="00AF5CCD" w:rsidP="00AF5CCD">
      <w:pPr>
        <w:widowControl/>
        <w:spacing w:line="360" w:lineRule="auto"/>
        <w:jc w:val="left"/>
        <w:rPr>
          <w:rFonts w:ascii="Times New Roman" w:hAnsi="Times New Roman" w:cs="Times New Roman"/>
          <w:kern w:val="0"/>
          <w:sz w:val="24"/>
          <w:szCs w:val="24"/>
        </w:rPr>
        <w:sectPr w:rsidR="00AF5CCD" w:rsidRPr="00E065F8">
          <w:pgSz w:w="11906" w:h="16838"/>
          <w:pgMar w:top="1134" w:right="1134" w:bottom="1134" w:left="2268" w:header="851" w:footer="992" w:gutter="0"/>
          <w:pgNumType w:fmt="upperRoman"/>
          <w:cols w:space="720"/>
          <w:docGrid w:type="lines" w:linePitch="312"/>
        </w:sectPr>
      </w:pPr>
    </w:p>
    <w:p w14:paraId="02ABB90D" w14:textId="77777777" w:rsidR="00AF5CCD" w:rsidRPr="00E065F8" w:rsidRDefault="00AF5CCD" w:rsidP="00AF5CCD">
      <w:pPr>
        <w:spacing w:before="240" w:after="240" w:line="360" w:lineRule="auto"/>
        <w:rPr>
          <w:rFonts w:ascii="Times New Roman" w:hAnsi="Times New Roman" w:cs="Times New Roman"/>
          <w:sz w:val="44"/>
          <w:szCs w:val="36"/>
        </w:rPr>
      </w:pPr>
    </w:p>
    <w:p w14:paraId="10E6D535" w14:textId="77777777" w:rsidR="00AF5CCD" w:rsidRPr="00E065F8" w:rsidRDefault="00AF5CCD" w:rsidP="00AF5CCD">
      <w:pPr>
        <w:spacing w:before="240" w:after="240" w:line="360" w:lineRule="auto"/>
        <w:rPr>
          <w:rFonts w:ascii="Times New Roman" w:hAnsi="Times New Roman" w:cs="Times New Roman"/>
          <w:sz w:val="44"/>
          <w:szCs w:val="36"/>
        </w:rPr>
      </w:pPr>
    </w:p>
    <w:p w14:paraId="028E0F8D" w14:textId="77777777" w:rsidR="00AF5CCD" w:rsidRPr="00E065F8" w:rsidRDefault="00AF5CCD" w:rsidP="00AF5CCD">
      <w:pPr>
        <w:spacing w:before="240" w:after="240" w:line="360" w:lineRule="auto"/>
        <w:rPr>
          <w:rFonts w:ascii="Times New Roman" w:hAnsi="Times New Roman" w:cs="Times New Roman"/>
          <w:sz w:val="44"/>
          <w:szCs w:val="36"/>
        </w:rPr>
      </w:pPr>
    </w:p>
    <w:p w14:paraId="1EF74EAB" w14:textId="77777777" w:rsidR="00AF5CCD" w:rsidRPr="00E065F8" w:rsidRDefault="00AF5CCD" w:rsidP="00AF5CCD">
      <w:pPr>
        <w:pStyle w:val="Heading1"/>
        <w:ind w:leftChars="2700" w:left="5670"/>
        <w:jc w:val="right"/>
        <w:rPr>
          <w:rFonts w:ascii="Times New Roman" w:hAnsi="Times New Roman" w:cs="Times New Roman"/>
        </w:rPr>
      </w:pPr>
      <w:bookmarkStart w:id="1142" w:name="_Toc184799912"/>
      <w:r w:rsidRPr="00E065F8">
        <w:rPr>
          <w:rFonts w:ascii="Times New Roman" w:hAnsi="Times New Roman" w:cs="Times New Roman"/>
        </w:rPr>
        <w:t>Chapter 1 Introduction</w:t>
      </w:r>
      <w:bookmarkEnd w:id="1142"/>
    </w:p>
    <w:p w14:paraId="1091C3AD" w14:textId="77777777" w:rsidR="00AF5CCD" w:rsidRPr="00E065F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E065F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E065F8" w:rsidRDefault="00AF5CCD" w:rsidP="00545657">
      <w:pPr>
        <w:spacing w:line="360" w:lineRule="auto"/>
        <w:ind w:leftChars="1552" w:left="3259"/>
        <w:rPr>
          <w:rFonts w:ascii="Times New Roman" w:hAnsi="Times New Roman" w:cs="Times New Roman"/>
          <w:i/>
          <w:iCs/>
          <w:sz w:val="24"/>
          <w:szCs w:val="24"/>
        </w:rPr>
      </w:pPr>
      <w:r w:rsidRPr="00E065F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E065F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E065F8" w:rsidRDefault="00AF5CCD" w:rsidP="00AF5CCD">
      <w:pPr>
        <w:pStyle w:val="Heading2"/>
        <w:numPr>
          <w:ilvl w:val="1"/>
          <w:numId w:val="2"/>
        </w:numPr>
        <w:rPr>
          <w:rFonts w:ascii="Times New Roman" w:hAnsi="Times New Roman" w:cs="Times New Roman"/>
        </w:rPr>
      </w:pPr>
      <w:r w:rsidRPr="00E065F8">
        <w:rPr>
          <w:rFonts w:ascii="Times New Roman" w:hAnsi="Times New Roman" w:cs="Times New Roman"/>
          <w:b w:val="0"/>
          <w:bCs w:val="0"/>
          <w:kern w:val="0"/>
        </w:rPr>
        <w:br w:type="page"/>
      </w:r>
      <w:bookmarkStart w:id="1143" w:name="_Toc184799913"/>
      <w:r w:rsidRPr="00E065F8">
        <w:rPr>
          <w:rFonts w:ascii="Times New Roman" w:hAnsi="Times New Roman" w:cs="Times New Roman"/>
        </w:rPr>
        <w:lastRenderedPageBreak/>
        <w:t>Background and Motivation</w:t>
      </w:r>
      <w:bookmarkEnd w:id="1143"/>
    </w:p>
    <w:p w14:paraId="67195F29" w14:textId="09289B8B" w:rsidR="002C55A2" w:rsidRPr="00E065F8" w:rsidRDefault="002C55A2"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E065F8">
        <w:rPr>
          <w:rFonts w:ascii="Times New Roman" w:hAnsi="Times New Roman" w:cs="Times New Roman"/>
          <w:sz w:val="24"/>
          <w:szCs w:val="24"/>
        </w:rPr>
        <w:t>coaches (Solomon &amp; Laye, 2024; Hegde et al., 2024; Fu et al., 2024; Xia et al., 2024).</w:t>
      </w:r>
    </w:p>
    <w:p w14:paraId="0877C941" w14:textId="77777777" w:rsidR="002C55A2" w:rsidRPr="00E065F8" w:rsidRDefault="002C55A2" w:rsidP="006C30A6">
      <w:pPr>
        <w:spacing w:line="360" w:lineRule="auto"/>
        <w:ind w:firstLine="420"/>
        <w:rPr>
          <w:rFonts w:ascii="Times New Roman" w:hAnsi="Times New Roman" w:cs="Times New Roman"/>
          <w:sz w:val="24"/>
          <w:szCs w:val="24"/>
        </w:rPr>
      </w:pPr>
    </w:p>
    <w:p w14:paraId="1723C9FE" w14:textId="0F5463E1" w:rsidR="00805C3D" w:rsidRPr="00E065F8" w:rsidRDefault="002C55A2"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E065F8">
        <w:rPr>
          <w:rFonts w:ascii="Times New Roman" w:hAnsi="Times New Roman" w:cs="Times New Roman"/>
          <w:sz w:val="24"/>
          <w:szCs w:val="24"/>
        </w:rPr>
        <w:t>(</w:t>
      </w:r>
      <w:proofErr w:type="spellStart"/>
      <w:r w:rsidR="005A012D" w:rsidRPr="00E065F8">
        <w:rPr>
          <w:rFonts w:ascii="Times New Roman" w:hAnsi="Times New Roman" w:cs="Times New Roman"/>
          <w:sz w:val="24"/>
          <w:szCs w:val="24"/>
        </w:rPr>
        <w:t>Poolton</w:t>
      </w:r>
      <w:proofErr w:type="spellEnd"/>
      <w:r w:rsidR="005A012D" w:rsidRPr="00E065F8">
        <w:rPr>
          <w:rFonts w:ascii="Times New Roman" w:hAnsi="Times New Roman" w:cs="Times New Roman"/>
          <w:sz w:val="24"/>
          <w:szCs w:val="24"/>
        </w:rPr>
        <w:t>, Masters, &amp; Maxwell, 2006; Raab, Masters, &amp; Maxwell, 2005)</w:t>
      </w:r>
      <w:r w:rsidRPr="00E065F8">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E065F8">
        <w:rPr>
          <w:rFonts w:ascii="Times New Roman" w:hAnsi="Times New Roman" w:cs="Times New Roman"/>
          <w:sz w:val="24"/>
          <w:szCs w:val="24"/>
        </w:rPr>
        <w:t>.</w:t>
      </w:r>
    </w:p>
    <w:p w14:paraId="18573C69" w14:textId="77777777" w:rsidR="002C55A2" w:rsidRPr="00E065F8" w:rsidRDefault="002C55A2" w:rsidP="006C30A6">
      <w:pPr>
        <w:spacing w:line="360" w:lineRule="auto"/>
        <w:ind w:firstLine="420"/>
        <w:rPr>
          <w:rFonts w:ascii="Times New Roman" w:hAnsi="Times New Roman" w:cs="Times New Roman"/>
          <w:sz w:val="24"/>
          <w:szCs w:val="24"/>
        </w:rPr>
      </w:pPr>
    </w:p>
    <w:p w14:paraId="5308D44A" w14:textId="064C5EAB" w:rsidR="00805C3D" w:rsidRPr="00E065F8" w:rsidRDefault="00805C3D"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E065F8">
        <w:rPr>
          <w:rFonts w:ascii="Times New Roman" w:hAnsi="Times New Roman" w:cs="Times New Roman"/>
          <w:sz w:val="24"/>
          <w:szCs w:val="24"/>
        </w:rPr>
        <w:t xml:space="preserve"> (Jiang et al., 2022)</w:t>
      </w:r>
      <w:r w:rsidRPr="00E065F8">
        <w:rPr>
          <w:rFonts w:ascii="Times New Roman" w:hAnsi="Times New Roman" w:cs="Times New Roman"/>
          <w:sz w:val="24"/>
          <w:szCs w:val="24"/>
        </w:rPr>
        <w:t>.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E065F8" w:rsidRDefault="00805C3D" w:rsidP="006C30A6">
      <w:pPr>
        <w:spacing w:line="360" w:lineRule="auto"/>
        <w:ind w:firstLine="420"/>
        <w:rPr>
          <w:rFonts w:ascii="Times New Roman" w:hAnsi="Times New Roman" w:cs="Times New Roman"/>
          <w:sz w:val="24"/>
          <w:szCs w:val="24"/>
        </w:rPr>
      </w:pPr>
    </w:p>
    <w:p w14:paraId="4E85078F" w14:textId="77777777" w:rsidR="00C91C92" w:rsidRPr="00E065F8" w:rsidRDefault="00C91C92" w:rsidP="00C91C9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E065F8">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E065F8" w:rsidRDefault="00C91C92" w:rsidP="00C91C92">
      <w:pPr>
        <w:spacing w:line="360" w:lineRule="auto"/>
        <w:ind w:firstLine="420"/>
        <w:rPr>
          <w:rFonts w:ascii="Times New Roman" w:hAnsi="Times New Roman" w:cs="Times New Roman"/>
          <w:sz w:val="24"/>
          <w:szCs w:val="24"/>
        </w:rPr>
      </w:pPr>
    </w:p>
    <w:p w14:paraId="457585C2" w14:textId="2233A3E2" w:rsidR="00AF5CCD" w:rsidRPr="00E065F8" w:rsidRDefault="00C91C92" w:rsidP="00C91C9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E065F8" w:rsidRDefault="00AF5CCD" w:rsidP="00AF5CCD">
      <w:pPr>
        <w:pStyle w:val="Heading2"/>
        <w:numPr>
          <w:ilvl w:val="1"/>
          <w:numId w:val="2"/>
        </w:numPr>
        <w:rPr>
          <w:rFonts w:ascii="Times New Roman" w:hAnsi="Times New Roman" w:cs="Times New Roman"/>
        </w:rPr>
      </w:pPr>
      <w:bookmarkStart w:id="1144" w:name="_Toc184799914"/>
      <w:r w:rsidRPr="00E065F8">
        <w:rPr>
          <w:rFonts w:ascii="Times New Roman" w:hAnsi="Times New Roman" w:cs="Times New Roman"/>
        </w:rPr>
        <w:t>Research Questions</w:t>
      </w:r>
      <w:bookmarkEnd w:id="1144"/>
    </w:p>
    <w:p w14:paraId="3BAC68C2" w14:textId="4B9357BF" w:rsidR="00AF5CCD" w:rsidRPr="00E065F8" w:rsidRDefault="00FF4DC2"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E065F8">
        <w:rPr>
          <w:rFonts w:ascii="Times New Roman" w:hAnsi="Times New Roman" w:cs="Times New Roman"/>
          <w:sz w:val="24"/>
          <w:szCs w:val="24"/>
        </w:rPr>
        <w:t xml:space="preserve">: </w:t>
      </w:r>
    </w:p>
    <w:p w14:paraId="3FADD61D" w14:textId="77777777" w:rsidR="00E96913" w:rsidRPr="00E065F8" w:rsidRDefault="00E96913" w:rsidP="00AF5CCD">
      <w:pPr>
        <w:spacing w:line="360" w:lineRule="auto"/>
        <w:rPr>
          <w:rFonts w:ascii="Times New Roman" w:hAnsi="Times New Roman" w:cs="Times New Roman"/>
          <w:sz w:val="24"/>
          <w:szCs w:val="24"/>
        </w:rPr>
      </w:pPr>
    </w:p>
    <w:p w14:paraId="481ACB02" w14:textId="0315F155" w:rsidR="00FF4DC2" w:rsidRPr="00E065F8" w:rsidRDefault="00FF4DC2" w:rsidP="00E065F8">
      <w:pPr>
        <w:pStyle w:val="ListParagraph"/>
        <w:numPr>
          <w:ilvl w:val="0"/>
          <w:numId w:val="36"/>
        </w:numPr>
        <w:spacing w:line="360" w:lineRule="auto"/>
        <w:ind w:firstLineChars="0"/>
        <w:rPr>
          <w:rFonts w:ascii="Times New Roman" w:hAnsi="Times New Roman" w:cs="Times New Roman"/>
          <w:sz w:val="24"/>
          <w:szCs w:val="24"/>
        </w:rPr>
        <w:pPrChange w:id="1145" w:author="Wei Qi Yan" w:date="2024-12-18T19:32:00Z" w16du:dateUtc="2024-12-18T06:32:00Z">
          <w:pPr>
            <w:pStyle w:val="ListParagraph"/>
            <w:numPr>
              <w:numId w:val="4"/>
            </w:numPr>
            <w:spacing w:line="360" w:lineRule="auto"/>
            <w:ind w:left="860" w:firstLineChars="0" w:hanging="440"/>
          </w:pPr>
        </w:pPrChange>
      </w:pPr>
      <w:r w:rsidRPr="00E065F8">
        <w:rPr>
          <w:rFonts w:ascii="Times New Roman" w:hAnsi="Times New Roman" w:cs="Times New Roman"/>
          <w:sz w:val="24"/>
          <w:szCs w:val="24"/>
        </w:rPr>
        <w:t>How can multi-camera systems enhance the precision of ball tracking and 3D trajectory reconstruction in table tennis</w:t>
      </w:r>
      <w:r w:rsidR="00AF5CCD" w:rsidRPr="00E065F8">
        <w:rPr>
          <w:rFonts w:ascii="Times New Roman" w:hAnsi="Times New Roman" w:cs="Times New Roman"/>
          <w:sz w:val="24"/>
          <w:szCs w:val="24"/>
        </w:rPr>
        <w:t>?</w:t>
      </w:r>
      <w:r w:rsidRPr="00D56B68">
        <w:rPr>
          <w:rFonts w:ascii="Times New Roman" w:hAnsi="Times New Roman" w:cs="Times New Roman"/>
          <w:sz w:val="24"/>
          <w:szCs w:val="24"/>
          <w:rPrChange w:id="1146" w:author="Wei Qi Yan" w:date="2024-12-18T19:31:00Z" w16du:dateUtc="2024-12-18T06:31:00Z">
            <w:rPr>
              <w:rFonts w:ascii="Times New Roman" w:hAnsi="Times New Roman" w:cs="Times New Roman" w:hint="eastAsia"/>
              <w:sz w:val="24"/>
              <w:szCs w:val="24"/>
            </w:rPr>
          </w:rPrChange>
        </w:rPr>
        <w:t xml:space="preserve">  </w:t>
      </w:r>
    </w:p>
    <w:p w14:paraId="753A81E6"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E065F8" w:rsidRDefault="00FF4DC2" w:rsidP="00FF4DC2">
      <w:pPr>
        <w:spacing w:line="360" w:lineRule="auto"/>
        <w:ind w:left="420"/>
        <w:rPr>
          <w:rFonts w:ascii="Times New Roman" w:hAnsi="Times New Roman" w:cs="Times New Roman"/>
          <w:sz w:val="24"/>
          <w:szCs w:val="24"/>
        </w:rPr>
      </w:pPr>
    </w:p>
    <w:p w14:paraId="55505218" w14:textId="6CA48CAF" w:rsidR="00FF4DC2" w:rsidRPr="00E065F8" w:rsidRDefault="00E065F8" w:rsidP="00E065F8">
      <w:pPr>
        <w:pStyle w:val="ListParagraph"/>
        <w:spacing w:line="360" w:lineRule="auto"/>
        <w:ind w:left="860" w:firstLineChars="0" w:firstLine="0"/>
        <w:rPr>
          <w:rFonts w:ascii="Times New Roman" w:hAnsi="Times New Roman" w:cs="Times New Roman"/>
          <w:sz w:val="24"/>
          <w:szCs w:val="24"/>
        </w:rPr>
        <w:pPrChange w:id="1147" w:author="Wei Qi Yan" w:date="2024-12-18T19:32:00Z" w16du:dateUtc="2024-12-18T06:32:00Z">
          <w:pPr>
            <w:pStyle w:val="ListParagraph"/>
            <w:numPr>
              <w:numId w:val="4"/>
            </w:numPr>
            <w:spacing w:line="360" w:lineRule="auto"/>
            <w:ind w:left="860" w:firstLineChars="0" w:hanging="440"/>
          </w:pPr>
        </w:pPrChange>
      </w:pPr>
      <w:ins w:id="1148" w:author="Wei Qi Yan" w:date="2024-12-18T19:32:00Z" w16du:dateUtc="2024-12-18T06:32:00Z">
        <w:r>
          <w:rPr>
            <w:rFonts w:ascii="Times New Roman" w:hAnsi="Times New Roman" w:cs="Times New Roman"/>
            <w:sz w:val="24"/>
            <w:szCs w:val="24"/>
          </w:rPr>
          <w:t xml:space="preserve">(b) </w:t>
        </w:r>
      </w:ins>
      <w:r w:rsidR="00FF4DC2" w:rsidRPr="00E065F8">
        <w:rPr>
          <w:rFonts w:ascii="Times New Roman" w:hAnsi="Times New Roman" w:cs="Times New Roman"/>
          <w:sz w:val="24"/>
          <w:szCs w:val="24"/>
        </w:rPr>
        <w:t xml:space="preserve">What are the key trajectory features and events (e.g., throw point, highest point, and </w:t>
      </w:r>
      <w:r w:rsidR="00FF4DC2" w:rsidRPr="00E065F8">
        <w:rPr>
          <w:rFonts w:ascii="Times New Roman" w:hAnsi="Times New Roman" w:cs="Times New Roman"/>
          <w:sz w:val="24"/>
          <w:szCs w:val="24"/>
        </w:rPr>
        <w:lastRenderedPageBreak/>
        <w:t>hit point) that can be automatically identified to improve serve legality detection?</w:t>
      </w:r>
    </w:p>
    <w:p w14:paraId="633490B0"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E065F8" w:rsidRDefault="00FF4DC2" w:rsidP="00FF4DC2">
      <w:pPr>
        <w:spacing w:line="360" w:lineRule="auto"/>
        <w:ind w:left="420"/>
        <w:rPr>
          <w:rFonts w:ascii="Times New Roman" w:hAnsi="Times New Roman" w:cs="Times New Roman"/>
          <w:sz w:val="24"/>
          <w:szCs w:val="24"/>
        </w:rPr>
      </w:pPr>
    </w:p>
    <w:p w14:paraId="52FA5E24" w14:textId="4F9673E1" w:rsidR="00FF4DC2" w:rsidRPr="00E065F8" w:rsidRDefault="00FF4DC2" w:rsidP="00C605E9">
      <w:pPr>
        <w:pStyle w:val="ListParagraph"/>
        <w:numPr>
          <w:ilvl w:val="0"/>
          <w:numId w:val="36"/>
        </w:numPr>
        <w:spacing w:line="360" w:lineRule="auto"/>
        <w:ind w:firstLineChars="0"/>
        <w:rPr>
          <w:rFonts w:ascii="Times New Roman" w:hAnsi="Times New Roman" w:cs="Times New Roman"/>
          <w:sz w:val="24"/>
          <w:szCs w:val="24"/>
        </w:rPr>
        <w:pPrChange w:id="1149" w:author="Wei Qi Yan" w:date="2024-12-18T19:33:00Z" w16du:dateUtc="2024-12-18T06:33:00Z">
          <w:pPr>
            <w:pStyle w:val="ListParagraph"/>
            <w:numPr>
              <w:numId w:val="4"/>
            </w:numPr>
            <w:spacing w:line="360" w:lineRule="auto"/>
            <w:ind w:left="860" w:firstLineChars="0" w:hanging="440"/>
          </w:pPr>
        </w:pPrChange>
      </w:pPr>
      <w:r w:rsidRPr="00E065F8">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E065F8" w:rsidRDefault="00FF4DC2" w:rsidP="00FF4DC2">
      <w:pPr>
        <w:spacing w:line="360" w:lineRule="auto"/>
        <w:ind w:left="420"/>
        <w:rPr>
          <w:rFonts w:ascii="Times New Roman" w:hAnsi="Times New Roman" w:cs="Times New Roman"/>
          <w:sz w:val="24"/>
          <w:szCs w:val="24"/>
        </w:rPr>
      </w:pPr>
    </w:p>
    <w:p w14:paraId="1E7ADD46" w14:textId="2114EB53" w:rsidR="00FF4DC2" w:rsidRPr="00E065F8" w:rsidRDefault="00C605E9" w:rsidP="00C605E9">
      <w:pPr>
        <w:pStyle w:val="ListParagraph"/>
        <w:spacing w:line="360" w:lineRule="auto"/>
        <w:ind w:left="860" w:firstLineChars="0" w:firstLine="0"/>
        <w:rPr>
          <w:rFonts w:ascii="Times New Roman" w:hAnsi="Times New Roman" w:cs="Times New Roman"/>
          <w:sz w:val="24"/>
          <w:szCs w:val="24"/>
        </w:rPr>
        <w:pPrChange w:id="1150" w:author="Wei Qi Yan" w:date="2024-12-18T19:33:00Z" w16du:dateUtc="2024-12-18T06:33:00Z">
          <w:pPr>
            <w:pStyle w:val="ListParagraph"/>
            <w:numPr>
              <w:numId w:val="4"/>
            </w:numPr>
            <w:spacing w:line="360" w:lineRule="auto"/>
            <w:ind w:left="860" w:firstLineChars="0" w:hanging="440"/>
          </w:pPr>
        </w:pPrChange>
      </w:pPr>
      <w:ins w:id="1151" w:author="Wei Qi Yan" w:date="2024-12-18T19:33:00Z" w16du:dateUtc="2024-12-18T06:33:00Z">
        <w:r>
          <w:rPr>
            <w:rFonts w:ascii="Times New Roman" w:hAnsi="Times New Roman" w:cs="Times New Roman"/>
            <w:sz w:val="24"/>
            <w:szCs w:val="24"/>
          </w:rPr>
          <w:t xml:space="preserve">(d) </w:t>
        </w:r>
      </w:ins>
      <w:r w:rsidR="00FF4DC2" w:rsidRPr="00E065F8">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E065F8" w:rsidRDefault="00FF4DC2" w:rsidP="00FF4DC2">
      <w:pPr>
        <w:spacing w:line="360" w:lineRule="auto"/>
        <w:ind w:left="420"/>
        <w:rPr>
          <w:rFonts w:ascii="Times New Roman" w:hAnsi="Times New Roman" w:cs="Times New Roman"/>
          <w:sz w:val="24"/>
          <w:szCs w:val="24"/>
        </w:rPr>
      </w:pPr>
    </w:p>
    <w:p w14:paraId="623F354E" w14:textId="46BD658E" w:rsidR="00AF5CCD" w:rsidRPr="00E065F8" w:rsidRDefault="00FF4DC2" w:rsidP="00AF5CCD">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E065F8">
        <w:rPr>
          <w:rFonts w:ascii="Times New Roman" w:hAnsi="Times New Roman" w:cs="Times New Roman"/>
          <w:sz w:val="24"/>
          <w:szCs w:val="24"/>
        </w:rPr>
        <w:t>.</w:t>
      </w:r>
    </w:p>
    <w:p w14:paraId="2DECDA89" w14:textId="77777777" w:rsidR="00AF5CCD" w:rsidRPr="00E065F8" w:rsidRDefault="00AF5CCD" w:rsidP="00AF5CCD">
      <w:pPr>
        <w:pStyle w:val="Heading2"/>
        <w:numPr>
          <w:ilvl w:val="1"/>
          <w:numId w:val="2"/>
        </w:numPr>
        <w:rPr>
          <w:rFonts w:ascii="Times New Roman" w:hAnsi="Times New Roman" w:cs="Times New Roman"/>
        </w:rPr>
      </w:pPr>
      <w:bookmarkStart w:id="1152" w:name="_Toc184799915"/>
      <w:r w:rsidRPr="00E065F8">
        <w:rPr>
          <w:rFonts w:ascii="Times New Roman" w:hAnsi="Times New Roman" w:cs="Times New Roman"/>
        </w:rPr>
        <w:t>Contributions</w:t>
      </w:r>
      <w:bookmarkEnd w:id="1152"/>
    </w:p>
    <w:p w14:paraId="51130892" w14:textId="77777777" w:rsidR="001A60DF" w:rsidRPr="00E065F8" w:rsidRDefault="00AF5CCD"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w:t>
      </w:r>
      <w:r w:rsidR="001A60DF" w:rsidRPr="00E065F8">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E065F8" w:rsidRDefault="001A60DF" w:rsidP="001A60DF">
      <w:pPr>
        <w:spacing w:line="360" w:lineRule="auto"/>
        <w:rPr>
          <w:rFonts w:ascii="Times New Roman" w:hAnsi="Times New Roman" w:cs="Times New Roman"/>
          <w:sz w:val="24"/>
          <w:szCs w:val="24"/>
        </w:rPr>
      </w:pPr>
    </w:p>
    <w:p w14:paraId="4D49AC00" w14:textId="4544DE07" w:rsidR="001A60DF" w:rsidRPr="00E065F8" w:rsidRDefault="00206E74" w:rsidP="00206E74">
      <w:pPr>
        <w:pStyle w:val="ListParagraph"/>
        <w:spacing w:line="360" w:lineRule="auto"/>
        <w:ind w:left="720" w:firstLineChars="0" w:firstLine="0"/>
        <w:rPr>
          <w:rFonts w:ascii="Times New Roman" w:hAnsi="Times New Roman" w:cs="Times New Roman"/>
          <w:sz w:val="24"/>
          <w:szCs w:val="24"/>
        </w:rPr>
        <w:pPrChange w:id="1153" w:author="Wei Qi Yan" w:date="2024-12-18T19:33:00Z" w16du:dateUtc="2024-12-18T06:33:00Z">
          <w:pPr>
            <w:pStyle w:val="ListParagraph"/>
            <w:numPr>
              <w:numId w:val="25"/>
            </w:numPr>
            <w:spacing w:line="360" w:lineRule="auto"/>
            <w:ind w:left="720" w:firstLineChars="0" w:hanging="360"/>
          </w:pPr>
        </w:pPrChange>
      </w:pPr>
      <w:ins w:id="1154" w:author="Wei Qi Yan" w:date="2024-12-18T19:33:00Z" w16du:dateUtc="2024-12-18T06:33:00Z">
        <w:r>
          <w:rPr>
            <w:rFonts w:ascii="Times New Roman" w:hAnsi="Times New Roman" w:cs="Times New Roman"/>
            <w:sz w:val="24"/>
            <w:szCs w:val="24"/>
          </w:rPr>
          <w:t xml:space="preserve">(a) </w:t>
        </w:r>
      </w:ins>
      <w:r w:rsidR="001A60DF" w:rsidRPr="00E065F8">
        <w:rPr>
          <w:rFonts w:ascii="Times New Roman" w:hAnsi="Times New Roman" w:cs="Times New Roman"/>
          <w:sz w:val="24"/>
          <w:szCs w:val="24"/>
        </w:rPr>
        <w:t>Efficient 3D Reconstruction for Dynamic Environments</w:t>
      </w:r>
    </w:p>
    <w:p w14:paraId="1E586ABF"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E065F8" w:rsidRDefault="001A60DF" w:rsidP="001A60DF">
      <w:pPr>
        <w:spacing w:line="360" w:lineRule="auto"/>
        <w:rPr>
          <w:rFonts w:ascii="Times New Roman" w:hAnsi="Times New Roman" w:cs="Times New Roman"/>
          <w:sz w:val="24"/>
          <w:szCs w:val="24"/>
        </w:rPr>
      </w:pPr>
    </w:p>
    <w:p w14:paraId="2AC23BF2" w14:textId="3A7F7302" w:rsidR="001A60DF" w:rsidRPr="00E065F8" w:rsidRDefault="00EF1FD3" w:rsidP="00EF1FD3">
      <w:pPr>
        <w:pStyle w:val="ListParagraph"/>
        <w:spacing w:line="360" w:lineRule="auto"/>
        <w:ind w:left="720" w:firstLineChars="0" w:firstLine="0"/>
        <w:rPr>
          <w:rFonts w:ascii="Times New Roman" w:hAnsi="Times New Roman" w:cs="Times New Roman"/>
          <w:sz w:val="24"/>
          <w:szCs w:val="24"/>
        </w:rPr>
        <w:pPrChange w:id="1155" w:author="Wei Qi Yan" w:date="2024-12-18T19:33:00Z" w16du:dateUtc="2024-12-18T06:33:00Z">
          <w:pPr>
            <w:pStyle w:val="ListParagraph"/>
            <w:numPr>
              <w:numId w:val="25"/>
            </w:numPr>
            <w:spacing w:line="360" w:lineRule="auto"/>
            <w:ind w:left="720" w:firstLineChars="0" w:hanging="360"/>
          </w:pPr>
        </w:pPrChange>
      </w:pPr>
      <w:ins w:id="1156" w:author="Wei Qi Yan" w:date="2024-12-18T19:33:00Z" w16du:dateUtc="2024-12-18T06:33:00Z">
        <w:r>
          <w:rPr>
            <w:rFonts w:ascii="Times New Roman" w:hAnsi="Times New Roman" w:cs="Times New Roman"/>
            <w:sz w:val="24"/>
            <w:szCs w:val="24"/>
          </w:rPr>
          <w:t xml:space="preserve">(b) </w:t>
        </w:r>
      </w:ins>
      <w:r w:rsidR="001A60DF" w:rsidRPr="00E065F8">
        <w:rPr>
          <w:rFonts w:ascii="Times New Roman" w:hAnsi="Times New Roman" w:cs="Times New Roman"/>
          <w:sz w:val="24"/>
          <w:szCs w:val="24"/>
        </w:rPr>
        <w:t>YOLO Optimization for Small Object Scenarios</w:t>
      </w:r>
    </w:p>
    <w:p w14:paraId="78828568"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E065F8" w:rsidRDefault="001A60DF" w:rsidP="001A60DF">
      <w:pPr>
        <w:spacing w:line="360" w:lineRule="auto"/>
        <w:rPr>
          <w:rFonts w:ascii="Times New Roman" w:hAnsi="Times New Roman" w:cs="Times New Roman"/>
          <w:sz w:val="24"/>
          <w:szCs w:val="24"/>
        </w:rPr>
      </w:pPr>
    </w:p>
    <w:p w14:paraId="684A041F" w14:textId="0B5C2379" w:rsidR="001A60DF" w:rsidRPr="00E065F8" w:rsidRDefault="00EF1FD3" w:rsidP="00EF1FD3">
      <w:pPr>
        <w:pStyle w:val="ListParagraph"/>
        <w:spacing w:line="360" w:lineRule="auto"/>
        <w:ind w:left="720" w:firstLineChars="0" w:firstLine="0"/>
        <w:rPr>
          <w:rFonts w:ascii="Times New Roman" w:hAnsi="Times New Roman" w:cs="Times New Roman"/>
          <w:sz w:val="24"/>
          <w:szCs w:val="24"/>
        </w:rPr>
        <w:pPrChange w:id="1157" w:author="Wei Qi Yan" w:date="2024-12-18T19:33:00Z" w16du:dateUtc="2024-12-18T06:33:00Z">
          <w:pPr>
            <w:pStyle w:val="ListParagraph"/>
            <w:numPr>
              <w:numId w:val="25"/>
            </w:numPr>
            <w:spacing w:line="360" w:lineRule="auto"/>
            <w:ind w:left="720" w:firstLineChars="0" w:hanging="360"/>
          </w:pPr>
        </w:pPrChange>
      </w:pPr>
      <w:ins w:id="1158" w:author="Wei Qi Yan" w:date="2024-12-18T19:33:00Z" w16du:dateUtc="2024-12-18T06:33:00Z">
        <w:r>
          <w:rPr>
            <w:rFonts w:ascii="Times New Roman" w:hAnsi="Times New Roman" w:cs="Times New Roman"/>
            <w:sz w:val="24"/>
            <w:szCs w:val="24"/>
          </w:rPr>
          <w:t xml:space="preserve">(c) </w:t>
        </w:r>
      </w:ins>
      <w:r w:rsidR="001A60DF" w:rsidRPr="00E065F8">
        <w:rPr>
          <w:rFonts w:ascii="Times New Roman" w:hAnsi="Times New Roman" w:cs="Times New Roman"/>
          <w:sz w:val="24"/>
          <w:szCs w:val="24"/>
        </w:rPr>
        <w:t>Precise Video Segmentation Using 3D Trajectories</w:t>
      </w:r>
    </w:p>
    <w:p w14:paraId="7A8D0F7F"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E065F8" w:rsidRDefault="001A60DF" w:rsidP="001A60DF">
      <w:pPr>
        <w:spacing w:line="360" w:lineRule="auto"/>
        <w:rPr>
          <w:rFonts w:ascii="Times New Roman" w:hAnsi="Times New Roman" w:cs="Times New Roman"/>
          <w:sz w:val="24"/>
          <w:szCs w:val="24"/>
        </w:rPr>
      </w:pPr>
    </w:p>
    <w:p w14:paraId="429E62ED" w14:textId="2FDF063B" w:rsidR="001A60DF" w:rsidRPr="00E065F8" w:rsidRDefault="00B33C90" w:rsidP="00B33C90">
      <w:pPr>
        <w:pStyle w:val="ListParagraph"/>
        <w:spacing w:line="360" w:lineRule="auto"/>
        <w:ind w:left="720" w:firstLineChars="0" w:firstLine="0"/>
        <w:rPr>
          <w:rFonts w:ascii="Times New Roman" w:hAnsi="Times New Roman" w:cs="Times New Roman"/>
          <w:sz w:val="24"/>
          <w:szCs w:val="24"/>
        </w:rPr>
        <w:pPrChange w:id="1159" w:author="Wei Qi Yan" w:date="2024-12-18T19:33:00Z" w16du:dateUtc="2024-12-18T06:33:00Z">
          <w:pPr>
            <w:pStyle w:val="ListParagraph"/>
            <w:numPr>
              <w:numId w:val="25"/>
            </w:numPr>
            <w:spacing w:line="360" w:lineRule="auto"/>
            <w:ind w:left="720" w:firstLineChars="0" w:hanging="360"/>
          </w:pPr>
        </w:pPrChange>
      </w:pPr>
      <w:ins w:id="1160" w:author="Wei Qi Yan" w:date="2024-12-18T19:33:00Z" w16du:dateUtc="2024-12-18T06:33:00Z">
        <w:r>
          <w:rPr>
            <w:rFonts w:ascii="Times New Roman" w:hAnsi="Times New Roman" w:cs="Times New Roman"/>
            <w:sz w:val="24"/>
            <w:szCs w:val="24"/>
          </w:rPr>
          <w:t xml:space="preserve">(a) </w:t>
        </w:r>
      </w:ins>
      <w:r w:rsidR="001A60DF" w:rsidRPr="00E065F8">
        <w:rPr>
          <w:rFonts w:ascii="Times New Roman" w:hAnsi="Times New Roman" w:cs="Times New Roman"/>
          <w:sz w:val="24"/>
          <w:szCs w:val="24"/>
        </w:rPr>
        <w:t>Transformer-Based Trajectory Analysis for Key Turning Points</w:t>
      </w:r>
    </w:p>
    <w:p w14:paraId="5145E7D4"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E065F8" w:rsidRDefault="001A60DF" w:rsidP="001A60DF">
      <w:pPr>
        <w:spacing w:line="360" w:lineRule="auto"/>
        <w:rPr>
          <w:rFonts w:ascii="Times New Roman" w:hAnsi="Times New Roman" w:cs="Times New Roman"/>
          <w:sz w:val="24"/>
          <w:szCs w:val="24"/>
        </w:rPr>
      </w:pPr>
    </w:p>
    <w:p w14:paraId="5CBD79D1" w14:textId="63B0470F" w:rsidR="001A60DF" w:rsidRPr="00E065F8" w:rsidRDefault="00B33C90" w:rsidP="00B33C90">
      <w:pPr>
        <w:pStyle w:val="ListParagraph"/>
        <w:spacing w:line="360" w:lineRule="auto"/>
        <w:ind w:left="720" w:firstLineChars="0" w:firstLine="0"/>
        <w:rPr>
          <w:rFonts w:ascii="Times New Roman" w:hAnsi="Times New Roman" w:cs="Times New Roman"/>
          <w:sz w:val="24"/>
          <w:szCs w:val="24"/>
        </w:rPr>
        <w:pPrChange w:id="1161" w:author="Wei Qi Yan" w:date="2024-12-18T19:33:00Z" w16du:dateUtc="2024-12-18T06:33:00Z">
          <w:pPr>
            <w:pStyle w:val="ListParagraph"/>
            <w:numPr>
              <w:numId w:val="25"/>
            </w:numPr>
            <w:spacing w:line="360" w:lineRule="auto"/>
            <w:ind w:left="720" w:firstLineChars="0" w:hanging="360"/>
          </w:pPr>
        </w:pPrChange>
      </w:pPr>
      <w:ins w:id="1162" w:author="Wei Qi Yan" w:date="2024-12-18T19:33:00Z" w16du:dateUtc="2024-12-18T06:33:00Z">
        <w:r>
          <w:rPr>
            <w:rFonts w:ascii="Times New Roman" w:hAnsi="Times New Roman" w:cs="Times New Roman"/>
            <w:sz w:val="24"/>
            <w:szCs w:val="24"/>
          </w:rPr>
          <w:t xml:space="preserve">(b) </w:t>
        </w:r>
      </w:ins>
      <w:r w:rsidR="001A60DF" w:rsidRPr="00E065F8">
        <w:rPr>
          <w:rFonts w:ascii="Times New Roman" w:hAnsi="Times New Roman" w:cs="Times New Roman"/>
          <w:sz w:val="24"/>
          <w:szCs w:val="24"/>
        </w:rPr>
        <w:t>Development of a Domain-Specific Q/A Dataset</w:t>
      </w:r>
    </w:p>
    <w:p w14:paraId="6BF737B1"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E065F8" w:rsidRDefault="001A60DF" w:rsidP="001A60DF">
      <w:pPr>
        <w:spacing w:line="360" w:lineRule="auto"/>
        <w:rPr>
          <w:rFonts w:ascii="Times New Roman" w:hAnsi="Times New Roman" w:cs="Times New Roman"/>
          <w:sz w:val="24"/>
          <w:szCs w:val="24"/>
        </w:rPr>
      </w:pPr>
    </w:p>
    <w:p w14:paraId="27E705AE" w14:textId="556C4825" w:rsidR="001A60DF" w:rsidRPr="00E065F8" w:rsidRDefault="00B33C90" w:rsidP="00B33C90">
      <w:pPr>
        <w:pStyle w:val="ListParagraph"/>
        <w:spacing w:line="360" w:lineRule="auto"/>
        <w:ind w:left="720" w:firstLineChars="0" w:firstLine="0"/>
        <w:rPr>
          <w:rFonts w:ascii="Times New Roman" w:hAnsi="Times New Roman" w:cs="Times New Roman"/>
          <w:sz w:val="24"/>
          <w:szCs w:val="24"/>
        </w:rPr>
        <w:pPrChange w:id="1163" w:author="Wei Qi Yan" w:date="2024-12-18T19:33:00Z" w16du:dateUtc="2024-12-18T06:33:00Z">
          <w:pPr>
            <w:pStyle w:val="ListParagraph"/>
            <w:numPr>
              <w:numId w:val="25"/>
            </w:numPr>
            <w:spacing w:line="360" w:lineRule="auto"/>
            <w:ind w:left="720" w:firstLineChars="0" w:hanging="360"/>
          </w:pPr>
        </w:pPrChange>
      </w:pPr>
      <w:ins w:id="1164" w:author="Wei Qi Yan" w:date="2024-12-18T19:33:00Z" w16du:dateUtc="2024-12-18T06:33:00Z">
        <w:r>
          <w:rPr>
            <w:rFonts w:ascii="Times New Roman" w:hAnsi="Times New Roman" w:cs="Times New Roman"/>
            <w:sz w:val="24"/>
            <w:szCs w:val="24"/>
          </w:rPr>
          <w:t>(</w:t>
        </w:r>
      </w:ins>
      <w:ins w:id="1165" w:author="Wei Qi Yan" w:date="2024-12-18T19:34:00Z" w16du:dateUtc="2024-12-18T06:34:00Z">
        <w:r>
          <w:rPr>
            <w:rFonts w:ascii="Times New Roman" w:hAnsi="Times New Roman" w:cs="Times New Roman"/>
            <w:sz w:val="24"/>
            <w:szCs w:val="24"/>
          </w:rPr>
          <w:t>c</w:t>
        </w:r>
      </w:ins>
      <w:ins w:id="1166" w:author="Wei Qi Yan" w:date="2024-12-18T19:33:00Z" w16du:dateUtc="2024-12-18T06:33:00Z">
        <w:r>
          <w:rPr>
            <w:rFonts w:ascii="Times New Roman" w:hAnsi="Times New Roman" w:cs="Times New Roman"/>
            <w:sz w:val="24"/>
            <w:szCs w:val="24"/>
          </w:rPr>
          <w:t xml:space="preserve">) </w:t>
        </w:r>
      </w:ins>
      <w:proofErr w:type="spellStart"/>
      <w:r w:rsidR="001A60DF" w:rsidRPr="00E065F8">
        <w:rPr>
          <w:rFonts w:ascii="Times New Roman" w:hAnsi="Times New Roman" w:cs="Times New Roman"/>
          <w:sz w:val="24"/>
          <w:szCs w:val="24"/>
        </w:rPr>
        <w:t>LoRA</w:t>
      </w:r>
      <w:proofErr w:type="spellEnd"/>
      <w:r w:rsidR="001A60DF" w:rsidRPr="00E065F8">
        <w:rPr>
          <w:rFonts w:ascii="Times New Roman" w:hAnsi="Times New Roman" w:cs="Times New Roman"/>
          <w:sz w:val="24"/>
          <w:szCs w:val="24"/>
        </w:rPr>
        <w:t xml:space="preserve"> Fine-Tuning for Table Tennis Scenarios</w:t>
      </w:r>
    </w:p>
    <w:p w14:paraId="64D1B9C7" w14:textId="77777777" w:rsidR="001A60DF" w:rsidRPr="00E065F8" w:rsidRDefault="001A60DF" w:rsidP="006C30A6">
      <w:pPr>
        <w:spacing w:line="360" w:lineRule="auto"/>
        <w:ind w:firstLine="420"/>
        <w:rPr>
          <w:rFonts w:ascii="Times New Roman" w:hAnsi="Times New Roman" w:cs="Times New Roman"/>
          <w:sz w:val="24"/>
          <w:szCs w:val="24"/>
        </w:rPr>
      </w:pP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fine-tuning was employed to optimize the LLM for understanding and generating outputs specific to table tennis. This validated the feasibility of combining LLMs with computer vision for real-time analysis.</w:t>
      </w:r>
    </w:p>
    <w:p w14:paraId="5CD0F1C4" w14:textId="77777777" w:rsidR="001A60DF" w:rsidRPr="00E065F8" w:rsidRDefault="001A60DF" w:rsidP="001A60DF">
      <w:pPr>
        <w:spacing w:line="360" w:lineRule="auto"/>
        <w:rPr>
          <w:rFonts w:ascii="Times New Roman" w:hAnsi="Times New Roman" w:cs="Times New Roman"/>
          <w:sz w:val="24"/>
          <w:szCs w:val="24"/>
        </w:rPr>
      </w:pPr>
    </w:p>
    <w:p w14:paraId="56D7CA50" w14:textId="55C888D9" w:rsidR="001A60DF" w:rsidRPr="00E065F8" w:rsidRDefault="00B177A8" w:rsidP="00B177A8">
      <w:pPr>
        <w:pStyle w:val="ListParagraph"/>
        <w:spacing w:line="360" w:lineRule="auto"/>
        <w:ind w:left="720" w:firstLineChars="0" w:firstLine="0"/>
        <w:rPr>
          <w:rFonts w:ascii="Times New Roman" w:hAnsi="Times New Roman" w:cs="Times New Roman"/>
          <w:sz w:val="24"/>
          <w:szCs w:val="24"/>
        </w:rPr>
        <w:pPrChange w:id="1167" w:author="Wei Qi Yan" w:date="2024-12-18T19:34:00Z" w16du:dateUtc="2024-12-18T06:34:00Z">
          <w:pPr>
            <w:pStyle w:val="ListParagraph"/>
            <w:numPr>
              <w:numId w:val="25"/>
            </w:numPr>
            <w:spacing w:line="360" w:lineRule="auto"/>
            <w:ind w:left="720" w:firstLineChars="0" w:hanging="360"/>
          </w:pPr>
        </w:pPrChange>
      </w:pPr>
      <w:ins w:id="1168" w:author="Wei Qi Yan" w:date="2024-12-18T19:34:00Z" w16du:dateUtc="2024-12-18T06:34:00Z">
        <w:r>
          <w:rPr>
            <w:rFonts w:ascii="Times New Roman" w:hAnsi="Times New Roman" w:cs="Times New Roman"/>
            <w:sz w:val="24"/>
            <w:szCs w:val="24"/>
          </w:rPr>
          <w:lastRenderedPageBreak/>
          <w:t xml:space="preserve">(d) </w:t>
        </w:r>
      </w:ins>
      <w:r w:rsidR="001A60DF" w:rsidRPr="00E065F8">
        <w:rPr>
          <w:rFonts w:ascii="Times New Roman" w:hAnsi="Times New Roman" w:cs="Times New Roman"/>
          <w:sz w:val="24"/>
          <w:szCs w:val="24"/>
        </w:rPr>
        <w:t>Interactive Intelligent Assistant for Match Data</w:t>
      </w:r>
    </w:p>
    <w:p w14:paraId="7BE83978" w14:textId="5957BE47" w:rsidR="00AF5CCD"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E065F8">
        <w:rPr>
          <w:rFonts w:ascii="Times New Roman" w:hAnsi="Times New Roman" w:cs="Times New Roman"/>
          <w:sz w:val="24"/>
          <w:szCs w:val="24"/>
        </w:rPr>
        <w:t>.</w:t>
      </w:r>
    </w:p>
    <w:p w14:paraId="16F19D2B" w14:textId="77777777" w:rsidR="00AF5CCD" w:rsidRPr="00E065F8" w:rsidRDefault="00AF5CCD" w:rsidP="00AF5CCD">
      <w:pPr>
        <w:pStyle w:val="Heading2"/>
        <w:numPr>
          <w:ilvl w:val="1"/>
          <w:numId w:val="2"/>
        </w:numPr>
        <w:rPr>
          <w:rFonts w:ascii="Times New Roman" w:hAnsi="Times New Roman" w:cs="Times New Roman"/>
        </w:rPr>
      </w:pPr>
      <w:bookmarkStart w:id="1169" w:name="_Toc184799916"/>
      <w:r w:rsidRPr="00E065F8">
        <w:rPr>
          <w:rFonts w:ascii="Times New Roman" w:hAnsi="Times New Roman" w:cs="Times New Roman"/>
        </w:rPr>
        <w:t>Objectives of This Report</w:t>
      </w:r>
      <w:bookmarkEnd w:id="1169"/>
    </w:p>
    <w:p w14:paraId="44C160DB" w14:textId="44C3DA8C" w:rsidR="00B500EE" w:rsidRPr="00E065F8" w:rsidRDefault="00B500EE"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E065F8" w:rsidRDefault="00B500EE" w:rsidP="00B500EE">
      <w:pPr>
        <w:spacing w:line="360" w:lineRule="auto"/>
        <w:rPr>
          <w:rFonts w:ascii="Times New Roman" w:hAnsi="Times New Roman" w:cs="Times New Roman"/>
          <w:sz w:val="24"/>
          <w:szCs w:val="24"/>
        </w:rPr>
      </w:pPr>
    </w:p>
    <w:p w14:paraId="2475BAF3" w14:textId="77777777" w:rsidR="00B500EE" w:rsidRPr="00E065F8" w:rsidRDefault="00B500EE"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E065F8" w:rsidRDefault="00B500EE" w:rsidP="00B500EE">
      <w:pPr>
        <w:spacing w:line="360" w:lineRule="auto"/>
        <w:rPr>
          <w:rFonts w:ascii="Times New Roman" w:hAnsi="Times New Roman" w:cs="Times New Roman"/>
          <w:sz w:val="24"/>
          <w:szCs w:val="24"/>
        </w:rPr>
      </w:pPr>
    </w:p>
    <w:p w14:paraId="71556459" w14:textId="2597ABC0" w:rsidR="00AF5CCD" w:rsidRPr="00E065F8" w:rsidRDefault="00993760" w:rsidP="006C30A6">
      <w:pPr>
        <w:spacing w:line="360" w:lineRule="auto"/>
        <w:ind w:firstLine="420"/>
        <w:rPr>
          <w:rFonts w:ascii="Times New Roman" w:hAnsi="Times New Roman" w:cs="Times New Roman"/>
          <w:sz w:val="24"/>
          <w:szCs w:val="24"/>
        </w:rPr>
      </w:pPr>
      <w:r w:rsidRPr="00D56B68">
        <w:rPr>
          <w:rFonts w:ascii="Times New Roman" w:hAnsi="Times New Roman" w:cs="Times New Roman"/>
          <w:sz w:val="24"/>
          <w:szCs w:val="24"/>
          <w:rPrChange w:id="1170" w:author="Wei Qi Yan" w:date="2024-12-18T19:31:00Z" w16du:dateUtc="2024-12-18T06:31:00Z">
            <w:rPr>
              <w:rFonts w:ascii="Times New Roman" w:hAnsi="Times New Roman" w:cs="Times New Roman" w:hint="eastAsia"/>
              <w:sz w:val="24"/>
              <w:szCs w:val="24"/>
            </w:rPr>
          </w:rPrChange>
        </w:rPr>
        <w:t>Finally</w:t>
      </w:r>
      <w:r w:rsidR="00B500EE" w:rsidRPr="00E065F8">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E065F8">
        <w:rPr>
          <w:rFonts w:ascii="Times New Roman" w:hAnsi="Times New Roman" w:cs="Times New Roman"/>
          <w:sz w:val="24"/>
          <w:szCs w:val="24"/>
        </w:rPr>
        <w:t xml:space="preserve"> </w:t>
      </w:r>
    </w:p>
    <w:p w14:paraId="73F79EC5" w14:textId="6D41279A" w:rsidR="00AF5CCD" w:rsidRPr="00E065F8" w:rsidRDefault="00AF5CCD" w:rsidP="00AF5CCD">
      <w:pPr>
        <w:pStyle w:val="Heading2"/>
        <w:numPr>
          <w:ilvl w:val="1"/>
          <w:numId w:val="2"/>
        </w:numPr>
        <w:rPr>
          <w:rFonts w:ascii="Times New Roman" w:hAnsi="Times New Roman" w:cs="Times New Roman"/>
        </w:rPr>
      </w:pPr>
      <w:bookmarkStart w:id="1171" w:name="_Toc184799917"/>
      <w:r w:rsidRPr="00E065F8">
        <w:rPr>
          <w:rFonts w:ascii="Times New Roman" w:hAnsi="Times New Roman" w:cs="Times New Roman"/>
        </w:rPr>
        <w:lastRenderedPageBreak/>
        <w:t>Structure of This Report</w:t>
      </w:r>
      <w:bookmarkEnd w:id="1171"/>
    </w:p>
    <w:p w14:paraId="7D92CFE4" w14:textId="3933E22F" w:rsidR="00AF5CCD" w:rsidRPr="00E065F8" w:rsidRDefault="00AF5CCD" w:rsidP="00AF5CCD">
      <w:pPr>
        <w:spacing w:line="360" w:lineRule="auto"/>
        <w:rPr>
          <w:rFonts w:ascii="Times New Roman" w:hAnsi="Times New Roman" w:cs="Times New Roman"/>
          <w:sz w:val="24"/>
          <w:szCs w:val="24"/>
        </w:rPr>
      </w:pPr>
      <w:r w:rsidRPr="00E065F8">
        <w:rPr>
          <w:rFonts w:ascii="Times New Roman" w:hAnsi="Times New Roman" w:cs="Times New Roman"/>
          <w:sz w:val="24"/>
          <w:szCs w:val="24"/>
        </w:rPr>
        <w:t>The description of th</w:t>
      </w:r>
      <w:r w:rsidR="006B135A" w:rsidRPr="00E065F8">
        <w:rPr>
          <w:rFonts w:ascii="Times New Roman" w:hAnsi="Times New Roman" w:cs="Times New Roman"/>
          <w:sz w:val="24"/>
          <w:szCs w:val="24"/>
        </w:rPr>
        <w:t>is</w:t>
      </w:r>
      <w:r w:rsidRPr="00E065F8">
        <w:rPr>
          <w:rFonts w:ascii="Times New Roman" w:hAnsi="Times New Roman" w:cs="Times New Roman"/>
          <w:sz w:val="24"/>
          <w:szCs w:val="24"/>
        </w:rPr>
        <w:t xml:space="preserve"> </w:t>
      </w:r>
      <w:del w:id="1172" w:author="Wei Qi Yan" w:date="2024-12-18T19:34:00Z" w16du:dateUtc="2024-12-18T06:34:00Z">
        <w:r w:rsidRPr="00E065F8" w:rsidDel="00C00C73">
          <w:rPr>
            <w:rFonts w:ascii="Times New Roman" w:hAnsi="Times New Roman" w:cs="Times New Roman"/>
            <w:sz w:val="24"/>
            <w:szCs w:val="24"/>
          </w:rPr>
          <w:delText xml:space="preserve">report </w:delText>
        </w:r>
      </w:del>
      <w:ins w:id="1173" w:author="Wei Qi Yan" w:date="2024-12-18T19:34:00Z" w16du:dateUtc="2024-12-18T06:34:00Z">
        <w:r w:rsidR="00C00C73">
          <w:rPr>
            <w:rFonts w:ascii="Times New Roman" w:hAnsi="Times New Roman" w:cs="Times New Roman"/>
            <w:sz w:val="24"/>
            <w:szCs w:val="24"/>
          </w:rPr>
          <w:t>thesis</w:t>
        </w:r>
        <w:r w:rsidR="00C00C73" w:rsidRPr="00E065F8">
          <w:rPr>
            <w:rFonts w:ascii="Times New Roman" w:hAnsi="Times New Roman" w:cs="Times New Roman"/>
            <w:sz w:val="24"/>
            <w:szCs w:val="24"/>
          </w:rPr>
          <w:t xml:space="preserve"> </w:t>
        </w:r>
      </w:ins>
      <w:r w:rsidRPr="00E065F8">
        <w:rPr>
          <w:rFonts w:ascii="Times New Roman" w:hAnsi="Times New Roman" w:cs="Times New Roman"/>
          <w:sz w:val="24"/>
          <w:szCs w:val="24"/>
        </w:rPr>
        <w:t>is as follows:</w:t>
      </w:r>
    </w:p>
    <w:p w14:paraId="359068B6" w14:textId="3F4C516D"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 xml:space="preserve">Chapter 2: </w:t>
      </w:r>
      <w:r w:rsidR="002C55A2" w:rsidRPr="00D56B68">
        <w:rPr>
          <w:rFonts w:ascii="Times New Roman" w:hAnsi="Times New Roman" w:cs="Times New Roman"/>
          <w:sz w:val="24"/>
          <w:szCs w:val="24"/>
          <w:rPrChange w:id="1174" w:author="Wei Qi Yan" w:date="2024-12-18T19:31:00Z" w16du:dateUtc="2024-12-18T06:31:00Z">
            <w:rPr>
              <w:rFonts w:ascii="Times New Roman" w:hAnsi="Times New Roman" w:cs="Times New Roman" w:hint="eastAsia"/>
              <w:sz w:val="24"/>
              <w:szCs w:val="24"/>
            </w:rPr>
          </w:rPrChange>
        </w:rPr>
        <w:t>Related Work</w:t>
      </w:r>
      <w:r w:rsidRPr="00E065F8">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 xml:space="preserve">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w:t>
      </w:r>
    </w:p>
    <w:p w14:paraId="005FCBA0" w14:textId="0593C155"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 xml:space="preserve">Chapter 4: Results </w:t>
      </w:r>
      <w:r w:rsidR="00403356" w:rsidRPr="00E065F8">
        <w:rPr>
          <w:rFonts w:ascii="Times New Roman" w:hAnsi="Times New Roman" w:cs="Times New Roman"/>
          <w:sz w:val="24"/>
          <w:szCs w:val="24"/>
        </w:rPr>
        <w:t>present</w:t>
      </w:r>
      <w:r w:rsidRPr="00E065F8">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E065F8" w:rsidRDefault="00AF5CCD" w:rsidP="00AF5CCD">
      <w:pPr>
        <w:widowControl/>
        <w:spacing w:line="360" w:lineRule="auto"/>
        <w:ind w:left="360"/>
        <w:jc w:val="left"/>
        <w:rPr>
          <w:rFonts w:ascii="Times New Roman" w:hAnsi="Times New Roman" w:cs="Times New Roman"/>
          <w:sz w:val="24"/>
        </w:rPr>
      </w:pPr>
      <w:r w:rsidRPr="00E065F8">
        <w:rPr>
          <w:rFonts w:ascii="Times New Roman" w:hAnsi="Times New Roman" w:cs="Times New Roman"/>
          <w:sz w:val="24"/>
        </w:rPr>
        <w:t xml:space="preserve">                 </w:t>
      </w:r>
    </w:p>
    <w:p w14:paraId="1DF30B3C" w14:textId="77777777" w:rsidR="00AF5CCD" w:rsidRPr="00E065F8" w:rsidRDefault="00AF5CCD" w:rsidP="00AF5CCD">
      <w:pPr>
        <w:pStyle w:val="ListParagraph"/>
        <w:ind w:firstLine="480"/>
        <w:jc w:val="right"/>
        <w:rPr>
          <w:rFonts w:ascii="Times New Roman" w:hAnsi="Times New Roman" w:cs="Times New Roman"/>
          <w:sz w:val="24"/>
        </w:rPr>
      </w:pPr>
    </w:p>
    <w:p w14:paraId="1002C39B" w14:textId="77777777" w:rsidR="00AF5CCD" w:rsidRPr="00E065F8" w:rsidRDefault="00AF5CCD" w:rsidP="00AF5CCD">
      <w:pPr>
        <w:widowControl/>
        <w:jc w:val="left"/>
        <w:rPr>
          <w:rFonts w:ascii="Times New Roman" w:hAnsi="Times New Roman" w:cs="Times New Roman"/>
          <w:sz w:val="44"/>
          <w:szCs w:val="44"/>
        </w:rPr>
      </w:pPr>
      <w:r w:rsidRPr="00E065F8">
        <w:rPr>
          <w:rFonts w:ascii="Times New Roman" w:hAnsi="Times New Roman" w:cs="Times New Roman"/>
          <w:sz w:val="24"/>
        </w:rPr>
        <w:t xml:space="preserve">     </w:t>
      </w:r>
      <w:r w:rsidRPr="00E065F8">
        <w:rPr>
          <w:rFonts w:ascii="Times New Roman" w:hAnsi="Times New Roman" w:cs="Times New Roman"/>
          <w:sz w:val="24"/>
        </w:rPr>
        <w:br w:type="page"/>
      </w:r>
    </w:p>
    <w:p w14:paraId="5516DDBC" w14:textId="77777777" w:rsidR="00AF5CCD" w:rsidRPr="00E065F8" w:rsidRDefault="00AF5CCD" w:rsidP="00AF5CCD">
      <w:pPr>
        <w:spacing w:before="240" w:after="240" w:line="360" w:lineRule="auto"/>
        <w:rPr>
          <w:rFonts w:ascii="Times New Roman" w:hAnsi="Times New Roman" w:cs="Times New Roman"/>
          <w:sz w:val="44"/>
          <w:szCs w:val="44"/>
        </w:rPr>
      </w:pPr>
    </w:p>
    <w:p w14:paraId="694559A0" w14:textId="77777777" w:rsidR="00AF5CCD" w:rsidRPr="00E065F8" w:rsidRDefault="00AF5CCD" w:rsidP="00AF5CCD">
      <w:pPr>
        <w:spacing w:before="240" w:after="240" w:line="360" w:lineRule="auto"/>
        <w:rPr>
          <w:rFonts w:ascii="Times New Roman" w:hAnsi="Times New Roman" w:cs="Times New Roman"/>
          <w:sz w:val="44"/>
          <w:szCs w:val="44"/>
        </w:rPr>
      </w:pPr>
    </w:p>
    <w:p w14:paraId="248C3148" w14:textId="2570E045" w:rsidR="00AF5CCD" w:rsidRPr="00E065F8" w:rsidRDefault="00AF5CCD" w:rsidP="00AF5CCD">
      <w:pPr>
        <w:pStyle w:val="Heading1"/>
        <w:spacing w:line="360" w:lineRule="auto"/>
        <w:ind w:leftChars="2362" w:left="4960"/>
        <w:jc w:val="right"/>
        <w:rPr>
          <w:rFonts w:ascii="Times New Roman" w:hAnsi="Times New Roman" w:cs="Times New Roman"/>
        </w:rPr>
      </w:pPr>
      <w:bookmarkStart w:id="1175" w:name="_Toc184799918"/>
      <w:r w:rsidRPr="00E065F8">
        <w:rPr>
          <w:rFonts w:ascii="Times New Roman" w:hAnsi="Times New Roman" w:cs="Times New Roman"/>
        </w:rPr>
        <w:t>Chapter 2</w:t>
      </w:r>
      <w:r w:rsidR="004C747D" w:rsidRPr="00D56B68">
        <w:rPr>
          <w:rFonts w:ascii="Times New Roman" w:hAnsi="Times New Roman" w:cs="Times New Roman"/>
          <w:rPrChange w:id="1176" w:author="Wei Qi Yan" w:date="2024-12-18T19:31:00Z" w16du:dateUtc="2024-12-18T06:31:00Z">
            <w:rPr>
              <w:rFonts w:ascii="Times New Roman" w:hAnsi="Times New Roman" w:cs="Times New Roman" w:hint="eastAsia"/>
            </w:rPr>
          </w:rPrChange>
        </w:rPr>
        <w:t xml:space="preserve"> Related Work</w:t>
      </w:r>
      <w:bookmarkEnd w:id="1175"/>
    </w:p>
    <w:p w14:paraId="314B6F0C" w14:textId="77777777" w:rsidR="00AF5CCD" w:rsidRPr="00E065F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E065F8" w:rsidRDefault="00AF5CCD" w:rsidP="00AF5CCD">
      <w:pPr>
        <w:spacing w:before="340" w:after="330" w:line="360" w:lineRule="auto"/>
        <w:ind w:leftChars="540" w:left="1134" w:firstLine="567"/>
        <w:rPr>
          <w:rFonts w:ascii="Times New Roman" w:hAnsi="Times New Roman" w:cs="Times New Roman"/>
          <w:i/>
          <w:sz w:val="24"/>
        </w:rPr>
      </w:pPr>
    </w:p>
    <w:p w14:paraId="5296C6EE" w14:textId="4D72951A" w:rsidR="00AF5CCD" w:rsidRPr="00E065F8" w:rsidRDefault="00AF5CCD" w:rsidP="00794A12">
      <w:pPr>
        <w:spacing w:before="340" w:after="330" w:line="360" w:lineRule="auto"/>
        <w:ind w:leftChars="1890" w:left="3969"/>
        <w:rPr>
          <w:rFonts w:ascii="Times New Roman" w:hAnsi="Times New Roman" w:cs="Times New Roman"/>
          <w:i/>
          <w:sz w:val="24"/>
        </w:rPr>
      </w:pPr>
      <w:r w:rsidRPr="00E065F8">
        <w:rPr>
          <w:rFonts w:ascii="Times New Roman" w:hAnsi="Times New Roman" w:cs="Times New Roman"/>
          <w:i/>
          <w:sz w:val="24"/>
        </w:rPr>
        <w:t xml:space="preserve">The focus of this </w:t>
      </w:r>
      <w:del w:id="1177" w:author="Wei Qi Yan" w:date="2024-12-18T19:34:00Z" w16du:dateUtc="2024-12-18T06:34:00Z">
        <w:r w:rsidRPr="00E065F8" w:rsidDel="00D32607">
          <w:rPr>
            <w:rFonts w:ascii="Times New Roman" w:hAnsi="Times New Roman" w:cs="Times New Roman"/>
            <w:i/>
            <w:sz w:val="24"/>
          </w:rPr>
          <w:delText xml:space="preserve">report </w:delText>
        </w:r>
      </w:del>
      <w:ins w:id="1178" w:author="Wei Qi Yan" w:date="2024-12-18T19:34:00Z" w16du:dateUtc="2024-12-18T06:34:00Z">
        <w:r w:rsidR="00D32607">
          <w:rPr>
            <w:rFonts w:ascii="Times New Roman" w:hAnsi="Times New Roman" w:cs="Times New Roman"/>
            <w:i/>
            <w:sz w:val="24"/>
          </w:rPr>
          <w:t>thesis</w:t>
        </w:r>
        <w:r w:rsidR="00D32607" w:rsidRPr="00E065F8">
          <w:rPr>
            <w:rFonts w:ascii="Times New Roman" w:hAnsi="Times New Roman" w:cs="Times New Roman"/>
            <w:i/>
            <w:sz w:val="24"/>
          </w:rPr>
          <w:t xml:space="preserve"> </w:t>
        </w:r>
      </w:ins>
      <w:r w:rsidRPr="00E065F8">
        <w:rPr>
          <w:rFonts w:ascii="Times New Roman" w:hAnsi="Times New Roman" w:cs="Times New Roman"/>
          <w:i/>
          <w:sz w:val="24"/>
        </w:rPr>
        <w:t xml:space="preserve">is on </w:t>
      </w:r>
      <w:r w:rsidR="00543BBC" w:rsidRPr="00E065F8">
        <w:rPr>
          <w:rFonts w:ascii="Times New Roman" w:hAnsi="Times New Roman" w:cs="Times New Roman"/>
          <w:i/>
          <w:sz w:val="24"/>
        </w:rPr>
        <w:t>integrating CV, 3D tracking, and LLMs to create a real-time intelligent system for table tennis analysis</w:t>
      </w:r>
      <w:r w:rsidRPr="00E065F8">
        <w:rPr>
          <w:rFonts w:ascii="Times New Roman" w:hAnsi="Times New Roman" w:cs="Times New Roman"/>
          <w:i/>
          <w:sz w:val="24"/>
        </w:rPr>
        <w:t xml:space="preserve">, this chapter will introduce a plenty of traditional methods and the relevant knowledge of </w:t>
      </w:r>
      <w:r w:rsidR="00543BBC" w:rsidRPr="00D56B68">
        <w:rPr>
          <w:rFonts w:ascii="Times New Roman" w:hAnsi="Times New Roman" w:cs="Times New Roman"/>
          <w:i/>
          <w:sz w:val="24"/>
          <w:rPrChange w:id="1179" w:author="Wei Qi Yan" w:date="2024-12-18T19:31:00Z" w16du:dateUtc="2024-12-18T06:31:00Z">
            <w:rPr>
              <w:rFonts w:ascii="Times New Roman" w:hAnsi="Times New Roman" w:cs="Times New Roman" w:hint="eastAsia"/>
              <w:i/>
              <w:sz w:val="24"/>
            </w:rPr>
          </w:rPrChange>
        </w:rPr>
        <w:t>Multimodal and Multi-stream</w:t>
      </w:r>
      <w:r w:rsidRPr="00E065F8">
        <w:rPr>
          <w:rFonts w:ascii="Times New Roman" w:hAnsi="Times New Roman" w:cs="Times New Roman"/>
          <w:i/>
          <w:sz w:val="24"/>
        </w:rPr>
        <w:t>.</w:t>
      </w:r>
      <w:r w:rsidRPr="00E065F8">
        <w:rPr>
          <w:rFonts w:ascii="Times New Roman" w:hAnsi="Times New Roman" w:cs="Times New Roman"/>
        </w:rPr>
        <w:br w:type="page"/>
      </w:r>
    </w:p>
    <w:p w14:paraId="7D5A834E" w14:textId="77777777" w:rsidR="00AF5CCD" w:rsidRPr="00E065F8" w:rsidRDefault="00AF5CCD" w:rsidP="00AF5CCD">
      <w:pPr>
        <w:pStyle w:val="Heading2"/>
        <w:numPr>
          <w:ilvl w:val="1"/>
          <w:numId w:val="10"/>
        </w:numPr>
        <w:spacing w:before="340" w:after="330" w:line="360" w:lineRule="auto"/>
        <w:rPr>
          <w:rFonts w:ascii="Times New Roman" w:hAnsi="Times New Roman" w:cs="Times New Roman"/>
        </w:rPr>
      </w:pPr>
      <w:bookmarkStart w:id="1180" w:name="_Toc184799919"/>
      <w:r w:rsidRPr="00E065F8">
        <w:rPr>
          <w:rFonts w:ascii="Times New Roman" w:hAnsi="Times New Roman" w:cs="Times New Roman"/>
        </w:rPr>
        <w:lastRenderedPageBreak/>
        <w:t>Introduction</w:t>
      </w:r>
      <w:bookmarkEnd w:id="1180"/>
    </w:p>
    <w:p w14:paraId="191E0997" w14:textId="7BFD7A78" w:rsidR="00AF5CCD" w:rsidRPr="00E065F8" w:rsidRDefault="00F5240F" w:rsidP="00F5240F">
      <w:pPr>
        <w:spacing w:line="360" w:lineRule="auto"/>
        <w:ind w:firstLine="420"/>
        <w:rPr>
          <w:rFonts w:ascii="Times New Roman" w:hAnsi="Times New Roman" w:cs="Times New Roman"/>
          <w:sz w:val="24"/>
          <w:szCs w:val="24"/>
        </w:rPr>
      </w:pPr>
      <w:r w:rsidRPr="00D56B68">
        <w:rPr>
          <w:rFonts w:ascii="Times New Roman" w:hAnsi="Times New Roman" w:cs="Times New Roman"/>
          <w:sz w:val="24"/>
          <w:szCs w:val="24"/>
          <w:rPrChange w:id="1181" w:author="Wei Qi Yan" w:date="2024-12-18T19:31:00Z" w16du:dateUtc="2024-12-18T06:31:00Z">
            <w:rPr>
              <w:rFonts w:ascii="Times New Roman" w:hAnsi="Times New Roman" w:cs="Times New Roman" w:hint="eastAsia"/>
              <w:sz w:val="24"/>
              <w:szCs w:val="24"/>
            </w:rPr>
          </w:rPrChange>
        </w:rPr>
        <w:t xml:space="preserve"> </w:t>
      </w:r>
      <w:r w:rsidR="002D642E" w:rsidRPr="00E065F8">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sidRPr="00D56B68">
        <w:rPr>
          <w:rFonts w:ascii="Times New Roman" w:hAnsi="Times New Roman" w:cs="Times New Roman"/>
          <w:sz w:val="24"/>
          <w:szCs w:val="24"/>
          <w:rPrChange w:id="1182" w:author="Wei Qi Yan" w:date="2024-12-18T19:31:00Z" w16du:dateUtc="2024-12-18T06:31:00Z">
            <w:rPr>
              <w:rFonts w:ascii="Times New Roman" w:hAnsi="Times New Roman" w:cs="Times New Roman" w:hint="eastAsia"/>
              <w:sz w:val="24"/>
              <w:szCs w:val="24"/>
            </w:rPr>
          </w:rPrChange>
        </w:rPr>
        <w:t xml:space="preserve"> (</w:t>
      </w:r>
      <w:r w:rsidR="00971F3A" w:rsidRPr="00E065F8">
        <w:rPr>
          <w:rFonts w:ascii="Times New Roman" w:hAnsi="Times New Roman" w:cs="Times New Roman"/>
          <w:sz w:val="24"/>
          <w:szCs w:val="24"/>
          <w:lang w:val="en-NZ"/>
        </w:rPr>
        <w:t>Schilling</w:t>
      </w:r>
      <w:r w:rsidR="00971F3A" w:rsidRPr="00D56B68">
        <w:rPr>
          <w:rFonts w:ascii="Times New Roman" w:hAnsi="Times New Roman" w:cs="Times New Roman"/>
          <w:sz w:val="24"/>
          <w:szCs w:val="24"/>
          <w:lang w:val="en-NZ"/>
          <w:rPrChange w:id="1183" w:author="Wei Qi Yan" w:date="2024-12-18T19:31:00Z" w16du:dateUtc="2024-12-18T06:31:00Z">
            <w:rPr>
              <w:rFonts w:ascii="Times New Roman" w:hAnsi="Times New Roman" w:cs="Times New Roman" w:hint="eastAsia"/>
              <w:sz w:val="24"/>
              <w:szCs w:val="24"/>
              <w:lang w:val="en-NZ"/>
            </w:rPr>
          </w:rPrChange>
        </w:rPr>
        <w:t xml:space="preserve"> </w:t>
      </w:r>
      <w:r w:rsidR="00971F3A" w:rsidRPr="00E065F8">
        <w:rPr>
          <w:rFonts w:ascii="Times New Roman" w:hAnsi="Times New Roman" w:cs="Times New Roman"/>
          <w:sz w:val="24"/>
          <w:szCs w:val="24"/>
        </w:rPr>
        <w:t>et al., 202</w:t>
      </w:r>
      <w:r w:rsidR="00971F3A" w:rsidRPr="00D56B68">
        <w:rPr>
          <w:rFonts w:ascii="Times New Roman" w:hAnsi="Times New Roman" w:cs="Times New Roman"/>
          <w:sz w:val="24"/>
          <w:szCs w:val="24"/>
          <w:rPrChange w:id="1184" w:author="Wei Qi Yan" w:date="2024-12-18T19:31:00Z" w16du:dateUtc="2024-12-18T06:31:00Z">
            <w:rPr>
              <w:rFonts w:ascii="Times New Roman" w:hAnsi="Times New Roman" w:cs="Times New Roman" w:hint="eastAsia"/>
              <w:sz w:val="24"/>
              <w:szCs w:val="24"/>
            </w:rPr>
          </w:rPrChange>
        </w:rPr>
        <w:t>4)</w:t>
      </w:r>
      <w:r w:rsidR="002D642E" w:rsidRPr="00E065F8">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E065F8" w:rsidRDefault="001C0FC6" w:rsidP="002C2711">
      <w:pPr>
        <w:pStyle w:val="Heading2"/>
        <w:numPr>
          <w:ilvl w:val="1"/>
          <w:numId w:val="10"/>
        </w:numPr>
        <w:spacing w:before="340" w:after="330" w:line="360" w:lineRule="auto"/>
        <w:rPr>
          <w:rFonts w:ascii="Times New Roman" w:hAnsi="Times New Roman" w:cs="Times New Roman"/>
        </w:rPr>
      </w:pPr>
      <w:bookmarkStart w:id="1185" w:name="_Toc184799920"/>
      <w:r w:rsidRPr="00D56B68">
        <w:rPr>
          <w:rFonts w:ascii="Times New Roman" w:hAnsi="Times New Roman" w:cs="Times New Roman"/>
          <w:rPrChange w:id="1186" w:author="Wei Qi Yan" w:date="2024-12-18T19:31:00Z" w16du:dateUtc="2024-12-18T06:31:00Z">
            <w:rPr>
              <w:rFonts w:ascii="Times New Roman" w:hAnsi="Times New Roman" w:cs="Times New Roman" w:hint="eastAsia"/>
            </w:rPr>
          </w:rPrChange>
        </w:rPr>
        <w:t>C</w:t>
      </w:r>
      <w:r w:rsidR="004C408D" w:rsidRPr="00E065F8">
        <w:rPr>
          <w:rFonts w:ascii="Times New Roman" w:hAnsi="Times New Roman" w:cs="Times New Roman"/>
        </w:rPr>
        <w:t xml:space="preserve">omputer </w:t>
      </w:r>
      <w:r w:rsidR="004C408D" w:rsidRPr="00D56B68">
        <w:rPr>
          <w:rFonts w:ascii="Times New Roman" w:hAnsi="Times New Roman" w:cs="Times New Roman"/>
          <w:rPrChange w:id="1187" w:author="Wei Qi Yan" w:date="2024-12-18T19:31:00Z" w16du:dateUtc="2024-12-18T06:31:00Z">
            <w:rPr>
              <w:rFonts w:ascii="Times New Roman" w:hAnsi="Times New Roman" w:cs="Times New Roman" w:hint="eastAsia"/>
            </w:rPr>
          </w:rPrChange>
        </w:rPr>
        <w:t>V</w:t>
      </w:r>
      <w:r w:rsidR="004C408D" w:rsidRPr="00E065F8">
        <w:rPr>
          <w:rFonts w:ascii="Times New Roman" w:hAnsi="Times New Roman" w:cs="Times New Roman"/>
        </w:rPr>
        <w:t>ision</w:t>
      </w:r>
      <w:bookmarkEnd w:id="1185"/>
      <w:r w:rsidR="002C2711" w:rsidRPr="00E065F8">
        <w:rPr>
          <w:rFonts w:ascii="Times New Roman" w:hAnsi="Times New Roman" w:cs="Times New Roman"/>
        </w:rPr>
        <w:t xml:space="preserve"> </w:t>
      </w:r>
    </w:p>
    <w:p w14:paraId="4747EA05" w14:textId="745265A2" w:rsidR="001C0FC6" w:rsidRPr="00E065F8" w:rsidRDefault="001C0FC6"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w:t>
      </w:r>
      <w:r w:rsidR="00CD446F" w:rsidRPr="00E065F8">
        <w:rPr>
          <w:rFonts w:ascii="Times New Roman" w:hAnsi="Times New Roman" w:cs="Times New Roman"/>
          <w:sz w:val="24"/>
          <w:szCs w:val="24"/>
        </w:rPr>
        <w:t>vision (</w:t>
      </w:r>
      <w:r w:rsidR="000E24D4" w:rsidRPr="00E065F8">
        <w:rPr>
          <w:rFonts w:ascii="Times New Roman" w:hAnsi="Times New Roman" w:cs="Times New Roman"/>
          <w:sz w:val="24"/>
          <w:szCs w:val="24"/>
          <w:lang w:val="en-NZ"/>
        </w:rPr>
        <w:t>Zhou</w:t>
      </w:r>
      <w:r w:rsidR="000E24D4" w:rsidRPr="00D56B68">
        <w:rPr>
          <w:rFonts w:ascii="Times New Roman" w:hAnsi="Times New Roman" w:cs="Times New Roman"/>
          <w:sz w:val="24"/>
          <w:szCs w:val="24"/>
          <w:lang w:val="en-NZ"/>
          <w:rPrChange w:id="1188" w:author="Wei Qi Yan" w:date="2024-12-18T19:31:00Z" w16du:dateUtc="2024-12-18T06:31:00Z">
            <w:rPr>
              <w:rFonts w:ascii="Times New Roman" w:hAnsi="Times New Roman" w:cs="Times New Roman" w:hint="eastAsia"/>
              <w:sz w:val="24"/>
              <w:szCs w:val="24"/>
              <w:lang w:val="en-NZ"/>
            </w:rPr>
          </w:rPrChange>
        </w:rPr>
        <w:t xml:space="preserve"> et al., 2024</w:t>
      </w:r>
      <w:r w:rsidR="000E24D4" w:rsidRPr="00D56B68">
        <w:rPr>
          <w:rFonts w:ascii="Times New Roman" w:hAnsi="Times New Roman" w:cs="Times New Roman"/>
          <w:sz w:val="24"/>
          <w:szCs w:val="24"/>
          <w:rPrChange w:id="1189" w:author="Wei Qi Yan" w:date="2024-12-18T19:31:00Z" w16du:dateUtc="2024-12-18T06:31:00Z">
            <w:rPr>
              <w:rFonts w:ascii="Times New Roman" w:hAnsi="Times New Roman" w:cs="Times New Roman" w:hint="eastAsia"/>
              <w:sz w:val="24"/>
              <w:szCs w:val="24"/>
            </w:rPr>
          </w:rPrChange>
        </w:rPr>
        <w:t>)</w:t>
      </w:r>
      <w:r w:rsidRPr="00E065F8">
        <w:rPr>
          <w:rFonts w:ascii="Times New Roman" w:hAnsi="Times New Roman" w:cs="Times New Roman"/>
          <w:sz w:val="24"/>
          <w:szCs w:val="24"/>
        </w:rPr>
        <w:t>.</w:t>
      </w:r>
    </w:p>
    <w:p w14:paraId="24DA7464" w14:textId="77777777" w:rsidR="00403356" w:rsidRPr="00E065F8" w:rsidRDefault="00403356" w:rsidP="006C30A6">
      <w:pPr>
        <w:spacing w:line="360" w:lineRule="auto"/>
        <w:ind w:firstLine="420"/>
        <w:rPr>
          <w:rFonts w:ascii="Times New Roman" w:hAnsi="Times New Roman" w:cs="Times New Roman"/>
          <w:sz w:val="24"/>
          <w:szCs w:val="24"/>
        </w:rPr>
      </w:pPr>
    </w:p>
    <w:p w14:paraId="2BCEB14C" w14:textId="623B8CDA" w:rsidR="00E33FEF" w:rsidRPr="00E065F8" w:rsidRDefault="001C0FC6"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With the rapid development of deep learning, more and more research work </w:t>
      </w:r>
      <w:proofErr w:type="gramStart"/>
      <w:r w:rsidRPr="00E065F8">
        <w:rPr>
          <w:rFonts w:ascii="Times New Roman" w:hAnsi="Times New Roman" w:cs="Times New Roman"/>
          <w:sz w:val="24"/>
          <w:szCs w:val="24"/>
        </w:rPr>
        <w:t>is</w:t>
      </w:r>
      <w:proofErr w:type="gramEnd"/>
      <w:r w:rsidRPr="00E065F8">
        <w:rPr>
          <w:rFonts w:ascii="Times New Roman" w:hAnsi="Times New Roman" w:cs="Times New Roman"/>
          <w:sz w:val="24"/>
          <w:szCs w:val="24"/>
        </w:rPr>
        <w:t xml:space="preserve"> devoted to improve small object detection and track accuracy and </w:t>
      </w:r>
      <w:r w:rsidR="000E24D4" w:rsidRPr="00E065F8">
        <w:rPr>
          <w:rFonts w:ascii="Times New Roman" w:hAnsi="Times New Roman" w:cs="Times New Roman"/>
          <w:sz w:val="24"/>
          <w:szCs w:val="24"/>
        </w:rPr>
        <w:t>efficiency (</w:t>
      </w:r>
      <w:r w:rsidR="000E24D4" w:rsidRPr="00E065F8">
        <w:rPr>
          <w:rFonts w:ascii="Times New Roman" w:hAnsi="Times New Roman" w:cs="Times New Roman"/>
          <w:sz w:val="24"/>
          <w:szCs w:val="24"/>
          <w:lang w:val="en-NZ"/>
        </w:rPr>
        <w:t xml:space="preserve">Yan, W. Q. </w:t>
      </w:r>
      <w:r w:rsidR="000E24D4" w:rsidRPr="00D56B68">
        <w:rPr>
          <w:rFonts w:ascii="Times New Roman" w:hAnsi="Times New Roman" w:cs="Times New Roman"/>
          <w:sz w:val="24"/>
          <w:szCs w:val="24"/>
          <w:lang w:val="en-NZ"/>
          <w:rPrChange w:id="1190" w:author="Wei Qi Yan" w:date="2024-12-18T19:31:00Z" w16du:dateUtc="2024-12-18T06:31:00Z">
            <w:rPr>
              <w:rFonts w:ascii="Times New Roman" w:hAnsi="Times New Roman" w:cs="Times New Roman" w:hint="eastAsia"/>
              <w:sz w:val="24"/>
              <w:szCs w:val="24"/>
              <w:lang w:val="en-NZ"/>
            </w:rPr>
          </w:rPrChange>
        </w:rPr>
        <w:t xml:space="preserve"> </w:t>
      </w:r>
      <w:r w:rsidR="000E24D4" w:rsidRPr="00E065F8">
        <w:rPr>
          <w:rFonts w:ascii="Times New Roman" w:hAnsi="Times New Roman" w:cs="Times New Roman"/>
          <w:sz w:val="24"/>
          <w:szCs w:val="24"/>
          <w:lang w:val="en-NZ"/>
        </w:rPr>
        <w:t>2023</w:t>
      </w:r>
      <w:r w:rsidR="000E24D4" w:rsidRPr="00D56B68">
        <w:rPr>
          <w:rFonts w:ascii="Times New Roman" w:hAnsi="Times New Roman" w:cs="Times New Roman"/>
          <w:sz w:val="24"/>
          <w:szCs w:val="24"/>
          <w:rPrChange w:id="1191" w:author="Wei Qi Yan" w:date="2024-12-18T19:31:00Z" w16du:dateUtc="2024-12-18T06:31:00Z">
            <w:rPr>
              <w:rFonts w:ascii="Times New Roman" w:hAnsi="Times New Roman" w:cs="Times New Roman" w:hint="eastAsia"/>
              <w:sz w:val="24"/>
              <w:szCs w:val="24"/>
            </w:rPr>
          </w:rPrChange>
        </w:rPr>
        <w:t>)</w:t>
      </w:r>
      <w:r w:rsidRPr="00E065F8">
        <w:rPr>
          <w:rFonts w:ascii="Times New Roman" w:hAnsi="Times New Roman" w:cs="Times New Roman"/>
          <w:sz w:val="24"/>
          <w:szCs w:val="24"/>
        </w:rPr>
        <w:t xml:space="preserve">. </w:t>
      </w:r>
      <w:r w:rsidR="00E33FEF" w:rsidRPr="00D56B68">
        <w:rPr>
          <w:rFonts w:ascii="Times New Roman" w:hAnsi="Times New Roman" w:cs="Times New Roman"/>
          <w:sz w:val="24"/>
          <w:szCs w:val="24"/>
          <w:rPrChange w:id="1192" w:author="Wei Qi Yan" w:date="2024-12-18T19:31:00Z" w16du:dateUtc="2024-12-18T06:31:00Z">
            <w:rPr>
              <w:rFonts w:ascii="Times New Roman" w:hAnsi="Times New Roman" w:cs="Times New Roman" w:hint="eastAsia"/>
              <w:sz w:val="24"/>
              <w:szCs w:val="24"/>
            </w:rPr>
          </w:rPrChange>
        </w:rPr>
        <w:t xml:space="preserve"> </w:t>
      </w:r>
      <w:r w:rsidR="00E33FEF" w:rsidRPr="00E065F8">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sidRPr="00E065F8">
        <w:rPr>
          <w:rFonts w:ascii="Times New Roman" w:hAnsi="Times New Roman" w:cs="Times New Roman"/>
          <w:sz w:val="24"/>
          <w:szCs w:val="24"/>
        </w:rPr>
        <w:t>(</w:t>
      </w:r>
      <w:r w:rsidR="00B766FB" w:rsidRPr="00E065F8">
        <w:rPr>
          <w:rFonts w:ascii="Times New Roman" w:hAnsi="Times New Roman" w:cs="Times New Roman"/>
          <w:sz w:val="24"/>
          <w:szCs w:val="24"/>
          <w:lang w:val="en-NZ"/>
        </w:rPr>
        <w:t xml:space="preserve">Yan, W. Q. </w:t>
      </w:r>
      <w:r w:rsidR="00B766FB" w:rsidRPr="00D56B68">
        <w:rPr>
          <w:rFonts w:ascii="Times New Roman" w:hAnsi="Times New Roman" w:cs="Times New Roman"/>
          <w:sz w:val="24"/>
          <w:szCs w:val="24"/>
          <w:lang w:val="en-NZ"/>
          <w:rPrChange w:id="1193" w:author="Wei Qi Yan" w:date="2024-12-18T19:31:00Z" w16du:dateUtc="2024-12-18T06:31:00Z">
            <w:rPr>
              <w:rFonts w:ascii="Times New Roman" w:hAnsi="Times New Roman" w:cs="Times New Roman" w:hint="eastAsia"/>
              <w:sz w:val="24"/>
              <w:szCs w:val="24"/>
              <w:lang w:val="en-NZ"/>
            </w:rPr>
          </w:rPrChange>
        </w:rPr>
        <w:t xml:space="preserve"> </w:t>
      </w:r>
      <w:r w:rsidR="00B766FB" w:rsidRPr="00E065F8">
        <w:rPr>
          <w:rFonts w:ascii="Times New Roman" w:hAnsi="Times New Roman" w:cs="Times New Roman"/>
          <w:sz w:val="24"/>
          <w:szCs w:val="24"/>
          <w:lang w:val="en-NZ"/>
        </w:rPr>
        <w:t>2023</w:t>
      </w:r>
      <w:r w:rsidR="00B766FB" w:rsidRPr="00D56B68">
        <w:rPr>
          <w:rFonts w:ascii="Times New Roman" w:hAnsi="Times New Roman" w:cs="Times New Roman"/>
          <w:sz w:val="24"/>
          <w:szCs w:val="24"/>
          <w:rPrChange w:id="1194" w:author="Wei Qi Yan" w:date="2024-12-18T19:31:00Z" w16du:dateUtc="2024-12-18T06:31:00Z">
            <w:rPr>
              <w:rFonts w:ascii="Times New Roman" w:hAnsi="Times New Roman" w:cs="Times New Roman" w:hint="eastAsia"/>
              <w:sz w:val="24"/>
              <w:szCs w:val="24"/>
            </w:rPr>
          </w:rPrChange>
        </w:rPr>
        <w:t>)</w:t>
      </w:r>
      <w:r w:rsidR="00E33FEF" w:rsidRPr="00E065F8">
        <w:rPr>
          <w:rFonts w:ascii="Times New Roman" w:hAnsi="Times New Roman" w:cs="Times New Roman"/>
          <w:sz w:val="24"/>
          <w:szCs w:val="24"/>
        </w:rPr>
        <w:t>.</w:t>
      </w:r>
    </w:p>
    <w:p w14:paraId="53A25467" w14:textId="77777777" w:rsidR="00403356" w:rsidRPr="00E065F8" w:rsidRDefault="00403356" w:rsidP="006C30A6">
      <w:pPr>
        <w:spacing w:line="360" w:lineRule="auto"/>
        <w:ind w:firstLine="420"/>
        <w:rPr>
          <w:rFonts w:ascii="Times New Roman" w:hAnsi="Times New Roman" w:cs="Times New Roman"/>
          <w:sz w:val="24"/>
          <w:szCs w:val="24"/>
        </w:rPr>
      </w:pPr>
    </w:p>
    <w:p w14:paraId="337473D2" w14:textId="056EFFDF" w:rsidR="00E33FEF"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 xml:space="preserve">In contrast, DETR </w:t>
      </w:r>
      <w:r w:rsidR="004C5EFD" w:rsidRPr="00E065F8">
        <w:rPr>
          <w:rFonts w:ascii="Times New Roman" w:hAnsi="Times New Roman" w:cs="Times New Roman"/>
          <w:sz w:val="24"/>
          <w:szCs w:val="24"/>
        </w:rPr>
        <w:t>(Zhao et al., 2024)</w:t>
      </w:r>
      <w:r w:rsidRPr="00E065F8">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w:t>
      </w:r>
      <w:proofErr w:type="spellStart"/>
      <w:r w:rsidRPr="00E065F8">
        <w:rPr>
          <w:rFonts w:ascii="Times New Roman" w:hAnsi="Times New Roman" w:cs="Times New Roman"/>
          <w:sz w:val="24"/>
          <w:szCs w:val="24"/>
        </w:rPr>
        <w:t>multiobject</w:t>
      </w:r>
      <w:proofErr w:type="spellEnd"/>
      <w:r w:rsidRPr="00E065F8">
        <w:rPr>
          <w:rFonts w:ascii="Times New Roman" w:hAnsi="Times New Roman" w:cs="Times New Roman"/>
          <w:sz w:val="24"/>
          <w:szCs w:val="24"/>
        </w:rPr>
        <w:t xml:space="preserve"> detection for large images, its detection speed is relatively slower. Although the improved RT-DETR surpasses YOLOv8 in speed, it does not exceed YOLO1</w:t>
      </w:r>
      <w:r w:rsidRPr="00D56B68">
        <w:rPr>
          <w:rFonts w:ascii="Times New Roman" w:hAnsi="Times New Roman" w:cs="Times New Roman"/>
          <w:sz w:val="24"/>
          <w:szCs w:val="24"/>
          <w:rPrChange w:id="1195" w:author="Wei Qi Yan" w:date="2024-12-18T19:31:00Z" w16du:dateUtc="2024-12-18T06:31:00Z">
            <w:rPr>
              <w:rFonts w:ascii="Times New Roman" w:hAnsi="Times New Roman" w:cs="Times New Roman" w:hint="eastAsia"/>
              <w:sz w:val="24"/>
              <w:szCs w:val="24"/>
            </w:rPr>
          </w:rPrChange>
        </w:rPr>
        <w:t>1</w:t>
      </w:r>
      <w:r w:rsidRPr="00E065F8">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065F8" w:rsidRDefault="00403356" w:rsidP="006C30A6">
      <w:pPr>
        <w:spacing w:line="360" w:lineRule="auto"/>
        <w:ind w:firstLine="420"/>
        <w:rPr>
          <w:rFonts w:ascii="Times New Roman" w:hAnsi="Times New Roman" w:cs="Times New Roman"/>
          <w:sz w:val="24"/>
          <w:szCs w:val="24"/>
        </w:rPr>
      </w:pPr>
    </w:p>
    <w:p w14:paraId="143F2AD5" w14:textId="23F09876" w:rsidR="002C2711" w:rsidRPr="00E065F8" w:rsidRDefault="00E33FEF" w:rsidP="006C30A6">
      <w:pPr>
        <w:spacing w:line="360" w:lineRule="auto"/>
        <w:ind w:firstLine="420"/>
        <w:rPr>
          <w:rFonts w:ascii="Times New Roman" w:hAnsi="Times New Roman" w:cs="Times New Roman"/>
          <w:sz w:val="24"/>
          <w:szCs w:val="24"/>
        </w:rPr>
      </w:pPr>
      <w:proofErr w:type="spellStart"/>
      <w:r w:rsidRPr="00E065F8">
        <w:rPr>
          <w:rFonts w:ascii="Times New Roman" w:hAnsi="Times New Roman" w:cs="Times New Roman"/>
          <w:sz w:val="24"/>
          <w:szCs w:val="24"/>
        </w:rPr>
        <w:t>TrackNet</w:t>
      </w:r>
      <w:proofErr w:type="spellEnd"/>
      <w:r w:rsidRPr="00E065F8">
        <w:rPr>
          <w:rFonts w:ascii="Times New Roman" w:hAnsi="Times New Roman" w:cs="Times New Roman"/>
          <w:sz w:val="24"/>
          <w:szCs w:val="24"/>
        </w:rPr>
        <w:t xml:space="preserve"> is a model specifically designed for sports scenarios. It is particularly effective in detecting and tracking fast-moving objects like table tennis balls </w:t>
      </w:r>
      <w:r w:rsidR="00941D59" w:rsidRPr="00E065F8">
        <w:rPr>
          <w:rFonts w:ascii="Times New Roman" w:hAnsi="Times New Roman" w:cs="Times New Roman"/>
          <w:sz w:val="24"/>
          <w:szCs w:val="24"/>
        </w:rPr>
        <w:t>(Huang et al., 2019)</w:t>
      </w:r>
      <w:r w:rsidRPr="00E065F8">
        <w:rPr>
          <w:rFonts w:ascii="Times New Roman" w:hAnsi="Times New Roman" w:cs="Times New Roman"/>
          <w:sz w:val="24"/>
          <w:szCs w:val="24"/>
        </w:rPr>
        <w:t xml:space="preserve">. By combining detection and tracking in an end-to-end framework, </w:t>
      </w:r>
      <w:proofErr w:type="spellStart"/>
      <w:r w:rsidRPr="00E065F8">
        <w:rPr>
          <w:rFonts w:ascii="Times New Roman" w:hAnsi="Times New Roman" w:cs="Times New Roman"/>
          <w:sz w:val="24"/>
          <w:szCs w:val="24"/>
        </w:rPr>
        <w:t>TrackNet</w:t>
      </w:r>
      <w:proofErr w:type="spellEnd"/>
      <w:r w:rsidRPr="00E065F8">
        <w:rPr>
          <w:rFonts w:ascii="Times New Roman" w:hAnsi="Times New Roman" w:cs="Times New Roman"/>
          <w:sz w:val="24"/>
          <w:szCs w:val="24"/>
        </w:rPr>
        <w:t xml:space="preserve"> processes video frame sequences and leverages temporal information to predict object positions. This gives </w:t>
      </w:r>
      <w:proofErr w:type="spellStart"/>
      <w:r w:rsidRPr="00E065F8">
        <w:rPr>
          <w:rFonts w:ascii="Times New Roman" w:hAnsi="Times New Roman" w:cs="Times New Roman"/>
          <w:sz w:val="24"/>
          <w:szCs w:val="24"/>
        </w:rPr>
        <w:t>TrackNet</w:t>
      </w:r>
      <w:proofErr w:type="spellEnd"/>
      <w:r w:rsidRPr="00E065F8">
        <w:rPr>
          <w:rFonts w:ascii="Times New Roman" w:hAnsi="Times New Roman" w:cs="Times New Roman"/>
          <w:sz w:val="24"/>
          <w:szCs w:val="24"/>
        </w:rPr>
        <w:t xml:space="preserve"> a significant advantage in capturing the precise position of a fast-moving ball in each frame. However, as a specialized model, it heavily relies on specific training datasets and may not be suitable for more flexible and dynamic environments.</w:t>
      </w:r>
    </w:p>
    <w:p w14:paraId="565AF755" w14:textId="0E9B25E5" w:rsidR="002C2711" w:rsidRPr="00E065F8" w:rsidRDefault="00DC1195" w:rsidP="002C2711">
      <w:pPr>
        <w:pStyle w:val="Heading2"/>
        <w:numPr>
          <w:ilvl w:val="1"/>
          <w:numId w:val="10"/>
        </w:numPr>
        <w:spacing w:before="340" w:after="330" w:line="360" w:lineRule="auto"/>
        <w:rPr>
          <w:rFonts w:ascii="Times New Roman" w:hAnsi="Times New Roman" w:cs="Times New Roman"/>
        </w:rPr>
      </w:pPr>
      <w:bookmarkStart w:id="1196" w:name="_Toc184799921"/>
      <w:r w:rsidRPr="00D56B68">
        <w:rPr>
          <w:rFonts w:ascii="Times New Roman" w:hAnsi="Times New Roman" w:cs="Times New Roman"/>
          <w:rPrChange w:id="1197" w:author="Wei Qi Yan" w:date="2024-12-18T19:31:00Z" w16du:dateUtc="2024-12-18T06:31:00Z">
            <w:rPr>
              <w:rFonts w:ascii="Times New Roman" w:hAnsi="Times New Roman" w:cs="Times New Roman" w:hint="eastAsia"/>
            </w:rPr>
          </w:rPrChange>
        </w:rPr>
        <w:t>3D</w:t>
      </w:r>
      <w:bookmarkEnd w:id="1196"/>
      <w:r w:rsidR="002C2711" w:rsidRPr="00E065F8">
        <w:rPr>
          <w:rFonts w:ascii="Times New Roman" w:hAnsi="Times New Roman" w:cs="Times New Roman"/>
        </w:rPr>
        <w:t xml:space="preserve"> </w:t>
      </w:r>
      <w:ins w:id="1198" w:author="Wei Qi Yan" w:date="2024-12-18T19:35:00Z" w16du:dateUtc="2024-12-18T06:35:00Z">
        <w:r w:rsidR="0069041A">
          <w:rPr>
            <w:rFonts w:ascii="Times New Roman" w:hAnsi="Times New Roman" w:cs="Times New Roman"/>
          </w:rPr>
          <w:t>Trajectory</w:t>
        </w:r>
      </w:ins>
    </w:p>
    <w:p w14:paraId="54F1CBD4" w14:textId="15AC2D00" w:rsidR="00AE30D8" w:rsidRPr="00E065F8" w:rsidRDefault="00AE30D8"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In our research project, not only is the real-time detection of table tennis ball, but its trajectory also needs to be accurately tracked to improve the prediction of landing points of table tennis balls. However, the trajectory prediction of a table tennis ball is far from simple. Affected by gravity, air resistance, and the spin of the table tennis ball, its trajectory is not a plane parabola according to the Magnus effect but a smooth 3D curve</w:t>
      </w:r>
      <w:r w:rsidR="00BE15CE" w:rsidRPr="00D56B68">
        <w:rPr>
          <w:rFonts w:ascii="Times New Roman" w:hAnsi="Times New Roman" w:cs="Times New Roman"/>
          <w:sz w:val="24"/>
          <w:szCs w:val="24"/>
          <w:rPrChange w:id="1199" w:author="Wei Qi Yan" w:date="2024-12-18T19:31:00Z" w16du:dateUtc="2024-12-18T06:31:00Z">
            <w:rPr>
              <w:rFonts w:ascii="Times New Roman" w:hAnsi="Times New Roman" w:cs="Times New Roman" w:hint="eastAsia"/>
              <w:sz w:val="24"/>
              <w:szCs w:val="24"/>
            </w:rPr>
          </w:rPrChange>
        </w:rPr>
        <w:t xml:space="preserve"> </w:t>
      </w:r>
      <w:r w:rsidR="006B1AFC" w:rsidRPr="00E065F8">
        <w:rPr>
          <w:rFonts w:ascii="Times New Roman" w:hAnsi="Times New Roman" w:cs="Times New Roman"/>
          <w:sz w:val="24"/>
          <w:szCs w:val="24"/>
        </w:rPr>
        <w:t>(Liu et al., 2012)</w:t>
      </w:r>
      <w:r w:rsidRPr="00E065F8">
        <w:rPr>
          <w:rFonts w:ascii="Times New Roman" w:hAnsi="Times New Roman" w:cs="Times New Roman"/>
          <w:sz w:val="24"/>
          <w:szCs w:val="24"/>
        </w:rPr>
        <w:t>. Therefore, we introduced stereo vision based on a binocular camera to obtain the 3D location of the table tennis ball. Based on these precise 3D coordinates, we track the movement of the table tennis ball in real time and accurately predict its landing point.</w:t>
      </w:r>
    </w:p>
    <w:p w14:paraId="75849CB8" w14:textId="74D4DFCE" w:rsidR="00BE15CE" w:rsidRPr="00E065F8" w:rsidRDefault="00BE15CE" w:rsidP="00BE15CE">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Multiple studies </w:t>
      </w:r>
      <w:r w:rsidR="00A33D06" w:rsidRPr="00E065F8">
        <w:rPr>
          <w:rFonts w:ascii="Times New Roman" w:hAnsi="Times New Roman" w:cs="Times New Roman"/>
          <w:sz w:val="24"/>
          <w:szCs w:val="24"/>
        </w:rPr>
        <w:t>(Lin et al., 2020</w:t>
      </w:r>
      <w:r w:rsidR="00A33D06" w:rsidRPr="00D56B68">
        <w:rPr>
          <w:rFonts w:ascii="Times New Roman" w:hAnsi="Times New Roman" w:cs="Times New Roman"/>
          <w:sz w:val="24"/>
          <w:szCs w:val="24"/>
          <w:rPrChange w:id="1200" w:author="Wei Qi Yan" w:date="2024-12-18T19:31:00Z" w16du:dateUtc="2024-12-18T06:31:00Z">
            <w:rPr>
              <w:rFonts w:ascii="Times New Roman" w:hAnsi="Times New Roman" w:cs="Times New Roman" w:hint="eastAsia"/>
              <w:sz w:val="24"/>
              <w:szCs w:val="24"/>
            </w:rPr>
          </w:rPrChange>
        </w:rPr>
        <w:t>;</w:t>
      </w:r>
      <w:r w:rsidR="00A33D06" w:rsidRPr="00D56B68">
        <w:rPr>
          <w:rFonts w:ascii="Times New Roman" w:hAnsi="Times New Roman" w:cs="Times New Roman"/>
          <w:rPrChange w:id="1201" w:author="Wei Qi Yan" w:date="2024-12-18T19:31:00Z" w16du:dateUtc="2024-12-18T06:31:00Z">
            <w:rPr/>
          </w:rPrChange>
        </w:rPr>
        <w:t xml:space="preserve"> </w:t>
      </w:r>
      <w:r w:rsidR="00A33D06" w:rsidRPr="00E065F8">
        <w:rPr>
          <w:rFonts w:ascii="Times New Roman" w:hAnsi="Times New Roman" w:cs="Times New Roman"/>
          <w:sz w:val="24"/>
          <w:szCs w:val="24"/>
        </w:rPr>
        <w:t>Calandre et al., 2021)</w:t>
      </w:r>
      <w:r w:rsidRPr="00E065F8">
        <w:rPr>
          <w:rFonts w:ascii="Times New Roman" w:hAnsi="Times New Roman" w:cs="Times New Roman"/>
          <w:sz w:val="24"/>
          <w:szCs w:val="24"/>
        </w:rPr>
        <w:t xml:space="preserve"> have showcased the forces </w:t>
      </w:r>
      <w:r w:rsidRPr="00E065F8">
        <w:rPr>
          <w:rFonts w:ascii="Times New Roman" w:hAnsi="Times New Roman" w:cs="Times New Roman"/>
          <w:sz w:val="24"/>
          <w:szCs w:val="24"/>
        </w:rPr>
        <w:lastRenderedPageBreak/>
        <w:t xml:space="preserve">affecting a table tennis ball during play. These primarily include gravity, drag force, and Magnus force due to spin, as shown in Equation (1). </w:t>
      </w:r>
    </w:p>
    <w:p w14:paraId="1052B0D0" w14:textId="7B0514AC" w:rsidR="00BE15CE" w:rsidRPr="00E065F8" w:rsidRDefault="00BE15CE" w:rsidP="00BE15CE">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b/>
      </w:r>
      <w:r w:rsidR="000D67B7" w:rsidRPr="00D56B68">
        <w:rPr>
          <w:rFonts w:ascii="Times New Roman" w:hAnsi="Times New Roman" w:cs="Times New Roman"/>
          <w:sz w:val="24"/>
          <w:szCs w:val="24"/>
          <w:rPrChange w:id="1202" w:author="Wei Qi Yan" w:date="2024-12-18T19:31:00Z" w16du:dateUtc="2024-12-18T06:31:00Z">
            <w:rPr>
              <w:rFonts w:ascii="Times New Roman" w:hAnsi="Times New Roman" w:cs="Times New Roman" w:hint="eastAsia"/>
              <w:sz w:val="24"/>
              <w:szCs w:val="24"/>
            </w:rPr>
          </w:rPrChange>
        </w:rPr>
        <w:t xml:space="preserve"> </w:t>
      </w:r>
      <w:r w:rsidR="000D67B7" w:rsidRPr="00D56B68">
        <w:rPr>
          <w:rFonts w:ascii="Times New Roman" w:hAnsi="Times New Roman" w:cs="Times New Roman"/>
          <w:sz w:val="16"/>
          <w:szCs w:val="16"/>
          <w:rPrChange w:id="1203" w:author="Wei Qi Yan" w:date="2024-12-18T19:31:00Z" w16du:dateUtc="2024-12-18T06:31:00Z">
            <w:rPr>
              <w:rFonts w:ascii="Cambria Math" w:hAnsi="Cambria Math"/>
              <w:sz w:val="16"/>
              <w:szCs w:val="16"/>
            </w:rPr>
          </w:rPrChange>
        </w:rPr>
        <w:br/>
      </w: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m:t>
              </m:r>
              <m:acc>
                <m:accPr>
                  <m:ctrlPr>
                    <w:rPr>
                      <w:rFonts w:ascii="Cambria Math" w:hAnsi="Cambria Math" w:cs="Times New Roman"/>
                      <w:sz w:val="24"/>
                      <w:szCs w:val="24"/>
                    </w:rPr>
                  </m:ctrlPr>
                </m:accPr>
                <m:e>
                  <m:r>
                    <w:rPr>
                      <w:rFonts w:ascii="Cambria Math" w:hAnsi="Cambria Math" w:cs="Times New Roman"/>
                      <w:sz w:val="24"/>
                      <w:szCs w:val="24"/>
                    </w:rPr>
                    <m:t>k</m:t>
                  </m:r>
                </m:e>
              </m:acc>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ω</m:t>
                      </m:r>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                    (1)</m:t>
              </m:r>
            </m:e>
          </m:eqArr>
        </m:oMath>
      </m:oMathPara>
    </w:p>
    <w:p w14:paraId="4F55E777" w14:textId="77777777" w:rsidR="00BE15CE" w:rsidRPr="00E065F8" w:rsidRDefault="00BE15CE" w:rsidP="00BE15CE">
      <w:pPr>
        <w:spacing w:line="360" w:lineRule="auto"/>
        <w:ind w:firstLine="420"/>
        <w:rPr>
          <w:rFonts w:ascii="Times New Roman" w:hAnsi="Times New Roman" w:cs="Times New Roman"/>
          <w:sz w:val="24"/>
          <w:szCs w:val="24"/>
        </w:rPr>
      </w:pPr>
    </w:p>
    <w:p w14:paraId="548CEB2E" w14:textId="4304F155" w:rsidR="00BE15CE" w:rsidRPr="00E065F8" w:rsidRDefault="007A22E3" w:rsidP="007A22E3">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where </w:t>
      </w:r>
      <m:oMath>
        <m:r>
          <w:rPr>
            <w:rFonts w:ascii="Cambria Math" w:hAnsi="Cambria Math" w:cs="Times New Roman"/>
            <w:sz w:val="24"/>
            <w:szCs w:val="24"/>
          </w:rPr>
          <m:t>ρ</m:t>
        </m:r>
      </m:oMath>
      <w:r w:rsidRPr="00E065F8">
        <w:rPr>
          <w:rFonts w:ascii="Times New Roman" w:hAnsi="Times New Roman" w:cs="Times New Roman"/>
          <w:sz w:val="24"/>
          <w:szCs w:val="24"/>
        </w:rPr>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E065F8">
        <w:rPr>
          <w:rFonts w:ascii="Times New Roman" w:hAnsi="Times New Roman" w:cs="Times New Roman"/>
          <w:sz w:val="24"/>
          <w:szCs w:val="24"/>
        </w:rPr>
        <w:t xml:space="preserve">is the velocity of the ball relative to the air, influencing both the drag and Magnus forces. The term </w:t>
      </w:r>
      <m:oMath>
        <m:r>
          <w:rPr>
            <w:rFonts w:ascii="Cambria Math" w:hAnsi="Cambria Math" w:cs="Times New Roman"/>
            <w:sz w:val="24"/>
            <w:szCs w:val="24"/>
          </w:rPr>
          <m:t>g</m:t>
        </m:r>
      </m:oMath>
      <w:r w:rsidRPr="00E065F8">
        <w:rPr>
          <w:rFonts w:ascii="Times New Roman" w:hAnsi="Times New Roman" w:cs="Times New Roman"/>
          <w:sz w:val="24"/>
          <w:szCs w:val="24"/>
        </w:rPr>
        <w:t xml:space="preserve"> stands for gravitational acceleration, which pulls the ball downwards, and mmm is the mass of the ball, affecting how much it accelerates in response to the forces. </w:t>
      </w:r>
      <m:oMath>
        <m:r>
          <w:rPr>
            <w:rFonts w:ascii="Cambria Math" w:hAnsi="Cambria Math" w:cs="Times New Roman"/>
            <w:sz w:val="24"/>
            <w:szCs w:val="24"/>
          </w:rPr>
          <m:t>A</m:t>
        </m:r>
      </m:oMath>
      <w:r w:rsidRPr="00E065F8">
        <w:rPr>
          <w:rFonts w:ascii="Times New Roman" w:hAnsi="Times New Roman" w:cs="Times New Roman"/>
          <w:sz w:val="24"/>
          <w:szCs w:val="24"/>
        </w:rPr>
        <w:t xml:space="preserve"> represents the cross-sectional area of the ball, playing a role in determining the size of the aerodynamic drag and Magnus forces.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oMath>
      <w:r w:rsidRPr="00E065F8">
        <w:rPr>
          <w:rFonts w:ascii="Times New Roman" w:hAnsi="Times New Roman" w:cs="Times New Roman"/>
          <w:sz w:val="24"/>
          <w:szCs w:val="24"/>
        </w:rPr>
        <w:t xml:space="preserve">​ is the drag coefficient, describing the ball's resistance to air movement based on its shape and surface properties. </w:t>
      </w:r>
      <m:oMath>
        <m:r>
          <w:rPr>
            <w:rFonts w:ascii="Cambria Math" w:hAnsi="Cambria Math" w:cs="Times New Roman"/>
            <w:sz w:val="24"/>
            <w:szCs w:val="24"/>
          </w:rPr>
          <m:t>S</m:t>
        </m:r>
      </m:oMath>
      <w:r w:rsidRPr="00E065F8">
        <w:rPr>
          <w:rFonts w:ascii="Times New Roman" w:hAnsi="Times New Roman" w:cs="Times New Roman"/>
          <w:sz w:val="24"/>
          <w:szCs w:val="24"/>
        </w:rPr>
        <w:t xml:space="preserve"> is a constant that scales the Magnus force, which is the force resulting from the ball's spin interacting with its velocity. In addition, </w:t>
      </w:r>
      <m:oMath>
        <m:r>
          <w:rPr>
            <w:rFonts w:ascii="Cambria Math" w:hAnsi="Cambria Math" w:cs="Times New Roman"/>
            <w:sz w:val="24"/>
            <w:szCs w:val="24"/>
          </w:rPr>
          <m:t>d</m:t>
        </m:r>
      </m:oMath>
      <w:r w:rsidRPr="00E065F8">
        <w:rPr>
          <w:rFonts w:ascii="Times New Roman" w:hAnsi="Times New Roman" w:cs="Times New Roman"/>
          <w:sz w:val="24"/>
          <w:szCs w:val="24"/>
        </w:rPr>
        <w:t xml:space="preserve"> refers to the distance or displacement over time, typically represented in the form of derivatives, such as </w:t>
      </w: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oMath>
      <w:r w:rsidRPr="00E065F8">
        <w:rPr>
          <w:rFonts w:ascii="Times New Roman" w:hAnsi="Times New Roman" w:cs="Times New Roman"/>
          <w:sz w:val="24"/>
          <w:szCs w:val="24"/>
        </w:rPr>
        <w:t xml:space="preserve">​, which is the acceleration or second derivative of the position vector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E065F8">
        <w:rPr>
          <w:rFonts w:ascii="Times New Roman" w:hAnsi="Times New Roman" w:cs="Times New Roman"/>
          <w:sz w:val="24"/>
          <w:szCs w:val="24"/>
        </w:rPr>
        <w:t xml:space="preserve">. This measures how fast the ball's velocity changes over time. Lastly, </w:t>
      </w:r>
      <m:oMath>
        <m:acc>
          <m:accPr>
            <m:ctrlPr>
              <w:rPr>
                <w:rFonts w:ascii="Cambria Math" w:hAnsi="Cambria Math" w:cs="Times New Roman"/>
                <w:sz w:val="24"/>
                <w:szCs w:val="24"/>
              </w:rPr>
            </m:ctrlPr>
          </m:accPr>
          <m:e>
            <m:r>
              <w:rPr>
                <w:rFonts w:ascii="Cambria Math" w:hAnsi="Cambria Math" w:cs="Times New Roman"/>
                <w:sz w:val="24"/>
                <w:szCs w:val="24"/>
              </w:rPr>
              <m:t>k</m:t>
            </m:r>
          </m:e>
        </m:acc>
      </m:oMath>
      <w:r w:rsidRPr="00E065F8">
        <w:rPr>
          <w:rFonts w:ascii="Times New Roman" w:hAnsi="Times New Roman" w:cs="Times New Roman"/>
          <w:sz w:val="24"/>
          <w:szCs w:val="24"/>
        </w:rPr>
        <w:t xml:space="preserve"> is a unit vector in the vertical direction, often pointing upwards or downwards depending on the coordinate system, representing the direction of gravitational force. Equation (1) shows the nonlinear dynamic system, with each force varying over time. Therefore, the trajectory of the ball is usually not confined to a curve within a single vertical plane.</w:t>
      </w:r>
    </w:p>
    <w:p w14:paraId="00CDFE4D" w14:textId="77777777" w:rsidR="00AE30D8" w:rsidRPr="00E065F8" w:rsidRDefault="00AE30D8" w:rsidP="006C30A6">
      <w:pPr>
        <w:spacing w:line="360" w:lineRule="auto"/>
        <w:ind w:firstLine="420"/>
        <w:rPr>
          <w:rFonts w:ascii="Times New Roman" w:hAnsi="Times New Roman" w:cs="Times New Roman"/>
          <w:sz w:val="24"/>
          <w:szCs w:val="24"/>
        </w:rPr>
      </w:pPr>
    </w:p>
    <w:p w14:paraId="7ACF5C6E" w14:textId="393F8583" w:rsidR="002C2711"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As analyzed </w:t>
      </w:r>
      <w:r w:rsidR="00663AA6" w:rsidRPr="00E065F8">
        <w:rPr>
          <w:rFonts w:ascii="Times New Roman" w:hAnsi="Times New Roman" w:cs="Times New Roman"/>
          <w:sz w:val="24"/>
          <w:szCs w:val="24"/>
        </w:rPr>
        <w:t>(Zhou et al., 2024)</w:t>
      </w:r>
      <w:r w:rsidRPr="00E065F8">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w:t>
      </w:r>
      <w:proofErr w:type="gramStart"/>
      <w:r w:rsidRPr="00E065F8">
        <w:rPr>
          <w:rFonts w:ascii="Times New Roman" w:hAnsi="Times New Roman" w:cs="Times New Roman"/>
          <w:sz w:val="24"/>
          <w:szCs w:val="24"/>
        </w:rPr>
        <w:t>is</w:t>
      </w:r>
      <w:proofErr w:type="gramEnd"/>
      <w:r w:rsidRPr="00E065F8">
        <w:rPr>
          <w:rFonts w:ascii="Times New Roman" w:hAnsi="Times New Roman" w:cs="Times New Roman"/>
          <w:sz w:val="24"/>
          <w:szCs w:val="24"/>
        </w:rPr>
        <w:t xml:space="preserve">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t>
      </w:r>
      <w:r w:rsidRPr="00E065F8">
        <w:rPr>
          <w:rFonts w:ascii="Times New Roman" w:hAnsi="Times New Roman" w:cs="Times New Roman"/>
          <w:sz w:val="24"/>
          <w:szCs w:val="24"/>
        </w:rPr>
        <w:lastRenderedPageBreak/>
        <w:t>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E065F8" w:rsidRDefault="00403356" w:rsidP="006C30A6">
      <w:pPr>
        <w:spacing w:line="360" w:lineRule="auto"/>
        <w:ind w:firstLine="420"/>
        <w:rPr>
          <w:rFonts w:ascii="Times New Roman" w:hAnsi="Times New Roman" w:cs="Times New Roman"/>
          <w:sz w:val="24"/>
          <w:szCs w:val="24"/>
        </w:rPr>
      </w:pPr>
    </w:p>
    <w:p w14:paraId="39C98E18" w14:textId="7D4277EF" w:rsidR="00E33FEF"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method for calculating ball displacement </w:t>
      </w:r>
      <w:r w:rsidR="00663AA6" w:rsidRPr="00E065F8">
        <w:rPr>
          <w:rFonts w:ascii="Times New Roman" w:hAnsi="Times New Roman" w:cs="Times New Roman"/>
          <w:sz w:val="24"/>
          <w:szCs w:val="24"/>
        </w:rPr>
        <w:t>(Zhou et al., 2024)</w:t>
      </w:r>
      <w:r w:rsidRPr="00E065F8">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w:t>
      </w:r>
      <w:r w:rsidR="00126F70" w:rsidRPr="00E065F8">
        <w:rPr>
          <w:rFonts w:ascii="Times New Roman" w:hAnsi="Times New Roman" w:cs="Times New Roman"/>
          <w:sz w:val="24"/>
          <w:szCs w:val="24"/>
        </w:rPr>
        <w:t>require</w:t>
      </w:r>
      <w:r w:rsidRPr="00E065F8">
        <w:rPr>
          <w:rFonts w:ascii="Times New Roman" w:hAnsi="Times New Roman" w:cs="Times New Roman"/>
          <w:sz w:val="24"/>
          <w:szCs w:val="24"/>
        </w:rPr>
        <w:t xml:space="preserve"> high precision.</w:t>
      </w:r>
    </w:p>
    <w:p w14:paraId="70FDDB45" w14:textId="77777777" w:rsidR="00403356" w:rsidRPr="00E065F8" w:rsidRDefault="00403356" w:rsidP="006C30A6">
      <w:pPr>
        <w:spacing w:line="360" w:lineRule="auto"/>
        <w:ind w:firstLine="420"/>
        <w:rPr>
          <w:rFonts w:ascii="Times New Roman" w:hAnsi="Times New Roman" w:cs="Times New Roman"/>
          <w:sz w:val="24"/>
          <w:szCs w:val="24"/>
        </w:rPr>
      </w:pPr>
    </w:p>
    <w:p w14:paraId="558F01AE" w14:textId="66C89DB9" w:rsidR="00AF5CCD"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calibration process for the camera has significant limitations, especially in acquiring extrinsic parameters </w:t>
      </w:r>
      <w:r w:rsidR="00663AA6" w:rsidRPr="00E065F8">
        <w:rPr>
          <w:rFonts w:ascii="Times New Roman" w:hAnsi="Times New Roman" w:cs="Times New Roman"/>
          <w:sz w:val="24"/>
          <w:szCs w:val="24"/>
        </w:rPr>
        <w:t>(Zhou et al., 2024)</w:t>
      </w:r>
      <w:r w:rsidRPr="00E065F8">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Klette </w:t>
      </w:r>
      <w:r w:rsidR="00261C6D" w:rsidRPr="00E065F8">
        <w:rPr>
          <w:rFonts w:ascii="Times New Roman" w:hAnsi="Times New Roman" w:cs="Times New Roman"/>
          <w:sz w:val="24"/>
          <w:szCs w:val="24"/>
        </w:rPr>
        <w:t>(2014)</w:t>
      </w:r>
      <w:r w:rsidR="00261C6D" w:rsidRPr="00D56B68">
        <w:rPr>
          <w:rFonts w:ascii="Times New Roman" w:hAnsi="Times New Roman" w:cs="Times New Roman"/>
          <w:sz w:val="24"/>
          <w:szCs w:val="24"/>
          <w:rPrChange w:id="1204"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 xml:space="preserve">introduced calibration principles, where intrinsic and extrinsic parameters are precisely calculated by minimizing reprojection errors using nonlinear optimization algorithms, such as Levenberg-Marquardt algorithm. The study also explained how </w:t>
      </w:r>
      <w:proofErr w:type="spellStart"/>
      <w:r w:rsidRPr="00E065F8">
        <w:rPr>
          <w:rFonts w:ascii="Times New Roman" w:hAnsi="Times New Roman" w:cs="Times New Roman"/>
          <w:sz w:val="24"/>
          <w:szCs w:val="24"/>
        </w:rPr>
        <w:t>epipolar</w:t>
      </w:r>
      <w:proofErr w:type="spellEnd"/>
      <w:r w:rsidRPr="00E065F8">
        <w:rPr>
          <w:rFonts w:ascii="Times New Roman" w:hAnsi="Times New Roman" w:cs="Times New Roman"/>
          <w:sz w:val="24"/>
          <w:szCs w:val="24"/>
        </w:rPr>
        <w:t xml:space="preserve"> geometry can be employed in stereo vision to determine 3D coordinates through triangulation by matching corresponding points in left and right images. Moreover, the “</w:t>
      </w:r>
      <w:proofErr w:type="gramStart"/>
      <w:r w:rsidRPr="00E065F8">
        <w:rPr>
          <w:rFonts w:ascii="Times New Roman" w:hAnsi="Times New Roman" w:cs="Times New Roman"/>
          <w:sz w:val="24"/>
          <w:szCs w:val="24"/>
        </w:rPr>
        <w:t>Third-Eye</w:t>
      </w:r>
      <w:proofErr w:type="gramEnd"/>
      <w:r w:rsidRPr="00E065F8">
        <w:rPr>
          <w:rFonts w:ascii="Times New Roman" w:hAnsi="Times New Roman" w:cs="Times New Roman"/>
          <w:sz w:val="24"/>
          <w:szCs w:val="24"/>
        </w:rPr>
        <w:t xml:space="preserve">” technique utilizes images and geometric information from two known cameras (stereo cameras) to estimate the content of a </w:t>
      </w:r>
      <w:r w:rsidRPr="00E065F8">
        <w:rPr>
          <w:rFonts w:ascii="Times New Roman" w:hAnsi="Times New Roman" w:cs="Times New Roman"/>
          <w:sz w:val="24"/>
          <w:szCs w:val="24"/>
        </w:rPr>
        <w:lastRenderedPageBreak/>
        <w:t>hypothetical third-camera view.</w:t>
      </w:r>
    </w:p>
    <w:p w14:paraId="6B51A75B" w14:textId="62336415" w:rsidR="00E33FEF" w:rsidRPr="00E065F8" w:rsidRDefault="00E106B0" w:rsidP="00E106B0">
      <w:pPr>
        <w:pStyle w:val="Heading2"/>
        <w:numPr>
          <w:ilvl w:val="1"/>
          <w:numId w:val="10"/>
        </w:numPr>
        <w:spacing w:before="340" w:after="330" w:line="360" w:lineRule="auto"/>
        <w:rPr>
          <w:rFonts w:ascii="Times New Roman" w:hAnsi="Times New Roman" w:cs="Times New Roman"/>
        </w:rPr>
      </w:pPr>
      <w:bookmarkStart w:id="1205" w:name="_Toc184799922"/>
      <w:r w:rsidRPr="00D56B68">
        <w:rPr>
          <w:rFonts w:ascii="Times New Roman" w:hAnsi="Times New Roman" w:cs="Times New Roman"/>
          <w:rPrChange w:id="1206" w:author="Wei Qi Yan" w:date="2024-12-18T19:31:00Z" w16du:dateUtc="2024-12-18T06:31:00Z">
            <w:rPr>
              <w:rFonts w:ascii="Times New Roman" w:hAnsi="Times New Roman" w:cs="Times New Roman" w:hint="eastAsia"/>
            </w:rPr>
          </w:rPrChange>
        </w:rPr>
        <w:t>L</w:t>
      </w:r>
      <w:r w:rsidR="00D03519" w:rsidRPr="00E065F8">
        <w:rPr>
          <w:rFonts w:ascii="Times New Roman" w:hAnsi="Times New Roman" w:cs="Times New Roman"/>
        </w:rPr>
        <w:t xml:space="preserve">arge </w:t>
      </w:r>
      <w:r w:rsidR="00D03519" w:rsidRPr="00D56B68">
        <w:rPr>
          <w:rFonts w:ascii="Times New Roman" w:hAnsi="Times New Roman" w:cs="Times New Roman"/>
          <w:rPrChange w:id="1207" w:author="Wei Qi Yan" w:date="2024-12-18T19:31:00Z" w16du:dateUtc="2024-12-18T06:31:00Z">
            <w:rPr>
              <w:rFonts w:ascii="Times New Roman" w:hAnsi="Times New Roman" w:cs="Times New Roman" w:hint="eastAsia"/>
            </w:rPr>
          </w:rPrChange>
        </w:rPr>
        <w:t>L</w:t>
      </w:r>
      <w:r w:rsidR="00D03519" w:rsidRPr="00E065F8">
        <w:rPr>
          <w:rFonts w:ascii="Times New Roman" w:hAnsi="Times New Roman" w:cs="Times New Roman"/>
        </w:rPr>
        <w:t xml:space="preserve">anguage </w:t>
      </w:r>
      <w:r w:rsidR="00D03519" w:rsidRPr="00D56B68">
        <w:rPr>
          <w:rFonts w:ascii="Times New Roman" w:hAnsi="Times New Roman" w:cs="Times New Roman"/>
          <w:rPrChange w:id="1208" w:author="Wei Qi Yan" w:date="2024-12-18T19:31:00Z" w16du:dateUtc="2024-12-18T06:31:00Z">
            <w:rPr>
              <w:rFonts w:ascii="Times New Roman" w:hAnsi="Times New Roman" w:cs="Times New Roman" w:hint="eastAsia"/>
            </w:rPr>
          </w:rPrChange>
        </w:rPr>
        <w:t>M</w:t>
      </w:r>
      <w:r w:rsidR="00D03519" w:rsidRPr="00E065F8">
        <w:rPr>
          <w:rFonts w:ascii="Times New Roman" w:hAnsi="Times New Roman" w:cs="Times New Roman"/>
        </w:rPr>
        <w:t>odels</w:t>
      </w:r>
      <w:bookmarkEnd w:id="1205"/>
    </w:p>
    <w:p w14:paraId="72DA3DC0" w14:textId="26B27314"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sidRPr="00D56B68">
        <w:rPr>
          <w:rFonts w:ascii="Times New Roman" w:hAnsi="Times New Roman" w:cs="Times New Roman"/>
          <w:sz w:val="24"/>
          <w:szCs w:val="24"/>
          <w:rPrChange w:id="1209" w:author="Wei Qi Yan" w:date="2024-12-18T19:31:00Z" w16du:dateUtc="2024-12-18T06:31:00Z">
            <w:rPr>
              <w:rFonts w:ascii="Times New Roman" w:hAnsi="Times New Roman" w:cs="Times New Roman" w:hint="eastAsia"/>
              <w:sz w:val="24"/>
              <w:szCs w:val="24"/>
            </w:rPr>
          </w:rPrChange>
        </w:rPr>
        <w:t>(Xia et al., 2024)</w:t>
      </w:r>
      <w:r w:rsidRPr="00E065F8">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D56B68">
        <w:rPr>
          <w:rFonts w:ascii="Times New Roman" w:hAnsi="Times New Roman" w:cs="Times New Roman"/>
          <w:rPrChange w:id="1210" w:author="Wei Qi Yan" w:date="2024-12-18T19:31:00Z" w16du:dateUtc="2024-12-18T06:31:00Z">
            <w:rPr/>
          </w:rPrChange>
        </w:rPr>
        <w:t xml:space="preserve"> </w:t>
      </w:r>
      <w:r w:rsidR="00446CC1" w:rsidRPr="00E065F8">
        <w:rPr>
          <w:rFonts w:ascii="Times New Roman" w:hAnsi="Times New Roman" w:cs="Times New Roman"/>
          <w:sz w:val="24"/>
          <w:szCs w:val="24"/>
        </w:rPr>
        <w:t>(Schilling et al., 2024</w:t>
      </w:r>
      <w:r w:rsidR="00446CC1" w:rsidRPr="00D56B68">
        <w:rPr>
          <w:rFonts w:ascii="Times New Roman" w:hAnsi="Times New Roman" w:cs="Times New Roman"/>
          <w:sz w:val="24"/>
          <w:szCs w:val="24"/>
          <w:rPrChange w:id="1211" w:author="Wei Qi Yan" w:date="2024-12-18T19:31:00Z" w16du:dateUtc="2024-12-18T06:31:00Z">
            <w:rPr>
              <w:rFonts w:ascii="Times New Roman" w:hAnsi="Times New Roman" w:cs="Times New Roman" w:hint="eastAsia"/>
              <w:sz w:val="24"/>
              <w:szCs w:val="24"/>
            </w:rPr>
          </w:rPrChange>
        </w:rPr>
        <w:t>;</w:t>
      </w:r>
      <w:r w:rsidR="00446CC1" w:rsidRPr="00E065F8">
        <w:rPr>
          <w:rFonts w:ascii="Times New Roman" w:hAnsi="Times New Roman" w:cs="Times New Roman"/>
          <w:sz w:val="24"/>
          <w:szCs w:val="24"/>
        </w:rPr>
        <w:t xml:space="preserve"> Held et al., 2024</w:t>
      </w:r>
      <w:r w:rsidR="00446CC1" w:rsidRPr="00D56B68">
        <w:rPr>
          <w:rFonts w:ascii="Times New Roman" w:hAnsi="Times New Roman" w:cs="Times New Roman"/>
          <w:sz w:val="24"/>
          <w:szCs w:val="24"/>
          <w:rPrChange w:id="1212" w:author="Wei Qi Yan" w:date="2024-12-18T19:31:00Z" w16du:dateUtc="2024-12-18T06:31:00Z">
            <w:rPr>
              <w:rFonts w:ascii="Times New Roman" w:hAnsi="Times New Roman" w:cs="Times New Roman" w:hint="eastAsia"/>
              <w:sz w:val="24"/>
              <w:szCs w:val="24"/>
            </w:rPr>
          </w:rPrChange>
        </w:rPr>
        <w:t>;</w:t>
      </w:r>
      <w:r w:rsidR="00446CC1" w:rsidRPr="00E065F8">
        <w:rPr>
          <w:rFonts w:ascii="Times New Roman" w:hAnsi="Times New Roman" w:cs="Times New Roman"/>
          <w:sz w:val="24"/>
          <w:szCs w:val="24"/>
        </w:rPr>
        <w:t xml:space="preserve"> Liu et al., 202</w:t>
      </w:r>
      <w:r w:rsidR="00446CC1" w:rsidRPr="00D56B68">
        <w:rPr>
          <w:rFonts w:ascii="Times New Roman" w:hAnsi="Times New Roman" w:cs="Times New Roman"/>
          <w:sz w:val="24"/>
          <w:szCs w:val="24"/>
          <w:rPrChange w:id="1213" w:author="Wei Qi Yan" w:date="2024-12-18T19:31:00Z" w16du:dateUtc="2024-12-18T06:31:00Z">
            <w:rPr>
              <w:rFonts w:ascii="Times New Roman" w:hAnsi="Times New Roman" w:cs="Times New Roman" w:hint="eastAsia"/>
              <w:sz w:val="24"/>
              <w:szCs w:val="24"/>
            </w:rPr>
          </w:rPrChange>
        </w:rPr>
        <w:t>5;</w:t>
      </w:r>
      <w:r w:rsidR="00446CC1" w:rsidRPr="00E065F8">
        <w:rPr>
          <w:rFonts w:ascii="Times New Roman" w:hAnsi="Times New Roman" w:cs="Times New Roman"/>
          <w:sz w:val="24"/>
          <w:szCs w:val="24"/>
        </w:rPr>
        <w:t xml:space="preserve"> </w:t>
      </w:r>
      <w:r w:rsidR="00446CC1" w:rsidRPr="00D56B68">
        <w:rPr>
          <w:rFonts w:ascii="Times New Roman" w:hAnsi="Times New Roman" w:cs="Times New Roman"/>
          <w:sz w:val="24"/>
          <w:szCs w:val="24"/>
          <w:rPrChange w:id="1214" w:author="Wei Qi Yan" w:date="2024-12-18T19:31:00Z" w16du:dateUtc="2024-12-18T06:31:00Z">
            <w:rPr>
              <w:rFonts w:ascii="Times New Roman" w:hAnsi="Times New Roman" w:cs="Times New Roman" w:hint="eastAsia"/>
              <w:sz w:val="24"/>
              <w:szCs w:val="24"/>
            </w:rPr>
          </w:rPrChange>
        </w:rPr>
        <w:t>Hu et</w:t>
      </w:r>
      <w:r w:rsidR="00446CC1" w:rsidRPr="00E065F8">
        <w:rPr>
          <w:rFonts w:ascii="Times New Roman" w:hAnsi="Times New Roman" w:cs="Times New Roman"/>
          <w:sz w:val="24"/>
          <w:szCs w:val="24"/>
        </w:rPr>
        <w:t xml:space="preserve"> al., 2024)</w:t>
      </w:r>
      <w:r w:rsidRPr="00E065F8">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065F8" w:rsidRDefault="00403356" w:rsidP="006C30A6">
      <w:pPr>
        <w:spacing w:line="360" w:lineRule="auto"/>
        <w:ind w:firstLine="420"/>
        <w:rPr>
          <w:rFonts w:ascii="Times New Roman" w:hAnsi="Times New Roman" w:cs="Times New Roman"/>
          <w:sz w:val="24"/>
          <w:szCs w:val="24"/>
        </w:rPr>
      </w:pPr>
    </w:p>
    <w:p w14:paraId="397FE390" w14:textId="77692B38"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w:t>
      </w:r>
      <w:r w:rsidR="003C0FD1" w:rsidRPr="00E065F8">
        <w:rPr>
          <w:rFonts w:ascii="Times New Roman" w:hAnsi="Times New Roman" w:cs="Times New Roman"/>
          <w:sz w:val="24"/>
          <w:szCs w:val="24"/>
        </w:rPr>
        <w:t xml:space="preserve"> (</w:t>
      </w:r>
      <w:r w:rsidR="003C0FD1" w:rsidRPr="00D56B68">
        <w:rPr>
          <w:rFonts w:ascii="Times New Roman" w:hAnsi="Times New Roman" w:cs="Times New Roman"/>
          <w:sz w:val="24"/>
          <w:szCs w:val="24"/>
          <w:rPrChange w:id="1215" w:author="Wei Qi Yan" w:date="2024-12-18T19:31:00Z" w16du:dateUtc="2024-12-18T06:31:00Z">
            <w:rPr>
              <w:rFonts w:ascii="Times New Roman" w:hAnsi="Times New Roman" w:cs="Times New Roman" w:hint="eastAsia"/>
              <w:sz w:val="24"/>
              <w:szCs w:val="24"/>
            </w:rPr>
          </w:rPrChange>
        </w:rPr>
        <w:t>Zhou et</w:t>
      </w:r>
      <w:r w:rsidR="003C0FD1" w:rsidRPr="00E065F8">
        <w:rPr>
          <w:rFonts w:ascii="Times New Roman" w:hAnsi="Times New Roman" w:cs="Times New Roman"/>
          <w:sz w:val="24"/>
          <w:szCs w:val="24"/>
        </w:rPr>
        <w:t xml:space="preserve"> al., 2024)</w:t>
      </w:r>
      <w:r w:rsidRPr="00E065F8">
        <w:rPr>
          <w:rFonts w:ascii="Times New Roman" w:hAnsi="Times New Roman" w:cs="Times New Roman"/>
          <w:sz w:val="24"/>
          <w:szCs w:val="24"/>
        </w:rPr>
        <w:t xml:space="preserve">. Similarly, pose estimation tools like </w:t>
      </w:r>
      <w:proofErr w:type="spellStart"/>
      <w:r w:rsidRPr="00E065F8">
        <w:rPr>
          <w:rFonts w:ascii="Times New Roman" w:hAnsi="Times New Roman" w:cs="Times New Roman"/>
          <w:sz w:val="24"/>
          <w:szCs w:val="24"/>
        </w:rPr>
        <w:t>MediaPipe</w:t>
      </w:r>
      <w:proofErr w:type="spellEnd"/>
      <w:r w:rsidRPr="00E065F8">
        <w:rPr>
          <w:rFonts w:ascii="Times New Roman" w:hAnsi="Times New Roman" w:cs="Times New Roman"/>
          <w:sz w:val="24"/>
          <w:szCs w:val="24"/>
        </w:rPr>
        <w:t xml:space="preserve"> have been applied to analyze technical actions, offering insights into areas such as stroke mechanics and footwork </w:t>
      </w:r>
      <w:r w:rsidR="003C0FD1" w:rsidRPr="00E065F8">
        <w:rPr>
          <w:rFonts w:ascii="Times New Roman" w:hAnsi="Times New Roman" w:cs="Times New Roman"/>
          <w:sz w:val="24"/>
          <w:szCs w:val="24"/>
        </w:rPr>
        <w:t>(</w:t>
      </w:r>
      <w:r w:rsidR="003C0FD1" w:rsidRPr="00D56B68">
        <w:rPr>
          <w:rFonts w:ascii="Times New Roman" w:hAnsi="Times New Roman" w:cs="Times New Roman"/>
          <w:sz w:val="24"/>
          <w:szCs w:val="24"/>
          <w:rPrChange w:id="1216" w:author="Wei Qi Yan" w:date="2024-12-18T19:31:00Z" w16du:dateUtc="2024-12-18T06:31:00Z">
            <w:rPr>
              <w:rFonts w:ascii="Times New Roman" w:hAnsi="Times New Roman" w:cs="Times New Roman" w:hint="eastAsia"/>
              <w:sz w:val="24"/>
              <w:szCs w:val="24"/>
            </w:rPr>
          </w:rPrChange>
        </w:rPr>
        <w:t>Xu et</w:t>
      </w:r>
      <w:r w:rsidR="003C0FD1" w:rsidRPr="00E065F8">
        <w:rPr>
          <w:rFonts w:ascii="Times New Roman" w:hAnsi="Times New Roman" w:cs="Times New Roman"/>
          <w:sz w:val="24"/>
          <w:szCs w:val="24"/>
        </w:rPr>
        <w:t xml:space="preserve"> al., 2024). </w:t>
      </w:r>
      <w:r w:rsidRPr="00E065F8">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w:t>
      </w:r>
      <w:r w:rsidRPr="00E065F8">
        <w:rPr>
          <w:rFonts w:ascii="Times New Roman" w:hAnsi="Times New Roman" w:cs="Times New Roman"/>
          <w:sz w:val="24"/>
          <w:szCs w:val="24"/>
        </w:rPr>
        <w:lastRenderedPageBreak/>
        <w:t>studies lacked semantic interpretation and interactive guidance capabilities, which this research aims to address.</w:t>
      </w:r>
    </w:p>
    <w:p w14:paraId="635F7C94" w14:textId="77777777" w:rsidR="00403356" w:rsidRPr="00E065F8" w:rsidRDefault="00403356" w:rsidP="006C30A6">
      <w:pPr>
        <w:spacing w:line="360" w:lineRule="auto"/>
        <w:ind w:firstLine="420"/>
        <w:rPr>
          <w:rFonts w:ascii="Times New Roman" w:hAnsi="Times New Roman" w:cs="Times New Roman"/>
          <w:sz w:val="24"/>
          <w:szCs w:val="24"/>
        </w:rPr>
      </w:pPr>
    </w:p>
    <w:p w14:paraId="7A49EC0B" w14:textId="15DA6AE6"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has emerged as a practical solution, enabling the fine-tuning of LLMs by training only small, adaptable layers while keeping most parameters frozen. This approach significantly reduces computational overhead while retaining performance</w:t>
      </w:r>
      <w:r w:rsidR="001E32B3" w:rsidRPr="00E065F8">
        <w:rPr>
          <w:rFonts w:ascii="Times New Roman" w:hAnsi="Times New Roman" w:cs="Times New Roman"/>
          <w:sz w:val="24"/>
          <w:szCs w:val="24"/>
        </w:rPr>
        <w:t xml:space="preserve"> (Hu et al., 2021)</w:t>
      </w:r>
      <w:r w:rsidRPr="00E065F8">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E065F8">
        <w:rPr>
          <w:rFonts w:ascii="Times New Roman" w:hAnsi="Times New Roman" w:cs="Times New Roman"/>
          <w:sz w:val="24"/>
          <w:szCs w:val="24"/>
        </w:rPr>
        <w:t>(</w:t>
      </w:r>
      <w:r w:rsidR="00DF6CA5" w:rsidRPr="00E065F8">
        <w:rPr>
          <w:rFonts w:ascii="Times New Roman" w:hAnsi="Times New Roman" w:cs="Times New Roman"/>
          <w:sz w:val="24"/>
          <w:szCs w:val="24"/>
        </w:rPr>
        <w:t>Marvin</w:t>
      </w:r>
      <w:r w:rsidR="0010576F" w:rsidRPr="00E065F8">
        <w:rPr>
          <w:rFonts w:ascii="Times New Roman" w:hAnsi="Times New Roman" w:cs="Times New Roman"/>
          <w:sz w:val="24"/>
          <w:szCs w:val="24"/>
        </w:rPr>
        <w:t xml:space="preserve"> et al., 202</w:t>
      </w:r>
      <w:r w:rsidR="0010576F" w:rsidRPr="00D56B68">
        <w:rPr>
          <w:rFonts w:ascii="Times New Roman" w:hAnsi="Times New Roman" w:cs="Times New Roman"/>
          <w:sz w:val="24"/>
          <w:szCs w:val="24"/>
          <w:rPrChange w:id="1217" w:author="Wei Qi Yan" w:date="2024-12-18T19:31:00Z" w16du:dateUtc="2024-12-18T06:31:00Z">
            <w:rPr>
              <w:rFonts w:ascii="Times New Roman" w:hAnsi="Times New Roman" w:cs="Times New Roman" w:hint="eastAsia"/>
              <w:sz w:val="24"/>
              <w:szCs w:val="24"/>
            </w:rPr>
          </w:rPrChange>
        </w:rPr>
        <w:t>4</w:t>
      </w:r>
      <w:r w:rsidR="0010576F" w:rsidRPr="00E065F8">
        <w:rPr>
          <w:rFonts w:ascii="Times New Roman" w:hAnsi="Times New Roman" w:cs="Times New Roman"/>
          <w:sz w:val="24"/>
          <w:szCs w:val="24"/>
        </w:rPr>
        <w:t>)</w:t>
      </w:r>
      <w:r w:rsidRPr="00E065F8">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sidRPr="00D56B68">
        <w:rPr>
          <w:rFonts w:ascii="Times New Roman" w:hAnsi="Times New Roman" w:cs="Times New Roman"/>
          <w:sz w:val="24"/>
          <w:szCs w:val="24"/>
          <w:rPrChange w:id="1218" w:author="Wei Qi Yan" w:date="2024-12-18T19:31:00Z" w16du:dateUtc="2024-12-18T06:31:00Z">
            <w:rPr>
              <w:rFonts w:ascii="Times New Roman" w:hAnsi="Times New Roman" w:cs="Times New Roman" w:hint="eastAsia"/>
              <w:sz w:val="24"/>
              <w:szCs w:val="24"/>
            </w:rPr>
          </w:rPrChange>
        </w:rPr>
        <w:t xml:space="preserve"> </w:t>
      </w:r>
      <w:r w:rsidR="001A18E7" w:rsidRPr="00E065F8">
        <w:rPr>
          <w:rFonts w:ascii="Times New Roman" w:hAnsi="Times New Roman" w:cs="Times New Roman"/>
          <w:sz w:val="24"/>
          <w:szCs w:val="24"/>
        </w:rPr>
        <w:t>(Dettmers et al., 202</w:t>
      </w:r>
      <w:r w:rsidR="001A18E7" w:rsidRPr="00D56B68">
        <w:rPr>
          <w:rFonts w:ascii="Times New Roman" w:hAnsi="Times New Roman" w:cs="Times New Roman"/>
          <w:sz w:val="24"/>
          <w:szCs w:val="24"/>
          <w:rPrChange w:id="1219" w:author="Wei Qi Yan" w:date="2024-12-18T19:31:00Z" w16du:dateUtc="2024-12-18T06:31:00Z">
            <w:rPr>
              <w:rFonts w:ascii="Times New Roman" w:hAnsi="Times New Roman" w:cs="Times New Roman" w:hint="eastAsia"/>
              <w:sz w:val="24"/>
              <w:szCs w:val="24"/>
            </w:rPr>
          </w:rPrChange>
        </w:rPr>
        <w:t>3;</w:t>
      </w:r>
      <w:r w:rsidR="001A18E7" w:rsidRPr="00D56B68">
        <w:rPr>
          <w:rFonts w:ascii="Times New Roman" w:hAnsi="Times New Roman" w:cs="Times New Roman"/>
          <w:rPrChange w:id="1220" w:author="Wei Qi Yan" w:date="2024-12-18T19:31:00Z" w16du:dateUtc="2024-12-18T06:31:00Z">
            <w:rPr/>
          </w:rPrChange>
        </w:rPr>
        <w:t xml:space="preserve"> </w:t>
      </w:r>
      <w:r w:rsidR="001A18E7" w:rsidRPr="00D56B68">
        <w:rPr>
          <w:rFonts w:ascii="Times New Roman" w:hAnsi="Times New Roman" w:cs="Times New Roman"/>
          <w:sz w:val="24"/>
          <w:szCs w:val="24"/>
          <w:rPrChange w:id="1221" w:author="Wei Qi Yan" w:date="2024-12-18T19:31:00Z" w16du:dateUtc="2024-12-18T06:31:00Z">
            <w:rPr>
              <w:rFonts w:ascii="Times New Roman" w:hAnsi="Times New Roman" w:cs="Times New Roman" w:hint="eastAsia"/>
              <w:sz w:val="24"/>
              <w:szCs w:val="24"/>
            </w:rPr>
          </w:rPrChange>
        </w:rPr>
        <w:t>Xiao</w:t>
      </w:r>
      <w:r w:rsidR="001A18E7" w:rsidRPr="00E065F8">
        <w:rPr>
          <w:rFonts w:ascii="Times New Roman" w:hAnsi="Times New Roman" w:cs="Times New Roman"/>
          <w:sz w:val="24"/>
          <w:szCs w:val="24"/>
        </w:rPr>
        <w:t xml:space="preserve"> et al., 202</w:t>
      </w:r>
      <w:r w:rsidR="001A18E7" w:rsidRPr="00D56B68">
        <w:rPr>
          <w:rFonts w:ascii="Times New Roman" w:hAnsi="Times New Roman" w:cs="Times New Roman"/>
          <w:sz w:val="24"/>
          <w:szCs w:val="24"/>
          <w:rPrChange w:id="1222" w:author="Wei Qi Yan" w:date="2024-12-18T19:31:00Z" w16du:dateUtc="2024-12-18T06:31:00Z">
            <w:rPr>
              <w:rFonts w:ascii="Times New Roman" w:hAnsi="Times New Roman" w:cs="Times New Roman" w:hint="eastAsia"/>
              <w:sz w:val="24"/>
              <w:szCs w:val="24"/>
            </w:rPr>
          </w:rPrChange>
        </w:rPr>
        <w:t>3</w:t>
      </w:r>
      <w:r w:rsidR="001A18E7" w:rsidRPr="00E065F8">
        <w:rPr>
          <w:rFonts w:ascii="Times New Roman" w:hAnsi="Times New Roman" w:cs="Times New Roman"/>
          <w:sz w:val="24"/>
          <w:szCs w:val="24"/>
        </w:rPr>
        <w:t>)</w:t>
      </w:r>
      <w:r w:rsidRPr="00E065F8">
        <w:rPr>
          <w:rFonts w:ascii="Times New Roman" w:hAnsi="Times New Roman" w:cs="Times New Roman"/>
          <w:sz w:val="24"/>
          <w:szCs w:val="24"/>
        </w:rPr>
        <w:t>.</w:t>
      </w:r>
    </w:p>
    <w:p w14:paraId="353D7285" w14:textId="77777777" w:rsidR="00403356" w:rsidRPr="00E065F8" w:rsidRDefault="00403356" w:rsidP="006C30A6">
      <w:pPr>
        <w:spacing w:line="360" w:lineRule="auto"/>
        <w:ind w:firstLine="420"/>
        <w:rPr>
          <w:rFonts w:ascii="Times New Roman" w:hAnsi="Times New Roman" w:cs="Times New Roman"/>
          <w:sz w:val="24"/>
          <w:szCs w:val="24"/>
        </w:rPr>
      </w:pPr>
    </w:p>
    <w:p w14:paraId="00F14EF2" w14:textId="458891C5" w:rsidR="00E106B0" w:rsidRPr="00E065F8" w:rsidRDefault="00E106B0" w:rsidP="001B50F3">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Function </w:t>
      </w:r>
      <w:proofErr w:type="gramStart"/>
      <w:r w:rsidRPr="00E065F8">
        <w:rPr>
          <w:rFonts w:ascii="Times New Roman" w:hAnsi="Times New Roman" w:cs="Times New Roman"/>
          <w:sz w:val="24"/>
          <w:szCs w:val="24"/>
        </w:rPr>
        <w:t>Calling,</w:t>
      </w:r>
      <w:proofErr w:type="gramEnd"/>
      <w:r w:rsidRPr="00E065F8">
        <w:rPr>
          <w:rFonts w:ascii="Times New Roman" w:hAnsi="Times New Roman" w:cs="Times New Roman"/>
          <w:sz w:val="24"/>
          <w:szCs w:val="24"/>
        </w:rPr>
        <w:t xml:space="preserve">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w:t>
      </w:r>
      <w:proofErr w:type="gramStart"/>
      <w:r w:rsidRPr="00E065F8">
        <w:rPr>
          <w:rFonts w:ascii="Times New Roman" w:hAnsi="Times New Roman" w:cs="Times New Roman"/>
          <w:sz w:val="24"/>
          <w:szCs w:val="24"/>
        </w:rPr>
        <w:t xml:space="preserve">technologies </w:t>
      </w:r>
      <w:r w:rsidR="001B50F3" w:rsidRPr="00E065F8">
        <w:rPr>
          <w:rFonts w:ascii="Times New Roman" w:hAnsi="Times New Roman" w:cs="Times New Roman"/>
          <w:sz w:val="24"/>
          <w:szCs w:val="24"/>
        </w:rPr>
        <w:t xml:space="preserve"> (</w:t>
      </w:r>
      <w:proofErr w:type="gramEnd"/>
      <w:r w:rsidR="001B50F3" w:rsidRPr="00D56B68">
        <w:rPr>
          <w:rFonts w:ascii="Times New Roman" w:hAnsi="Times New Roman" w:cs="Times New Roman"/>
          <w:sz w:val="24"/>
          <w:szCs w:val="24"/>
          <w:rPrChange w:id="1223" w:author="Wei Qi Yan" w:date="2024-12-18T19:31:00Z" w16du:dateUtc="2024-12-18T06:31:00Z">
            <w:rPr>
              <w:rFonts w:ascii="Times New Roman" w:hAnsi="Times New Roman" w:cs="Times New Roman" w:hint="eastAsia"/>
              <w:sz w:val="24"/>
              <w:szCs w:val="24"/>
            </w:rPr>
          </w:rPrChange>
        </w:rPr>
        <w:t xml:space="preserve">Qin </w:t>
      </w:r>
      <w:r w:rsidR="001B50F3" w:rsidRPr="00E065F8">
        <w:rPr>
          <w:rFonts w:ascii="Times New Roman" w:hAnsi="Times New Roman" w:cs="Times New Roman"/>
          <w:sz w:val="24"/>
          <w:szCs w:val="24"/>
        </w:rPr>
        <w:t>et al., 202</w:t>
      </w:r>
      <w:r w:rsidR="001B50F3" w:rsidRPr="00D56B68">
        <w:rPr>
          <w:rFonts w:ascii="Times New Roman" w:hAnsi="Times New Roman" w:cs="Times New Roman"/>
          <w:sz w:val="24"/>
          <w:szCs w:val="24"/>
          <w:rPrChange w:id="1224" w:author="Wei Qi Yan" w:date="2024-12-18T19:31:00Z" w16du:dateUtc="2024-12-18T06:31:00Z">
            <w:rPr>
              <w:rFonts w:ascii="Times New Roman" w:hAnsi="Times New Roman" w:cs="Times New Roman" w:hint="eastAsia"/>
              <w:sz w:val="24"/>
              <w:szCs w:val="24"/>
            </w:rPr>
          </w:rPrChange>
        </w:rPr>
        <w:t>3</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E065F8">
        <w:rPr>
          <w:rFonts w:ascii="Times New Roman" w:hAnsi="Times New Roman" w:cs="Times New Roman"/>
          <w:sz w:val="24"/>
          <w:szCs w:val="24"/>
        </w:rPr>
        <w:t xml:space="preserve"> (Ahsan et al., 202</w:t>
      </w:r>
      <w:r w:rsidR="001B50F3" w:rsidRPr="00D56B68">
        <w:rPr>
          <w:rFonts w:ascii="Times New Roman" w:hAnsi="Times New Roman" w:cs="Times New Roman"/>
          <w:sz w:val="24"/>
          <w:szCs w:val="24"/>
          <w:rPrChange w:id="1225" w:author="Wei Qi Yan" w:date="2024-12-18T19:31:00Z" w16du:dateUtc="2024-12-18T06:31:00Z">
            <w:rPr>
              <w:rFonts w:ascii="Times New Roman" w:hAnsi="Times New Roman" w:cs="Times New Roman" w:hint="eastAsia"/>
              <w:sz w:val="24"/>
              <w:szCs w:val="24"/>
            </w:rPr>
          </w:rPrChange>
        </w:rPr>
        <w:t>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xml:space="preserve">, while in autonomous systems, it has enabled real-time data exchange between LLMs and sensor-based control units </w:t>
      </w:r>
      <w:r w:rsidR="001B50F3" w:rsidRPr="00E065F8">
        <w:rPr>
          <w:rFonts w:ascii="Times New Roman" w:hAnsi="Times New Roman" w:cs="Times New Roman"/>
          <w:sz w:val="24"/>
          <w:szCs w:val="24"/>
        </w:rPr>
        <w:t>(Ferrara et al., 202</w:t>
      </w:r>
      <w:r w:rsidR="001B50F3" w:rsidRPr="00D56B68">
        <w:rPr>
          <w:rFonts w:ascii="Times New Roman" w:hAnsi="Times New Roman" w:cs="Times New Roman"/>
          <w:sz w:val="24"/>
          <w:szCs w:val="24"/>
          <w:rPrChange w:id="1226" w:author="Wei Qi Yan" w:date="2024-12-18T19:31:00Z" w16du:dateUtc="2024-12-18T06:31:00Z">
            <w:rPr>
              <w:rFonts w:ascii="Times New Roman" w:hAnsi="Times New Roman" w:cs="Times New Roman" w:hint="eastAsia"/>
              <w:sz w:val="24"/>
              <w:szCs w:val="24"/>
            </w:rPr>
          </w:rPrChange>
        </w:rPr>
        <w:t>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xml:space="preserve">. These techniques collectively enable LLMs to operate as the core of complex, multi-component frameworks, bridging the gap between standalone data processing and interactive, context-aware systems. In this study, prompt engineering and function calling were pivotal in integrating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with prior CV models. Prompt engineering was used to structure interactions between the LLM and visual data outputs.</w:t>
      </w:r>
    </w:p>
    <w:p w14:paraId="0C395886" w14:textId="77777777" w:rsidR="00403356" w:rsidRPr="00E065F8" w:rsidRDefault="00403356" w:rsidP="006C30A6">
      <w:pPr>
        <w:spacing w:line="360" w:lineRule="auto"/>
        <w:ind w:firstLine="420"/>
        <w:rPr>
          <w:rFonts w:ascii="Times New Roman" w:hAnsi="Times New Roman" w:cs="Times New Roman"/>
          <w:sz w:val="24"/>
          <w:szCs w:val="24"/>
        </w:rPr>
      </w:pPr>
    </w:p>
    <w:p w14:paraId="28CE8BDC" w14:textId="5B3948A9"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 xml:space="preserve">One of the greatest challenges in using LLMs is the lack of interpretability and transparency. LLMs often operate as black-box models, making understanding or explaining their decision-making processes difficult </w:t>
      </w:r>
      <w:r w:rsidR="001B50F3" w:rsidRPr="00E065F8">
        <w:rPr>
          <w:rFonts w:ascii="Times New Roman" w:hAnsi="Times New Roman" w:cs="Times New Roman"/>
          <w:sz w:val="24"/>
          <w:szCs w:val="24"/>
        </w:rPr>
        <w:t>(</w:t>
      </w:r>
      <w:r w:rsidR="001B50F3" w:rsidRPr="00D56B68">
        <w:rPr>
          <w:rFonts w:ascii="Times New Roman" w:hAnsi="Times New Roman" w:cs="Times New Roman"/>
          <w:sz w:val="24"/>
          <w:szCs w:val="24"/>
          <w:rPrChange w:id="1227" w:author="Wei Qi Yan" w:date="2024-12-18T19:31:00Z" w16du:dateUtc="2024-12-18T06:31:00Z">
            <w:rPr>
              <w:rFonts w:ascii="Times New Roman" w:hAnsi="Times New Roman" w:cs="Times New Roman" w:hint="eastAsia"/>
              <w:sz w:val="24"/>
              <w:szCs w:val="24"/>
            </w:rPr>
          </w:rPrChange>
        </w:rPr>
        <w:t>Kim</w:t>
      </w:r>
      <w:r w:rsidR="001B50F3" w:rsidRPr="00E065F8">
        <w:rPr>
          <w:rFonts w:ascii="Times New Roman" w:hAnsi="Times New Roman" w:cs="Times New Roman"/>
          <w:sz w:val="24"/>
          <w:szCs w:val="24"/>
        </w:rPr>
        <w:t xml:space="preserve"> et al., 20</w:t>
      </w:r>
      <w:r w:rsidR="001B50F3" w:rsidRPr="00D56B68">
        <w:rPr>
          <w:rFonts w:ascii="Times New Roman" w:hAnsi="Times New Roman" w:cs="Times New Roman"/>
          <w:sz w:val="24"/>
          <w:szCs w:val="24"/>
          <w:rPrChange w:id="1228" w:author="Wei Qi Yan" w:date="2024-12-18T19:31:00Z" w16du:dateUtc="2024-12-18T06:31:00Z">
            <w:rPr>
              <w:rFonts w:ascii="Times New Roman" w:hAnsi="Times New Roman" w:cs="Times New Roman" w:hint="eastAsia"/>
              <w:sz w:val="24"/>
              <w:szCs w:val="24"/>
            </w:rPr>
          </w:rPrChange>
        </w:rPr>
        <w:t>24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E065F8">
        <w:rPr>
          <w:rFonts w:ascii="Times New Roman" w:hAnsi="Times New Roman" w:cs="Times New Roman"/>
          <w:sz w:val="24"/>
          <w:szCs w:val="24"/>
        </w:rPr>
        <w:t xml:space="preserve"> (Held et al., 202</w:t>
      </w:r>
      <w:r w:rsidR="001B50F3" w:rsidRPr="00D56B68">
        <w:rPr>
          <w:rFonts w:ascii="Times New Roman" w:hAnsi="Times New Roman" w:cs="Times New Roman"/>
          <w:sz w:val="24"/>
          <w:szCs w:val="24"/>
          <w:rPrChange w:id="1229" w:author="Wei Qi Yan" w:date="2024-12-18T19:31:00Z" w16du:dateUtc="2024-12-18T06:31:00Z">
            <w:rPr>
              <w:rFonts w:ascii="Times New Roman" w:hAnsi="Times New Roman" w:cs="Times New Roman" w:hint="eastAsia"/>
              <w:sz w:val="24"/>
              <w:szCs w:val="24"/>
            </w:rPr>
          </w:rPrChange>
        </w:rPr>
        <w:t>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xml:space="preserve">. In this study,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significantly enhances the transparency and interpretability of the LLM by integrating precise data from CV modules as input. By incorporating structured CV outputs such as 3D trajectories and player performance metrics,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allows for clearer explanations of its recommendations and decisions. This integration bridges the gap between opaque LLM </w:t>
      </w:r>
      <w:proofErr w:type="gramStart"/>
      <w:r w:rsidRPr="00E065F8">
        <w:rPr>
          <w:rFonts w:ascii="Times New Roman" w:hAnsi="Times New Roman" w:cs="Times New Roman"/>
          <w:sz w:val="24"/>
          <w:szCs w:val="24"/>
        </w:rPr>
        <w:t>outputs</w:t>
      </w:r>
      <w:proofErr w:type="gramEnd"/>
      <w:r w:rsidRPr="00E065F8">
        <w:rPr>
          <w:rFonts w:ascii="Times New Roman" w:hAnsi="Times New Roman" w:cs="Times New Roman"/>
          <w:sz w:val="24"/>
          <w:szCs w:val="24"/>
        </w:rPr>
        <w:t xml:space="preserve"> and the actionable insights demanded in table tennis coaching and competition scenarios.</w:t>
      </w:r>
    </w:p>
    <w:p w14:paraId="47B4E6D6" w14:textId="03389540" w:rsidR="004A52C8" w:rsidRPr="00E065F8" w:rsidRDefault="00BB195D" w:rsidP="004A52C8">
      <w:pPr>
        <w:pStyle w:val="Heading2"/>
        <w:numPr>
          <w:ilvl w:val="1"/>
          <w:numId w:val="10"/>
        </w:numPr>
        <w:spacing w:before="340" w:after="330" w:line="360" w:lineRule="auto"/>
        <w:rPr>
          <w:rFonts w:ascii="Times New Roman" w:hAnsi="Times New Roman" w:cs="Times New Roman"/>
        </w:rPr>
      </w:pPr>
      <w:bookmarkStart w:id="1230" w:name="_Toc184799923"/>
      <w:r w:rsidRPr="00D56B68">
        <w:rPr>
          <w:rFonts w:ascii="Times New Roman" w:hAnsi="Times New Roman" w:cs="Times New Roman"/>
          <w:rPrChange w:id="1231" w:author="Wei Qi Yan" w:date="2024-12-18T19:31:00Z" w16du:dateUtc="2024-12-18T06:31:00Z">
            <w:rPr>
              <w:rFonts w:ascii="Times New Roman" w:hAnsi="Times New Roman" w:cs="Times New Roman" w:hint="eastAsia"/>
            </w:rPr>
          </w:rPrChange>
        </w:rPr>
        <w:t>Multimoda</w:t>
      </w:r>
      <w:r w:rsidR="004A52C8" w:rsidRPr="00E065F8">
        <w:rPr>
          <w:rFonts w:ascii="Times New Roman" w:hAnsi="Times New Roman" w:cs="Times New Roman"/>
        </w:rPr>
        <w:t>l</w:t>
      </w:r>
      <w:r w:rsidR="001F38AA" w:rsidRPr="00D56B68">
        <w:rPr>
          <w:rFonts w:ascii="Times New Roman" w:hAnsi="Times New Roman" w:cs="Times New Roman"/>
          <w:rPrChange w:id="1232" w:author="Wei Qi Yan" w:date="2024-12-18T19:31:00Z" w16du:dateUtc="2024-12-18T06:31:00Z">
            <w:rPr>
              <w:rFonts w:ascii="Times New Roman" w:hAnsi="Times New Roman" w:cs="Times New Roman" w:hint="eastAsia"/>
            </w:rPr>
          </w:rPrChange>
        </w:rPr>
        <w:t xml:space="preserve"> &amp; </w:t>
      </w:r>
      <w:r w:rsidR="007C5F53" w:rsidRPr="00E065F8">
        <w:rPr>
          <w:rFonts w:ascii="Times New Roman" w:hAnsi="Times New Roman" w:cs="Times New Roman"/>
        </w:rPr>
        <w:t>multi-stream</w:t>
      </w:r>
      <w:bookmarkEnd w:id="1230"/>
    </w:p>
    <w:p w14:paraId="657179D1" w14:textId="77777777" w:rsidR="00D377BE" w:rsidRPr="00E065F8" w:rsidRDefault="00D1788B" w:rsidP="001F38AA">
      <w:pPr>
        <w:spacing w:line="360" w:lineRule="auto"/>
        <w:ind w:firstLine="420"/>
        <w:rPr>
          <w:rFonts w:ascii="Times New Roman" w:hAnsi="Times New Roman" w:cs="Times New Roman"/>
          <w:sz w:val="24"/>
          <w:szCs w:val="24"/>
        </w:rPr>
      </w:pPr>
      <w:r w:rsidRPr="00D56B68">
        <w:rPr>
          <w:rFonts w:ascii="Times New Roman" w:hAnsi="Times New Roman" w:cs="Times New Roman"/>
          <w:sz w:val="24"/>
          <w:szCs w:val="24"/>
          <w:rPrChange w:id="1233" w:author="Wei Qi Yan" w:date="2024-12-18T19:31:00Z" w16du:dateUtc="2024-12-18T06:31:00Z">
            <w:rPr>
              <w:rFonts w:ascii="Times New Roman" w:hAnsi="Times New Roman" w:cs="Times New Roman" w:hint="eastAsia"/>
              <w:sz w:val="24"/>
              <w:szCs w:val="24"/>
            </w:rPr>
          </w:rPrChange>
        </w:rPr>
        <w:t>M</w:t>
      </w:r>
      <w:r w:rsidRPr="00E065F8">
        <w:rPr>
          <w:rFonts w:ascii="Times New Roman" w:hAnsi="Times New Roman" w:cs="Times New Roman"/>
          <w:sz w:val="24"/>
          <w:szCs w:val="24"/>
        </w:rPr>
        <w:t xml:space="preserve">ultimodal </w:t>
      </w:r>
      <w:r w:rsidR="001F38AA" w:rsidRPr="00E065F8">
        <w:rPr>
          <w:rFonts w:ascii="Times New Roman" w:hAnsi="Times New Roman" w:cs="Times New Roman"/>
          <w:sz w:val="24"/>
          <w:szCs w:val="24"/>
        </w:rPr>
        <w:t>approaches, such as those employed in ViLT, CLIP, and Blip2, are not directly applicable due to several domain-specific constraints and requirements. Multimodal models like ViLT,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sidRPr="00D56B68">
        <w:rPr>
          <w:rFonts w:ascii="Times New Roman" w:hAnsi="Times New Roman" w:cs="Times New Roman"/>
          <w:sz w:val="24"/>
          <w:szCs w:val="24"/>
          <w:rPrChange w:id="1234" w:author="Wei Qi Yan" w:date="2024-12-18T19:31:00Z" w16du:dateUtc="2024-12-18T06:31:00Z">
            <w:rPr>
              <w:rFonts w:ascii="Times New Roman" w:hAnsi="Times New Roman" w:cs="Times New Roman" w:hint="eastAsia"/>
              <w:sz w:val="24"/>
              <w:szCs w:val="24"/>
            </w:rPr>
          </w:rPrChange>
        </w:rPr>
        <w:t xml:space="preserve"> </w:t>
      </w:r>
      <w:r w:rsidR="001F38AA" w:rsidRPr="00E065F8">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E065F8">
        <w:rPr>
          <w:rFonts w:ascii="Times New Roman" w:hAnsi="Times New Roman" w:cs="Times New Roman"/>
          <w:sz w:val="24"/>
          <w:szCs w:val="24"/>
        </w:rPr>
        <w:t xml:space="preserve"> </w:t>
      </w:r>
    </w:p>
    <w:p w14:paraId="42A96479" w14:textId="77777777" w:rsidR="00D377BE" w:rsidRPr="00E065F8" w:rsidRDefault="00D377BE" w:rsidP="001F38AA">
      <w:pPr>
        <w:spacing w:line="360" w:lineRule="auto"/>
        <w:ind w:firstLine="420"/>
        <w:rPr>
          <w:rFonts w:ascii="Times New Roman" w:hAnsi="Times New Roman" w:cs="Times New Roman"/>
          <w:sz w:val="24"/>
          <w:szCs w:val="24"/>
        </w:rPr>
      </w:pPr>
    </w:p>
    <w:p w14:paraId="044B6799" w14:textId="56C0E5DC" w:rsidR="00BB195D" w:rsidRPr="00E065F8" w:rsidRDefault="00D1788B" w:rsidP="001F38AA">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Similarly, </w:t>
      </w:r>
      <w:bookmarkStart w:id="1235" w:name="_Hlk184715182"/>
      <w:r w:rsidRPr="00E065F8">
        <w:rPr>
          <w:rFonts w:ascii="Times New Roman" w:hAnsi="Times New Roman" w:cs="Times New Roman"/>
          <w:sz w:val="24"/>
          <w:szCs w:val="24"/>
        </w:rPr>
        <w:t xml:space="preserve">multi-stream </w:t>
      </w:r>
      <w:bookmarkEnd w:id="1235"/>
      <w:r w:rsidRPr="00E065F8">
        <w:rPr>
          <w:rFonts w:ascii="Times New Roman" w:hAnsi="Times New Roman" w:cs="Times New Roman"/>
          <w:sz w:val="24"/>
          <w:szCs w:val="24"/>
        </w:rPr>
        <w:t xml:space="preserve">networks commonly used in action segmentation, which process different streams such as RGB, optical flow, </w:t>
      </w:r>
      <w:r w:rsidR="005F2FD3" w:rsidRPr="00E065F8">
        <w:rPr>
          <w:rFonts w:ascii="Times New Roman" w:hAnsi="Times New Roman" w:cs="Times New Roman"/>
          <w:sz w:val="24"/>
          <w:szCs w:val="24"/>
        </w:rPr>
        <w:t xml:space="preserve">and temporal data for action segmentation (e.g., </w:t>
      </w:r>
      <w:proofErr w:type="spellStart"/>
      <w:r w:rsidR="005F2FD3" w:rsidRPr="00E065F8">
        <w:rPr>
          <w:rFonts w:ascii="Times New Roman" w:hAnsi="Times New Roman" w:cs="Times New Roman"/>
          <w:sz w:val="24"/>
          <w:szCs w:val="24"/>
        </w:rPr>
        <w:lastRenderedPageBreak/>
        <w:t>TTNet</w:t>
      </w:r>
      <w:proofErr w:type="spellEnd"/>
      <w:r w:rsidR="005F2FD3" w:rsidRPr="00E065F8">
        <w:rPr>
          <w:rFonts w:ascii="Times New Roman" w:hAnsi="Times New Roman" w:cs="Times New Roman"/>
          <w:sz w:val="24"/>
          <w:szCs w:val="24"/>
        </w:rPr>
        <w:t>) introduce further computational complexity that is impractical for live coaching systems. While such models excel in detecting and segmenting actions offline, their resource-heavy design conflicts with the lightweight and efficient processing needed for real-time sports analytics.</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is specifically designed for real-time performance, where rapid analysis and immediate feedback are critical.</w:t>
      </w:r>
      <w:r w:rsidR="005F2FD3" w:rsidRPr="00D56B68">
        <w:rPr>
          <w:rFonts w:ascii="Times New Roman" w:hAnsi="Times New Roman" w:cs="Times New Roman"/>
          <w:sz w:val="24"/>
          <w:szCs w:val="24"/>
          <w:rPrChange w:id="1236" w:author="Wei Qi Yan" w:date="2024-12-18T19:31:00Z" w16du:dateUtc="2024-12-18T06:31:00Z">
            <w:rPr>
              <w:rFonts w:ascii="Times New Roman" w:hAnsi="Times New Roman" w:cs="Times New Roman" w:hint="eastAsia"/>
              <w:sz w:val="24"/>
              <w:szCs w:val="24"/>
            </w:rPr>
          </w:rPrChange>
        </w:rPr>
        <w:t xml:space="preserve"> </w:t>
      </w:r>
      <w:r w:rsidR="005F2FD3" w:rsidRPr="00E065F8">
        <w:rPr>
          <w:rFonts w:ascii="Times New Roman" w:hAnsi="Times New Roman" w:cs="Times New Roman"/>
          <w:sz w:val="24"/>
          <w:szCs w:val="24"/>
        </w:rPr>
        <w:t>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use in real-time scenarios. Moreover, modern techniques for temporal action segmentation, as analyzed by Ding et al. (2024), underscore the challenges of balancing computational demands with the granularity of action recognition, particularly in sports applications.</w:t>
      </w:r>
      <w:r w:rsidR="005F2FD3" w:rsidRPr="00D56B68">
        <w:rPr>
          <w:rFonts w:ascii="Times New Roman" w:hAnsi="Times New Roman" w:cs="Times New Roman"/>
          <w:sz w:val="24"/>
          <w:szCs w:val="24"/>
          <w:rPrChange w:id="1237" w:author="Wei Qi Yan" w:date="2024-12-18T19:31:00Z" w16du:dateUtc="2024-12-18T06:31:00Z">
            <w:rPr>
              <w:rFonts w:ascii="Times New Roman" w:hAnsi="Times New Roman" w:cs="Times New Roman" w:hint="eastAsia"/>
              <w:sz w:val="24"/>
              <w:szCs w:val="24"/>
            </w:rPr>
          </w:rPrChange>
        </w:rPr>
        <w:t xml:space="preserve"> </w:t>
      </w:r>
    </w:p>
    <w:p w14:paraId="42840238" w14:textId="77777777" w:rsidR="00D1788B" w:rsidRPr="00E065F8" w:rsidRDefault="00D1788B" w:rsidP="00D1788B">
      <w:pPr>
        <w:spacing w:line="360" w:lineRule="auto"/>
        <w:ind w:firstLine="420"/>
        <w:rPr>
          <w:rFonts w:ascii="Times New Roman" w:hAnsi="Times New Roman" w:cs="Times New Roman"/>
          <w:sz w:val="24"/>
          <w:szCs w:val="24"/>
        </w:rPr>
      </w:pPr>
    </w:p>
    <w:p w14:paraId="5D843F54" w14:textId="64072FAD" w:rsidR="00BB195D" w:rsidRPr="00E065F8" w:rsidRDefault="00BB195D" w:rsidP="00BB195D">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Additionally,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focuses on leveraging specialized CV</w:t>
      </w:r>
      <w:r w:rsidRPr="00D56B68">
        <w:rPr>
          <w:rFonts w:ascii="Times New Roman" w:hAnsi="Times New Roman" w:cs="Times New Roman"/>
          <w:sz w:val="24"/>
          <w:szCs w:val="24"/>
          <w:rPrChange w:id="1238"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 xml:space="preserve">techniques, such as 3D ball trajectory tracking and pose estimation, paired with task-specific fine-tuning </w:t>
      </w:r>
      <w:r w:rsidR="004E420C" w:rsidRPr="00E065F8">
        <w:rPr>
          <w:rFonts w:ascii="Times New Roman" w:hAnsi="Times New Roman" w:cs="Times New Roman"/>
          <w:sz w:val="24"/>
          <w:szCs w:val="24"/>
        </w:rPr>
        <w:t>of LLMs</w:t>
      </w:r>
      <w:r w:rsidRPr="00E065F8">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E065F8" w:rsidRDefault="00AF5CCD" w:rsidP="00AF5CCD">
      <w:pPr>
        <w:spacing w:before="240" w:after="240" w:line="360" w:lineRule="auto"/>
        <w:rPr>
          <w:rFonts w:ascii="Times New Roman" w:hAnsi="Times New Roman" w:cs="Times New Roman"/>
          <w:sz w:val="24"/>
          <w:szCs w:val="24"/>
        </w:rPr>
      </w:pPr>
    </w:p>
    <w:p w14:paraId="02B8C0CD" w14:textId="77777777" w:rsidR="00AF5CCD" w:rsidRPr="00E065F8" w:rsidRDefault="00AF5CCD" w:rsidP="00AF5CCD">
      <w:pPr>
        <w:widowControl/>
        <w:jc w:val="left"/>
        <w:rPr>
          <w:rFonts w:ascii="Times New Roman" w:hAnsi="Times New Roman" w:cs="Times New Roman"/>
          <w:sz w:val="44"/>
          <w:szCs w:val="44"/>
        </w:rPr>
      </w:pPr>
      <w:r w:rsidRPr="00E065F8">
        <w:rPr>
          <w:rFonts w:ascii="Times New Roman" w:hAnsi="Times New Roman" w:cs="Times New Roman"/>
          <w:kern w:val="0"/>
          <w:sz w:val="44"/>
          <w:szCs w:val="44"/>
        </w:rPr>
        <w:br w:type="page"/>
      </w:r>
    </w:p>
    <w:p w14:paraId="04C921FD" w14:textId="77777777" w:rsidR="00AF5CCD" w:rsidRPr="00E065F8" w:rsidRDefault="00AF5CCD" w:rsidP="00AF5CCD">
      <w:pPr>
        <w:spacing w:before="240" w:after="240" w:line="360" w:lineRule="auto"/>
        <w:rPr>
          <w:rFonts w:ascii="Times New Roman" w:hAnsi="Times New Roman" w:cs="Times New Roman"/>
          <w:sz w:val="44"/>
          <w:szCs w:val="44"/>
        </w:rPr>
      </w:pPr>
    </w:p>
    <w:p w14:paraId="33298C27" w14:textId="77777777" w:rsidR="00AF5CCD" w:rsidRPr="00E065F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1239" w:name="_Toc184799924"/>
      <w:r w:rsidRPr="00E065F8">
        <w:rPr>
          <w:rFonts w:ascii="Times New Roman" w:hAnsi="Times New Roman" w:cs="Times New Roman"/>
        </w:rPr>
        <w:t>Chapter 3 Methodology</w:t>
      </w:r>
      <w:bookmarkEnd w:id="1239"/>
    </w:p>
    <w:p w14:paraId="5BF28933" w14:textId="77777777" w:rsidR="00AF5CCD" w:rsidRPr="00E065F8" w:rsidRDefault="00AF5CCD" w:rsidP="00AF5CCD">
      <w:pPr>
        <w:spacing w:before="340" w:after="330" w:line="360" w:lineRule="auto"/>
        <w:rPr>
          <w:rFonts w:ascii="Times New Roman" w:hAnsi="Times New Roman" w:cs="Times New Roman"/>
          <w:i/>
          <w:sz w:val="24"/>
        </w:rPr>
      </w:pPr>
    </w:p>
    <w:p w14:paraId="028660B4" w14:textId="77777777" w:rsidR="00AF5CCD" w:rsidRPr="00E065F8" w:rsidRDefault="00AF5CCD" w:rsidP="00AF5CCD">
      <w:pPr>
        <w:spacing w:before="340" w:after="330" w:line="360" w:lineRule="auto"/>
        <w:rPr>
          <w:rFonts w:ascii="Times New Roman" w:hAnsi="Times New Roman" w:cs="Times New Roman"/>
          <w:i/>
          <w:sz w:val="24"/>
        </w:rPr>
      </w:pPr>
    </w:p>
    <w:p w14:paraId="78389C39" w14:textId="2D783AE9" w:rsidR="00AF5CCD" w:rsidRPr="00E065F8" w:rsidRDefault="00AF5CCD" w:rsidP="00794A12">
      <w:pPr>
        <w:widowControl/>
        <w:spacing w:before="240" w:after="240" w:line="360" w:lineRule="auto"/>
        <w:ind w:leftChars="1350" w:left="2835"/>
        <w:rPr>
          <w:rFonts w:ascii="Times New Roman" w:hAnsi="Times New Roman" w:cs="Times New Roman"/>
          <w:i/>
          <w:sz w:val="24"/>
        </w:rPr>
      </w:pPr>
      <w:r w:rsidRPr="00E065F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proofErr w:type="spellStart"/>
      <w:proofErr w:type="gramStart"/>
      <w:r w:rsidR="004B5A48" w:rsidRPr="00D56B68">
        <w:rPr>
          <w:rFonts w:ascii="Times New Roman" w:hAnsi="Times New Roman" w:cs="Times New Roman"/>
          <w:i/>
          <w:sz w:val="24"/>
          <w:rPrChange w:id="1240" w:author="Wei Qi Yan" w:date="2024-12-18T19:31:00Z" w16du:dateUtc="2024-12-18T06:31:00Z">
            <w:rPr>
              <w:rFonts w:ascii="Times New Roman" w:hAnsi="Times New Roman" w:cs="Times New Roman" w:hint="eastAsia"/>
              <w:i/>
              <w:sz w:val="24"/>
            </w:rPr>
          </w:rPrChange>
        </w:rPr>
        <w:t>ChatPPG</w:t>
      </w:r>
      <w:proofErr w:type="spellEnd"/>
      <w:r w:rsidR="004B5A48" w:rsidRPr="00D56B68">
        <w:rPr>
          <w:rFonts w:ascii="Times New Roman" w:hAnsi="Times New Roman" w:cs="Times New Roman"/>
          <w:i/>
          <w:sz w:val="24"/>
          <w:rPrChange w:id="1241" w:author="Wei Qi Yan" w:date="2024-12-18T19:31:00Z" w16du:dateUtc="2024-12-18T06:31:00Z">
            <w:rPr>
              <w:rFonts w:ascii="Times New Roman" w:hAnsi="Times New Roman" w:cs="Times New Roman" w:hint="eastAsia"/>
              <w:i/>
              <w:sz w:val="24"/>
            </w:rPr>
          </w:rPrChange>
        </w:rPr>
        <w:t xml:space="preserve"> </w:t>
      </w:r>
      <w:r w:rsidRPr="00E065F8">
        <w:rPr>
          <w:rFonts w:ascii="Times New Roman" w:hAnsi="Times New Roman" w:cs="Times New Roman"/>
          <w:i/>
          <w:sz w:val="24"/>
        </w:rPr>
        <w:t xml:space="preserve"> which</w:t>
      </w:r>
      <w:proofErr w:type="gramEnd"/>
      <w:r w:rsidRPr="00E065F8">
        <w:rPr>
          <w:rFonts w:ascii="Times New Roman" w:hAnsi="Times New Roman" w:cs="Times New Roman"/>
          <w:i/>
          <w:sz w:val="24"/>
        </w:rPr>
        <w:t xml:space="preserve"> will be clearly introduced with the confident and imaginative use of the feature description methods. </w:t>
      </w:r>
    </w:p>
    <w:p w14:paraId="2ECE37D0" w14:textId="77777777" w:rsidR="00AF5CCD" w:rsidRPr="00E065F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E065F8" w:rsidRDefault="00AF5CCD" w:rsidP="00AF5CCD">
      <w:pPr>
        <w:widowControl/>
        <w:jc w:val="left"/>
        <w:rPr>
          <w:rFonts w:ascii="Times New Roman" w:hAnsi="Times New Roman" w:cs="Times New Roman"/>
          <w:sz w:val="24"/>
        </w:rPr>
      </w:pPr>
      <w:r w:rsidRPr="00E065F8">
        <w:rPr>
          <w:rFonts w:ascii="Times New Roman" w:hAnsi="Times New Roman" w:cs="Times New Roman"/>
          <w:kern w:val="0"/>
          <w:sz w:val="24"/>
        </w:rPr>
        <w:br w:type="page"/>
      </w:r>
    </w:p>
    <w:p w14:paraId="49DD78B6" w14:textId="588D67D9" w:rsidR="00733627" w:rsidRPr="00E065F8" w:rsidRDefault="00733627" w:rsidP="00BB5EED">
      <w:pPr>
        <w:pStyle w:val="Heading2"/>
        <w:numPr>
          <w:ilvl w:val="1"/>
          <w:numId w:val="12"/>
        </w:numPr>
        <w:rPr>
          <w:rFonts w:ascii="Times New Roman" w:hAnsi="Times New Roman" w:cs="Times New Roman"/>
        </w:rPr>
      </w:pPr>
      <w:bookmarkStart w:id="1242" w:name="_Toc184799925"/>
      <w:r w:rsidRPr="00D56B68">
        <w:rPr>
          <w:rFonts w:ascii="Times New Roman" w:hAnsi="Times New Roman" w:cs="Times New Roman"/>
          <w:rPrChange w:id="1243" w:author="Wei Qi Yan" w:date="2024-12-18T19:31:00Z" w16du:dateUtc="2024-12-18T06:31:00Z">
            <w:rPr>
              <w:rFonts w:ascii="Times New Roman" w:hAnsi="Times New Roman" w:cs="Times New Roman" w:hint="eastAsia"/>
            </w:rPr>
          </w:rPrChange>
        </w:rPr>
        <w:lastRenderedPageBreak/>
        <w:t>Introduction</w:t>
      </w:r>
      <w:bookmarkEnd w:id="1242"/>
    </w:p>
    <w:p w14:paraId="7BE2FA70" w14:textId="382CE757" w:rsidR="00733627" w:rsidRPr="00E065F8" w:rsidRDefault="00733627" w:rsidP="006C30A6">
      <w:pPr>
        <w:spacing w:line="360" w:lineRule="auto"/>
        <w:ind w:firstLine="420"/>
        <w:rPr>
          <w:rFonts w:ascii="Times New Roman" w:hAnsi="Times New Roman" w:cs="Times New Roman"/>
          <w:sz w:val="24"/>
          <w:szCs w:val="24"/>
        </w:rPr>
      </w:pP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integrates advanced CV, LLMs, and domain-specific tools to provide real-time analysis and guidance in table tennis. The workflow is designed to process match videos, extract actionable insights, and deliver them to coaches and players in an interactive format. Fig.</w:t>
      </w:r>
      <w:r w:rsidR="00663A2E" w:rsidRPr="00D56B68">
        <w:rPr>
          <w:rFonts w:ascii="Times New Roman" w:hAnsi="Times New Roman" w:cs="Times New Roman"/>
          <w:sz w:val="24"/>
          <w:szCs w:val="24"/>
          <w:rPrChange w:id="1244" w:author="Wei Qi Yan" w:date="2024-12-18T19:31:00Z" w16du:dateUtc="2024-12-18T06:31:00Z">
            <w:rPr>
              <w:rFonts w:ascii="Times New Roman" w:hAnsi="Times New Roman" w:cs="Times New Roman" w:hint="eastAsia"/>
              <w:sz w:val="24"/>
              <w:szCs w:val="24"/>
            </w:rPr>
          </w:rPrChange>
        </w:rPr>
        <w:t xml:space="preserve"> </w:t>
      </w:r>
      <w:r w:rsidR="0078451B" w:rsidRPr="00D56B68">
        <w:rPr>
          <w:rFonts w:ascii="Times New Roman" w:hAnsi="Times New Roman" w:cs="Times New Roman"/>
          <w:sz w:val="24"/>
          <w:szCs w:val="24"/>
          <w:rPrChange w:id="1245" w:author="Wei Qi Yan" w:date="2024-12-18T19:31:00Z" w16du:dateUtc="2024-12-18T06:31:00Z">
            <w:rPr>
              <w:rFonts w:ascii="Times New Roman" w:hAnsi="Times New Roman" w:cs="Times New Roman" w:hint="eastAsia"/>
              <w:sz w:val="24"/>
              <w:szCs w:val="24"/>
            </w:rPr>
          </w:rPrChange>
        </w:rPr>
        <w:t>1</w:t>
      </w:r>
      <w:r w:rsidRPr="00E065F8">
        <w:rPr>
          <w:rFonts w:ascii="Times New Roman" w:hAnsi="Times New Roman" w:cs="Times New Roman"/>
          <w:sz w:val="24"/>
          <w:szCs w:val="24"/>
        </w:rPr>
        <w:t xml:space="preserve"> illustrates the overall architecture, which outlines the end-to-end process from data acquisition to professional analysis and user interaction.</w:t>
      </w:r>
    </w:p>
    <w:p w14:paraId="0AB1C2A8" w14:textId="77777777" w:rsidR="002535D7" w:rsidRPr="00E065F8" w:rsidRDefault="002535D7" w:rsidP="006C30A6">
      <w:pPr>
        <w:spacing w:line="360" w:lineRule="auto"/>
        <w:ind w:firstLine="420"/>
        <w:rPr>
          <w:rFonts w:ascii="Times New Roman" w:hAnsi="Times New Roman" w:cs="Times New Roman"/>
          <w:sz w:val="24"/>
          <w:szCs w:val="24"/>
        </w:rPr>
      </w:pPr>
    </w:p>
    <w:p w14:paraId="3A523828" w14:textId="77777777" w:rsidR="00006C89" w:rsidRPr="00D56B68" w:rsidRDefault="00733627" w:rsidP="00006C89">
      <w:pPr>
        <w:keepNext/>
        <w:rPr>
          <w:rFonts w:ascii="Times New Roman" w:hAnsi="Times New Roman" w:cs="Times New Roman"/>
          <w:rPrChange w:id="1246" w:author="Wei Qi Yan" w:date="2024-12-18T19:31:00Z" w16du:dateUtc="2024-12-18T06:31:00Z">
            <w:rPr/>
          </w:rPrChange>
        </w:rPr>
      </w:pPr>
      <w:r w:rsidRPr="00D56B68">
        <w:rPr>
          <w:rFonts w:ascii="Times New Roman" w:hAnsi="Times New Roman" w:cs="Times New Roman"/>
          <w:noProof/>
          <w:lang w:val="en-NZ"/>
          <w:rPrChange w:id="1247" w:author="Wei Qi Yan" w:date="2024-12-18T19:31:00Z" w16du:dateUtc="2024-12-18T06:31:00Z">
            <w:rPr>
              <w:noProof/>
              <w:lang w:val="en-NZ"/>
            </w:rPr>
          </w:rPrChange>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7957FDD6" w14:textId="706B0AFE" w:rsidR="00006C89" w:rsidRPr="00D56B68" w:rsidRDefault="00006C89" w:rsidP="00006C89">
      <w:pPr>
        <w:pStyle w:val="Caption"/>
        <w:rPr>
          <w:rFonts w:ascii="Times New Roman" w:hAnsi="Times New Roman" w:cs="Times New Roman"/>
          <w:rPrChange w:id="1248" w:author="Wei Qi Yan" w:date="2024-12-18T19:31:00Z" w16du:dateUtc="2024-12-18T06:31:00Z">
            <w:rPr/>
          </w:rPrChange>
        </w:rPr>
      </w:pPr>
      <w:bookmarkStart w:id="1249" w:name="_Toc184748197"/>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Workflow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for </w:t>
      </w:r>
      <w:ins w:id="1250" w:author="Wei Qi Yan" w:date="2024-12-18T19:35:00Z" w16du:dateUtc="2024-12-18T06:35:00Z">
        <w:r w:rsidR="00404A65">
          <w:rPr>
            <w:rFonts w:ascii="Times New Roman" w:hAnsi="Times New Roman" w:cs="Times New Roman"/>
            <w:sz w:val="24"/>
            <w:szCs w:val="24"/>
          </w:rPr>
          <w:t>r</w:t>
        </w:r>
      </w:ins>
      <w:del w:id="1251" w:author="Wei Qi Yan" w:date="2024-12-18T19:35:00Z" w16du:dateUtc="2024-12-18T06:35:00Z">
        <w:r w:rsidRPr="00E065F8" w:rsidDel="00404A65">
          <w:rPr>
            <w:rFonts w:ascii="Times New Roman" w:hAnsi="Times New Roman" w:cs="Times New Roman"/>
            <w:sz w:val="24"/>
            <w:szCs w:val="24"/>
          </w:rPr>
          <w:delText>R</w:delText>
        </w:r>
      </w:del>
      <w:r w:rsidRPr="00E065F8">
        <w:rPr>
          <w:rFonts w:ascii="Times New Roman" w:hAnsi="Times New Roman" w:cs="Times New Roman"/>
          <w:sz w:val="24"/>
          <w:szCs w:val="24"/>
        </w:rPr>
        <w:t>eal-</w:t>
      </w:r>
      <w:ins w:id="1252" w:author="Wei Qi Yan" w:date="2024-12-18T19:35:00Z" w16du:dateUtc="2024-12-18T06:35:00Z">
        <w:r w:rsidR="00404A65">
          <w:rPr>
            <w:rFonts w:ascii="Times New Roman" w:hAnsi="Times New Roman" w:cs="Times New Roman"/>
            <w:sz w:val="24"/>
            <w:szCs w:val="24"/>
          </w:rPr>
          <w:t>t</w:t>
        </w:r>
      </w:ins>
      <w:del w:id="1253" w:author="Wei Qi Yan" w:date="2024-12-18T19:35:00Z" w16du:dateUtc="2024-12-18T06:35:00Z">
        <w:r w:rsidRPr="00E065F8" w:rsidDel="00404A65">
          <w:rPr>
            <w:rFonts w:ascii="Times New Roman" w:hAnsi="Times New Roman" w:cs="Times New Roman"/>
            <w:sz w:val="24"/>
            <w:szCs w:val="24"/>
          </w:rPr>
          <w:delText>T</w:delText>
        </w:r>
      </w:del>
      <w:r w:rsidRPr="00E065F8">
        <w:rPr>
          <w:rFonts w:ascii="Times New Roman" w:hAnsi="Times New Roman" w:cs="Times New Roman"/>
          <w:sz w:val="24"/>
          <w:szCs w:val="24"/>
        </w:rPr>
        <w:t xml:space="preserve">ime </w:t>
      </w:r>
      <w:ins w:id="1254" w:author="Wei Qi Yan" w:date="2024-12-18T19:35:00Z" w16du:dateUtc="2024-12-18T06:35:00Z">
        <w:r w:rsidR="00404A65">
          <w:rPr>
            <w:rFonts w:ascii="Times New Roman" w:hAnsi="Times New Roman" w:cs="Times New Roman"/>
            <w:sz w:val="24"/>
            <w:szCs w:val="24"/>
          </w:rPr>
          <w:t>t</w:t>
        </w:r>
      </w:ins>
      <w:del w:id="1255" w:author="Wei Qi Yan" w:date="2024-12-18T19:35:00Z" w16du:dateUtc="2024-12-18T06:35:00Z">
        <w:r w:rsidRPr="00E065F8" w:rsidDel="00404A65">
          <w:rPr>
            <w:rFonts w:ascii="Times New Roman" w:hAnsi="Times New Roman" w:cs="Times New Roman"/>
            <w:sz w:val="24"/>
            <w:szCs w:val="24"/>
          </w:rPr>
          <w:delText>T</w:delText>
        </w:r>
      </w:del>
      <w:r w:rsidRPr="00E065F8">
        <w:rPr>
          <w:rFonts w:ascii="Times New Roman" w:hAnsi="Times New Roman" w:cs="Times New Roman"/>
          <w:sz w:val="24"/>
          <w:szCs w:val="24"/>
        </w:rPr>
        <w:t xml:space="preserve">able </w:t>
      </w:r>
      <w:ins w:id="1256" w:author="Wei Qi Yan" w:date="2024-12-18T19:35:00Z" w16du:dateUtc="2024-12-18T06:35:00Z">
        <w:r w:rsidR="00404A65">
          <w:rPr>
            <w:rFonts w:ascii="Times New Roman" w:hAnsi="Times New Roman" w:cs="Times New Roman"/>
            <w:sz w:val="24"/>
            <w:szCs w:val="24"/>
          </w:rPr>
          <w:t>t</w:t>
        </w:r>
      </w:ins>
      <w:del w:id="1257" w:author="Wei Qi Yan" w:date="2024-12-18T19:35:00Z" w16du:dateUtc="2024-12-18T06:35:00Z">
        <w:r w:rsidRPr="00E065F8" w:rsidDel="00404A65">
          <w:rPr>
            <w:rFonts w:ascii="Times New Roman" w:hAnsi="Times New Roman" w:cs="Times New Roman"/>
            <w:sz w:val="24"/>
            <w:szCs w:val="24"/>
          </w:rPr>
          <w:delText>T</w:delText>
        </w:r>
      </w:del>
      <w:r w:rsidRPr="00E065F8">
        <w:rPr>
          <w:rFonts w:ascii="Times New Roman" w:hAnsi="Times New Roman" w:cs="Times New Roman"/>
          <w:sz w:val="24"/>
          <w:szCs w:val="24"/>
        </w:rPr>
        <w:t xml:space="preserve">ennis </w:t>
      </w:r>
      <w:ins w:id="1258" w:author="Wei Qi Yan" w:date="2024-12-18T19:35:00Z" w16du:dateUtc="2024-12-18T06:35:00Z">
        <w:r w:rsidR="00404A65">
          <w:rPr>
            <w:rFonts w:ascii="Times New Roman" w:hAnsi="Times New Roman" w:cs="Times New Roman"/>
            <w:sz w:val="24"/>
            <w:szCs w:val="24"/>
          </w:rPr>
          <w:t>a</w:t>
        </w:r>
      </w:ins>
      <w:del w:id="1259" w:author="Wei Qi Yan" w:date="2024-12-18T19:35:00Z" w16du:dateUtc="2024-12-18T06:35:00Z">
        <w:r w:rsidRPr="00E065F8" w:rsidDel="00404A65">
          <w:rPr>
            <w:rFonts w:ascii="Times New Roman" w:hAnsi="Times New Roman" w:cs="Times New Roman"/>
            <w:sz w:val="24"/>
            <w:szCs w:val="24"/>
          </w:rPr>
          <w:delText>A</w:delText>
        </w:r>
      </w:del>
      <w:r w:rsidRPr="00E065F8">
        <w:rPr>
          <w:rFonts w:ascii="Times New Roman" w:hAnsi="Times New Roman" w:cs="Times New Roman"/>
          <w:sz w:val="24"/>
          <w:szCs w:val="24"/>
        </w:rPr>
        <w:t xml:space="preserve">nalysis and </w:t>
      </w:r>
      <w:ins w:id="1260" w:author="Wei Qi Yan" w:date="2024-12-18T19:35:00Z" w16du:dateUtc="2024-12-18T06:35:00Z">
        <w:r w:rsidR="00404A65">
          <w:rPr>
            <w:rFonts w:ascii="Times New Roman" w:hAnsi="Times New Roman" w:cs="Times New Roman"/>
            <w:sz w:val="24"/>
            <w:szCs w:val="24"/>
          </w:rPr>
          <w:t>g</w:t>
        </w:r>
      </w:ins>
      <w:del w:id="1261" w:author="Wei Qi Yan" w:date="2024-12-18T19:35:00Z" w16du:dateUtc="2024-12-18T06:35:00Z">
        <w:r w:rsidRPr="00E065F8" w:rsidDel="00404A65">
          <w:rPr>
            <w:rFonts w:ascii="Times New Roman" w:hAnsi="Times New Roman" w:cs="Times New Roman"/>
            <w:sz w:val="24"/>
            <w:szCs w:val="24"/>
          </w:rPr>
          <w:delText>G</w:delText>
        </w:r>
      </w:del>
      <w:r w:rsidRPr="00E065F8">
        <w:rPr>
          <w:rFonts w:ascii="Times New Roman" w:hAnsi="Times New Roman" w:cs="Times New Roman"/>
          <w:sz w:val="24"/>
          <w:szCs w:val="24"/>
        </w:rPr>
        <w:t>uidance</w:t>
      </w:r>
      <w:bookmarkEnd w:id="1249"/>
      <w:r w:rsidRPr="00D56B68">
        <w:rPr>
          <w:rFonts w:ascii="Times New Roman" w:hAnsi="Times New Roman" w:cs="Times New Roman"/>
          <w:rPrChange w:id="1262" w:author="Wei Qi Yan" w:date="2024-12-18T19:31:00Z" w16du:dateUtc="2024-12-18T06:31:00Z">
            <w:rPr>
              <w:rFonts w:hint="eastAsia"/>
            </w:rPr>
          </w:rPrChange>
        </w:rPr>
        <w:t xml:space="preserve"> </w:t>
      </w:r>
    </w:p>
    <w:p w14:paraId="0E20DFDE" w14:textId="14CF28E9" w:rsidR="00733627" w:rsidRPr="00E065F8" w:rsidDel="00155E6A" w:rsidRDefault="00733627" w:rsidP="00733627">
      <w:pPr>
        <w:pStyle w:val="figurecaption"/>
        <w:numPr>
          <w:ilvl w:val="0"/>
          <w:numId w:val="0"/>
        </w:numPr>
        <w:rPr>
          <w:del w:id="1263" w:author="Wei Qi Yan" w:date="2024-12-18T19:35:00Z" w16du:dateUtc="2024-12-18T06:35:00Z"/>
          <w:lang w:eastAsia="zh-CN"/>
        </w:rPr>
      </w:pPr>
      <w:del w:id="1264" w:author="Wei Qi Yan" w:date="2024-12-18T19:35:00Z" w16du:dateUtc="2024-12-18T06:35:00Z">
        <w:r w:rsidRPr="00E065F8" w:rsidDel="00155E6A">
          <w:rPr>
            <w:iCs/>
            <w:sz w:val="20"/>
            <w:szCs w:val="20"/>
          </w:rPr>
          <w:delText>(</w:delText>
        </w:r>
        <w:r w:rsidRPr="00E065F8" w:rsidDel="00155E6A">
          <w:rPr>
            <w:i/>
            <w:iCs/>
            <w:sz w:val="20"/>
            <w:szCs w:val="20"/>
          </w:rPr>
          <w:delText>This figure illustrates the end-to-end workflow of ChatPPG. The system begins with data acquisition from multiple cameras, followed by object detection, 3D world reconstruction, and 3D trajectory analysis using a computer vision module. These outputs feed into ChatPPG, an LLM fine-tuned with LoRA, which interacts with external tools via function calling. The system provides coaches and players with visualizations and actionable insights, enabling real-time analysis and guidance</w:delText>
        </w:r>
        <w:r w:rsidRPr="00E065F8" w:rsidDel="00155E6A">
          <w:rPr>
            <w:iCs/>
            <w:sz w:val="20"/>
            <w:szCs w:val="20"/>
          </w:rPr>
          <w:delText>)</w:delText>
        </w:r>
      </w:del>
    </w:p>
    <w:p w14:paraId="1FBC2802" w14:textId="71C886CE" w:rsidR="00733627"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system begins with video recording using synchronized cameras, capable of capturing high-resolution footage at 120 frames per second. The recorded videos are processed </w:t>
      </w:r>
      <w:proofErr w:type="gramStart"/>
      <w:r w:rsidRPr="00E065F8">
        <w:rPr>
          <w:rFonts w:ascii="Times New Roman" w:hAnsi="Times New Roman" w:cs="Times New Roman"/>
          <w:sz w:val="24"/>
          <w:szCs w:val="24"/>
        </w:rPr>
        <w:t>using  YOLO</w:t>
      </w:r>
      <w:proofErr w:type="gramEnd"/>
      <w:r w:rsidR="004912ED" w:rsidRPr="00D56B68">
        <w:rPr>
          <w:rFonts w:ascii="Times New Roman" w:hAnsi="Times New Roman" w:cs="Times New Roman"/>
          <w:sz w:val="24"/>
          <w:szCs w:val="24"/>
          <w:rPrChange w:id="1265" w:author="Wei Qi Yan" w:date="2024-12-18T19:31:00Z" w16du:dateUtc="2024-12-18T06:31:00Z">
            <w:rPr>
              <w:rFonts w:ascii="Times New Roman" w:hAnsi="Times New Roman" w:cs="Times New Roman" w:hint="eastAsia"/>
              <w:sz w:val="24"/>
              <w:szCs w:val="24"/>
            </w:rPr>
          </w:rPrChange>
        </w:rPr>
        <w:t xml:space="preserve">11 </w:t>
      </w:r>
      <w:r w:rsidRPr="00E065F8">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D56B68">
        <w:rPr>
          <w:rFonts w:ascii="Times New Roman" w:hAnsi="Times New Roman" w:cs="Times New Roman"/>
          <w:sz w:val="24"/>
          <w:szCs w:val="24"/>
          <w:rPrChange w:id="1266" w:author="Wei Qi Yan" w:date="2024-12-18T19:31:00Z" w16du:dateUtc="2024-12-18T06:31:00Z">
            <w:rPr>
              <w:rFonts w:ascii="Times New Roman" w:hAnsi="Times New Roman" w:cs="Times New Roman" w:hint="eastAsia"/>
              <w:sz w:val="24"/>
              <w:szCs w:val="24"/>
            </w:rPr>
          </w:rPrChange>
        </w:rPr>
        <w:t>.</w:t>
      </w:r>
    </w:p>
    <w:p w14:paraId="2907C8EB" w14:textId="77777777" w:rsidR="002376A2" w:rsidRPr="00E065F8" w:rsidRDefault="002376A2" w:rsidP="006C30A6">
      <w:pPr>
        <w:spacing w:line="360" w:lineRule="auto"/>
        <w:ind w:firstLine="420"/>
        <w:rPr>
          <w:rFonts w:ascii="Times New Roman" w:hAnsi="Times New Roman" w:cs="Times New Roman"/>
          <w:sz w:val="24"/>
          <w:szCs w:val="24"/>
        </w:rPr>
      </w:pPr>
    </w:p>
    <w:p w14:paraId="6A781F80" w14:textId="6CD51F4C" w:rsidR="00993943"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CV module plays a critical role in </w:t>
      </w:r>
      <w:proofErr w:type="spellStart"/>
      <w:r w:rsidRPr="00E065F8">
        <w:rPr>
          <w:rFonts w:ascii="Times New Roman" w:hAnsi="Times New Roman" w:cs="Times New Roman"/>
          <w:sz w:val="24"/>
          <w:szCs w:val="24"/>
        </w:rPr>
        <w:t>analysing</w:t>
      </w:r>
      <w:proofErr w:type="spellEnd"/>
      <w:r w:rsidRPr="00E065F8">
        <w:rPr>
          <w:rFonts w:ascii="Times New Roman" w:hAnsi="Times New Roman" w:cs="Times New Roman"/>
          <w:sz w:val="24"/>
          <w:szCs w:val="24"/>
        </w:rPr>
        <w:t xml:space="preserve"> player </w:t>
      </w:r>
      <w:proofErr w:type="spellStart"/>
      <w:r w:rsidRPr="00E065F8">
        <w:rPr>
          <w:rFonts w:ascii="Times New Roman" w:hAnsi="Times New Roman" w:cs="Times New Roman"/>
          <w:sz w:val="24"/>
          <w:szCs w:val="24"/>
        </w:rPr>
        <w:t>behaviour</w:t>
      </w:r>
      <w:proofErr w:type="spellEnd"/>
      <w:r w:rsidRPr="00E065F8">
        <w:rPr>
          <w:rFonts w:ascii="Times New Roman" w:hAnsi="Times New Roman" w:cs="Times New Roman"/>
          <w:sz w:val="24"/>
          <w:szCs w:val="24"/>
        </w:rPr>
        <w:t xml:space="preserve"> and match dynamics. By leveraging </w:t>
      </w:r>
      <w:proofErr w:type="spellStart"/>
      <w:r w:rsidRPr="00E065F8">
        <w:rPr>
          <w:rFonts w:ascii="Times New Roman" w:hAnsi="Times New Roman" w:cs="Times New Roman"/>
          <w:sz w:val="24"/>
          <w:szCs w:val="24"/>
        </w:rPr>
        <w:t>ByteTrack</w:t>
      </w:r>
      <w:proofErr w:type="spellEnd"/>
      <w:r w:rsidR="00932D61" w:rsidRPr="00D56B68">
        <w:rPr>
          <w:rFonts w:ascii="Times New Roman" w:hAnsi="Times New Roman" w:cs="Times New Roman"/>
          <w:sz w:val="24"/>
          <w:szCs w:val="24"/>
          <w:rPrChange w:id="1267" w:author="Wei Qi Yan" w:date="2024-12-18T19:31:00Z" w16du:dateUtc="2024-12-18T06:31:00Z">
            <w:rPr>
              <w:rFonts w:ascii="Times New Roman" w:hAnsi="Times New Roman" w:cs="Times New Roman" w:hint="eastAsia"/>
              <w:sz w:val="24"/>
              <w:szCs w:val="24"/>
            </w:rPr>
          </w:rPrChange>
        </w:rPr>
        <w:t xml:space="preserve"> (</w:t>
      </w:r>
      <w:r w:rsidR="00932D61" w:rsidRPr="00E065F8">
        <w:rPr>
          <w:rFonts w:ascii="Times New Roman" w:hAnsi="Times New Roman" w:cs="Times New Roman"/>
          <w:sz w:val="24"/>
          <w:szCs w:val="24"/>
        </w:rPr>
        <w:t>Zhang et al., 2022</w:t>
      </w:r>
      <w:r w:rsidR="00932D61" w:rsidRPr="00D56B68">
        <w:rPr>
          <w:rFonts w:ascii="Times New Roman" w:hAnsi="Times New Roman" w:cs="Times New Roman"/>
          <w:sz w:val="24"/>
          <w:szCs w:val="24"/>
          <w:rPrChange w:id="1268" w:author="Wei Qi Yan" w:date="2024-12-18T19:31:00Z" w16du:dateUtc="2024-12-18T06:31:00Z">
            <w:rPr>
              <w:rFonts w:ascii="Times New Roman" w:hAnsi="Times New Roman" w:cs="Times New Roman" w:hint="eastAsia"/>
              <w:sz w:val="24"/>
              <w:szCs w:val="24"/>
            </w:rPr>
          </w:rPrChange>
        </w:rPr>
        <w:t>)</w:t>
      </w:r>
      <w:r w:rsidRPr="00E065F8">
        <w:rPr>
          <w:rFonts w:ascii="Times New Roman" w:hAnsi="Times New Roman" w:cs="Times New Roman"/>
          <w:sz w:val="24"/>
          <w:szCs w:val="24"/>
        </w:rPr>
        <w:t xml:space="preserve"> tracking algorithms, it extracts key metrics such as player movement patterns, ball trajectories, and service legality. These outputs are integrated </w:t>
      </w:r>
      <w:r w:rsidRPr="00E065F8">
        <w:rPr>
          <w:rFonts w:ascii="Times New Roman" w:hAnsi="Times New Roman" w:cs="Times New Roman"/>
          <w:sz w:val="24"/>
          <w:szCs w:val="24"/>
        </w:rPr>
        <w:lastRenderedPageBreak/>
        <w:t xml:space="preserve">into the system's statistical engine to generate visualizations, such as movement heatmaps and trajectory plots, which provide quantitative insights into match performance. The CV module outputs form the basis for higher-level reasoning handled by </w:t>
      </w:r>
      <w:proofErr w:type="spellStart"/>
      <w:r w:rsidRPr="00E065F8">
        <w:rPr>
          <w:rFonts w:ascii="Times New Roman" w:hAnsi="Times New Roman" w:cs="Times New Roman"/>
          <w:sz w:val="24"/>
          <w:szCs w:val="24"/>
        </w:rPr>
        <w:t>ChatPPG</w:t>
      </w:r>
      <w:proofErr w:type="spellEnd"/>
      <w:r w:rsidRPr="00D56B68">
        <w:rPr>
          <w:rFonts w:ascii="Times New Roman" w:hAnsi="Times New Roman" w:cs="Times New Roman"/>
          <w:sz w:val="24"/>
          <w:szCs w:val="24"/>
          <w:rPrChange w:id="1269" w:author="Wei Qi Yan" w:date="2024-12-18T19:31:00Z" w16du:dateUtc="2024-12-18T06:31:00Z">
            <w:rPr>
              <w:rFonts w:ascii="Times New Roman" w:hAnsi="Times New Roman" w:cs="Times New Roman" w:hint="eastAsia"/>
              <w:sz w:val="24"/>
              <w:szCs w:val="24"/>
            </w:rPr>
          </w:rPrChange>
        </w:rPr>
        <w:t>.</w:t>
      </w:r>
    </w:p>
    <w:p w14:paraId="468B3B34" w14:textId="77777777" w:rsidR="002376A2" w:rsidRPr="00E065F8" w:rsidRDefault="002376A2" w:rsidP="006C30A6">
      <w:pPr>
        <w:spacing w:line="360" w:lineRule="auto"/>
        <w:ind w:firstLine="420"/>
        <w:rPr>
          <w:rFonts w:ascii="Times New Roman" w:hAnsi="Times New Roman" w:cs="Times New Roman"/>
          <w:sz w:val="24"/>
          <w:szCs w:val="24"/>
        </w:rPr>
      </w:pPr>
    </w:p>
    <w:p w14:paraId="778A6D8E" w14:textId="77777777" w:rsidR="00993943"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At the core of the system lies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an LLM fine-tuned using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for table tennis-specific tasks. Function calling </w:t>
      </w:r>
      <w:r w:rsidRPr="00D56B68">
        <w:rPr>
          <w:rFonts w:ascii="Times New Roman" w:hAnsi="Times New Roman" w:cs="Times New Roman"/>
          <w:sz w:val="24"/>
          <w:szCs w:val="24"/>
          <w:rPrChange w:id="1270" w:author="Wei Qi Yan" w:date="2024-12-18T19:31:00Z" w16du:dateUtc="2024-12-18T06:31:00Z">
            <w:rPr>
              <w:rFonts w:ascii="Times New Roman" w:hAnsi="Times New Roman" w:cs="Times New Roman" w:hint="eastAsia"/>
              <w:sz w:val="24"/>
              <w:szCs w:val="24"/>
            </w:rPr>
          </w:rPrChange>
        </w:rPr>
        <w:t>ensures</w:t>
      </w:r>
      <w:r w:rsidRPr="00E065F8">
        <w:rPr>
          <w:rFonts w:ascii="Times New Roman" w:hAnsi="Times New Roman" w:cs="Times New Roman"/>
          <w:sz w:val="24"/>
          <w:szCs w:val="24"/>
        </w:rPr>
        <w:t xml:space="preserve"> the LLM can invoke appropriate external tools for specific computations, such as analyzing player performance or detecting fouls. This approach enables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E065F8" w:rsidRDefault="002376A2" w:rsidP="006C30A6">
      <w:pPr>
        <w:spacing w:line="360" w:lineRule="auto"/>
        <w:ind w:firstLine="420"/>
        <w:rPr>
          <w:rFonts w:ascii="Times New Roman" w:hAnsi="Times New Roman" w:cs="Times New Roman"/>
          <w:sz w:val="24"/>
          <w:szCs w:val="24"/>
        </w:rPr>
      </w:pPr>
    </w:p>
    <w:p w14:paraId="76ACC391" w14:textId="77777777" w:rsidR="009616E8"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final outputs are presented through an interactive interface, allowing coaches and players to engage directly with the system. Visualizations from the CV module, such as 3D trajectory graphs and heatmaps, are combined with textual guidance from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D56B68" w:rsidRDefault="009616E8" w:rsidP="009616E8">
      <w:pPr>
        <w:rPr>
          <w:rFonts w:ascii="Times New Roman" w:hAnsi="Times New Roman" w:cs="Times New Roman"/>
          <w:lang w:val="en-NZ"/>
          <w:rPrChange w:id="1271" w:author="Wei Qi Yan" w:date="2024-12-18T19:31:00Z" w16du:dateUtc="2024-12-18T06:31:00Z">
            <w:rPr>
              <w:lang w:val="en-NZ"/>
            </w:rPr>
          </w:rPrChange>
        </w:rPr>
      </w:pPr>
    </w:p>
    <w:p w14:paraId="51B71C82" w14:textId="762D137B" w:rsidR="009616E8" w:rsidRPr="00E065F8" w:rsidRDefault="00A77C3F" w:rsidP="009616E8">
      <w:pPr>
        <w:pStyle w:val="Heading2"/>
        <w:numPr>
          <w:ilvl w:val="1"/>
          <w:numId w:val="12"/>
        </w:numPr>
        <w:rPr>
          <w:rFonts w:ascii="Times New Roman" w:hAnsi="Times New Roman" w:cs="Times New Roman"/>
        </w:rPr>
      </w:pPr>
      <w:bookmarkStart w:id="1272" w:name="_Toc184799926"/>
      <w:r w:rsidRPr="00E065F8">
        <w:rPr>
          <w:rFonts w:ascii="Times New Roman" w:hAnsi="Times New Roman" w:cs="Times New Roman"/>
        </w:rPr>
        <w:t xml:space="preserve">Experimental </w:t>
      </w:r>
      <w:r w:rsidR="009616E8" w:rsidRPr="00D56B68">
        <w:rPr>
          <w:rFonts w:ascii="Times New Roman" w:hAnsi="Times New Roman" w:cs="Times New Roman"/>
          <w:rPrChange w:id="1273" w:author="Wei Qi Yan" w:date="2024-12-18T19:31:00Z" w16du:dateUtc="2024-12-18T06:31:00Z">
            <w:rPr>
              <w:rFonts w:ascii="Times New Roman" w:hAnsi="Times New Roman" w:cs="Times New Roman" w:hint="eastAsia"/>
            </w:rPr>
          </w:rPrChange>
        </w:rPr>
        <w:t>Setup</w:t>
      </w:r>
      <w:bookmarkEnd w:id="1272"/>
    </w:p>
    <w:p w14:paraId="606762FA" w14:textId="77777777" w:rsidR="0055360A" w:rsidRPr="00E065F8" w:rsidRDefault="0055360A" w:rsidP="0055360A">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The experimental setup consists of three high-speed USB cameras: two Logitech Brio 4K cameras, each operating at 90 frames per second (fps), and one Razer Kiyo Pro Ultra camera, operating at 60 fps. These frame rates were selected to ensure the temporal resolution needed to capture the rapid movements of the table tennis ball during high-speed serves and rallies. Each camera was connected via USB 3.0 to ensure minimal latency.</w:t>
      </w:r>
    </w:p>
    <w:p w14:paraId="794D09FA" w14:textId="77777777" w:rsidR="0055360A" w:rsidRPr="00E065F8" w:rsidRDefault="0055360A" w:rsidP="0055360A">
      <w:pPr>
        <w:spacing w:line="360" w:lineRule="auto"/>
        <w:ind w:firstLine="420"/>
        <w:rPr>
          <w:rFonts w:ascii="Times New Roman" w:hAnsi="Times New Roman" w:cs="Times New Roman"/>
          <w:sz w:val="24"/>
          <w:szCs w:val="24"/>
        </w:rPr>
      </w:pPr>
    </w:p>
    <w:p w14:paraId="22E6E655" w14:textId="4C8776DD" w:rsidR="009616E8" w:rsidRPr="00E065F8" w:rsidRDefault="0055360A" w:rsidP="0055360A">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cameras were strategically positioned around the table tennis table to capture the motion of the ball from multiple perspectives, as shown in Figure 1. The primary cameras, labeled Camera 1 and Camera 2, were placed to the left and right of the table, focusing on the </w:t>
      </w:r>
      <w:r w:rsidRPr="00E065F8">
        <w:rPr>
          <w:rFonts w:ascii="Times New Roman" w:hAnsi="Times New Roman" w:cs="Times New Roman"/>
          <w:sz w:val="24"/>
          <w:szCs w:val="24"/>
        </w:rPr>
        <w:lastRenderedPageBreak/>
        <w:t>critical serve area. This arrangement enabled the capture of the trajectory of the ball from multiple angles and facilitated the calculation of 3D coordinates using triangulation, which was essential for accurate trajectory analysis and foul detection. The verification camera, labeled Camera 3, was mounted on the ceiling above the athlete’s head, providing a top-down view that complemented the side views. While this overhead camera was not directly involved in 3D reconstruction, it improved tracking reliability by offering an additional perspective, particularly useful in cases where the ball was occluded in the side views</w:t>
      </w:r>
      <w:r w:rsidR="00A77C3F" w:rsidRPr="00E065F8">
        <w:rPr>
          <w:rFonts w:ascii="Times New Roman" w:hAnsi="Times New Roman" w:cs="Times New Roman"/>
          <w:sz w:val="24"/>
          <w:szCs w:val="24"/>
        </w:rPr>
        <w:t>.</w:t>
      </w:r>
    </w:p>
    <w:p w14:paraId="69500928" w14:textId="77777777" w:rsidR="00BD33C0" w:rsidRPr="00D56B68" w:rsidRDefault="00A77C3F" w:rsidP="00BD33C0">
      <w:pPr>
        <w:keepNext/>
        <w:spacing w:before="240" w:after="240" w:line="360" w:lineRule="auto"/>
        <w:rPr>
          <w:rFonts w:ascii="Times New Roman" w:hAnsi="Times New Roman" w:cs="Times New Roman"/>
          <w:rPrChange w:id="1274" w:author="Wei Qi Yan" w:date="2024-12-18T19:31:00Z" w16du:dateUtc="2024-12-18T06:31:00Z">
            <w:rPr/>
          </w:rPrChange>
        </w:rPr>
      </w:pPr>
      <w:r w:rsidRPr="00D56B68">
        <w:rPr>
          <w:rFonts w:ascii="Times New Roman" w:hAnsi="Times New Roman" w:cs="Times New Roman"/>
          <w:noProof/>
          <w:rPrChange w:id="1275" w:author="Wei Qi Yan" w:date="2024-12-18T19:31:00Z" w16du:dateUtc="2024-12-18T06:31:00Z">
            <w:rPr>
              <w:noProof/>
            </w:rPr>
          </w:rPrChange>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2DE35513" w14:textId="3756146C" w:rsidR="00BD33C0" w:rsidRPr="00D56B68" w:rsidRDefault="00BD33C0" w:rsidP="0092384A">
      <w:pPr>
        <w:pStyle w:val="Caption"/>
        <w:rPr>
          <w:rFonts w:ascii="Times New Roman" w:eastAsiaTheme="minorEastAsia" w:hAnsi="Times New Roman" w:cs="Times New Roman"/>
          <w:rPrChange w:id="1276" w:author="Wei Qi Yan" w:date="2024-12-18T19:31:00Z" w16du:dateUtc="2024-12-18T06:31:00Z">
            <w:rPr>
              <w:rFonts w:eastAsiaTheme="minorEastAsia"/>
            </w:rPr>
          </w:rPrChange>
        </w:rPr>
      </w:pPr>
      <w:bookmarkStart w:id="1277" w:name="_Toc184748198"/>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2</w:t>
      </w:r>
      <w:r w:rsidRPr="00E065F8">
        <w:rPr>
          <w:rFonts w:ascii="Times New Roman" w:hAnsi="Times New Roman" w:cs="Times New Roman"/>
          <w:b/>
          <w:bCs/>
          <w:sz w:val="24"/>
          <w:szCs w:val="24"/>
        </w:rPr>
        <w:fldChar w:fldCharType="end"/>
      </w:r>
      <w:r w:rsidRPr="00D56B68">
        <w:rPr>
          <w:rFonts w:ascii="Times New Roman" w:hAnsi="Times New Roman" w:cs="Times New Roman"/>
          <w:rPrChange w:id="1278" w:author="Wei Qi Yan" w:date="2024-12-18T19:31:00Z" w16du:dateUtc="2024-12-18T06:31:00Z">
            <w:rPr>
              <w:rFonts w:hint="eastAsia"/>
            </w:rPr>
          </w:rPrChange>
        </w:rPr>
        <w:t xml:space="preserve"> </w:t>
      </w:r>
      <w:proofErr w:type="gramStart"/>
      <w:r w:rsidRPr="00E065F8">
        <w:rPr>
          <w:rFonts w:ascii="Times New Roman" w:eastAsia="Times New Roman" w:hAnsi="Times New Roman" w:cs="Times New Roman"/>
          <w:sz w:val="24"/>
          <w:szCs w:val="24"/>
          <w:lang w:eastAsia="de-DE" w:bidi="en-US"/>
        </w:rPr>
        <w:t>Multi-camera</w:t>
      </w:r>
      <w:proofErr w:type="gramEnd"/>
      <w:r w:rsidRPr="00E065F8">
        <w:rPr>
          <w:rFonts w:ascii="Times New Roman" w:eastAsia="Times New Roman" w:hAnsi="Times New Roman" w:cs="Times New Roman"/>
          <w:sz w:val="24"/>
          <w:szCs w:val="24"/>
          <w:lang w:eastAsia="de-DE" w:bidi="en-US"/>
        </w:rPr>
        <w:t xml:space="preserve"> setup for table tennis serve foul detection</w:t>
      </w:r>
      <w:bookmarkEnd w:id="1277"/>
    </w:p>
    <w:p w14:paraId="52976A26" w14:textId="63BEE851" w:rsidR="00A77C3F" w:rsidRPr="00E065F8" w:rsidRDefault="00761BEC" w:rsidP="00A77C3F">
      <w:pPr>
        <w:rPr>
          <w:rFonts w:ascii="Times New Roman" w:hAnsi="Times New Roman" w:cs="Times New Roman"/>
          <w:sz w:val="24"/>
          <w:szCs w:val="24"/>
        </w:rPr>
      </w:pPr>
      <w:r w:rsidRPr="00E065F8">
        <w:rPr>
          <w:rFonts w:ascii="Times New Roman" w:hAnsi="Times New Roman" w:cs="Times New Roman"/>
          <w:i/>
          <w:sz w:val="20"/>
          <w:szCs w:val="20"/>
        </w:rPr>
        <w:t>(</w:t>
      </w:r>
      <w:r w:rsidR="00A77C3F" w:rsidRPr="00E065F8">
        <w:rPr>
          <w:rFonts w:ascii="Times New Roman" w:eastAsia="Times New Roman" w:hAnsi="Times New Roman" w:cs="Times New Roman"/>
          <w:i/>
          <w:sz w:val="20"/>
          <w:szCs w:val="20"/>
          <w:lang w:eastAsia="de-DE" w:bidi="en-US"/>
        </w:rPr>
        <w:t>The cameras are positioned to capture different perspectives: Two cameras are placed at the left and right sides of the table, while a third camera is mounted overhead</w:t>
      </w:r>
      <w:r w:rsidRPr="00E065F8">
        <w:rPr>
          <w:rFonts w:ascii="Times New Roman" w:eastAsia="SimSun" w:hAnsi="Times New Roman" w:cs="Times New Roman"/>
          <w:i/>
          <w:sz w:val="20"/>
          <w:szCs w:val="20"/>
          <w:lang w:bidi="en-US"/>
        </w:rPr>
        <w:t>)</w:t>
      </w:r>
    </w:p>
    <w:p w14:paraId="4650FB10" w14:textId="77777777" w:rsidR="002376A2" w:rsidRPr="00E065F8" w:rsidRDefault="002376A2" w:rsidP="006C30A6">
      <w:pPr>
        <w:spacing w:line="360" w:lineRule="auto"/>
        <w:ind w:firstLine="420"/>
        <w:rPr>
          <w:rFonts w:ascii="Times New Roman" w:hAnsi="Times New Roman" w:cs="Times New Roman"/>
          <w:sz w:val="24"/>
          <w:szCs w:val="24"/>
        </w:rPr>
      </w:pPr>
    </w:p>
    <w:p w14:paraId="59E24BE4" w14:textId="77777777" w:rsidR="00554682" w:rsidRPr="00E065F8" w:rsidRDefault="00554682" w:rsidP="0055468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w:t>
      </w:r>
    </w:p>
    <w:p w14:paraId="598642D7" w14:textId="77777777" w:rsidR="00554682" w:rsidRPr="00E065F8" w:rsidRDefault="00554682" w:rsidP="00554682">
      <w:pPr>
        <w:spacing w:line="360" w:lineRule="auto"/>
        <w:ind w:firstLine="420"/>
        <w:rPr>
          <w:rFonts w:ascii="Times New Roman" w:hAnsi="Times New Roman" w:cs="Times New Roman"/>
          <w:sz w:val="24"/>
          <w:szCs w:val="24"/>
        </w:rPr>
      </w:pPr>
    </w:p>
    <w:p w14:paraId="0EBF2A38" w14:textId="77777777" w:rsidR="00554682" w:rsidRPr="00E065F8" w:rsidRDefault="00554682" w:rsidP="0055468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56C36056" w14:textId="77777777" w:rsidR="00554682" w:rsidRPr="00E065F8" w:rsidRDefault="00554682" w:rsidP="00554682">
      <w:pPr>
        <w:spacing w:line="360" w:lineRule="auto"/>
        <w:ind w:firstLine="420"/>
        <w:rPr>
          <w:rFonts w:ascii="Times New Roman" w:hAnsi="Times New Roman" w:cs="Times New Roman"/>
          <w:sz w:val="24"/>
          <w:szCs w:val="24"/>
        </w:rPr>
      </w:pPr>
    </w:p>
    <w:p w14:paraId="1FED2ED1" w14:textId="4622193F" w:rsidR="00A77C3F" w:rsidRPr="00E065F8" w:rsidRDefault="00554682" w:rsidP="0055468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E065F8">
        <w:rPr>
          <w:rFonts w:ascii="Times New Roman" w:hAnsi="Times New Roman" w:cs="Times New Roman"/>
          <w:sz w:val="24"/>
          <w:szCs w:val="24"/>
        </w:rPr>
        <w:t>PyTorch</w:t>
      </w:r>
      <w:proofErr w:type="spellEnd"/>
      <w:r w:rsidRPr="00E065F8">
        <w:rPr>
          <w:rFonts w:ascii="Times New Roman" w:hAnsi="Times New Roman" w:cs="Times New Roman"/>
          <w:sz w:val="24"/>
          <w:szCs w:val="24"/>
        </w:rPr>
        <w:t xml:space="preserve"> served as the primary programming environment</w:t>
      </w:r>
      <w:r w:rsidR="00A77C3F" w:rsidRPr="00E065F8">
        <w:rPr>
          <w:rFonts w:ascii="Times New Roman" w:hAnsi="Times New Roman" w:cs="Times New Roman"/>
          <w:sz w:val="24"/>
          <w:szCs w:val="24"/>
        </w:rPr>
        <w:t>.</w:t>
      </w:r>
    </w:p>
    <w:p w14:paraId="35AE7C99" w14:textId="64C58730" w:rsidR="009616E8" w:rsidRPr="00E065F8" w:rsidRDefault="009616E8" w:rsidP="009616E8">
      <w:pPr>
        <w:pStyle w:val="Heading2"/>
        <w:numPr>
          <w:ilvl w:val="1"/>
          <w:numId w:val="12"/>
        </w:numPr>
        <w:rPr>
          <w:rFonts w:ascii="Times New Roman" w:hAnsi="Times New Roman" w:cs="Times New Roman"/>
        </w:rPr>
      </w:pPr>
      <w:bookmarkStart w:id="1279" w:name="_Toc184799927"/>
      <w:r w:rsidRPr="00D56B68">
        <w:rPr>
          <w:rFonts w:ascii="Times New Roman" w:hAnsi="Times New Roman" w:cs="Times New Roman"/>
          <w:rPrChange w:id="1280" w:author="Wei Qi Yan" w:date="2024-12-18T19:31:00Z" w16du:dateUtc="2024-12-18T06:31:00Z">
            <w:rPr>
              <w:rFonts w:ascii="Times New Roman" w:hAnsi="Times New Roman" w:cs="Times New Roman" w:hint="eastAsia"/>
            </w:rPr>
          </w:rPrChange>
        </w:rPr>
        <w:t>LLMs Model</w:t>
      </w:r>
      <w:bookmarkEnd w:id="1279"/>
    </w:p>
    <w:p w14:paraId="402C54B9" w14:textId="78CD778C" w:rsidR="0081562C" w:rsidRPr="00E065F8" w:rsidRDefault="0081562C"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training process employed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fine-tuning and 8-bit quantization to optimize the LLM for real-time applications in table tennis.</w:t>
      </w:r>
    </w:p>
    <w:p w14:paraId="7FBB1E3C" w14:textId="7D199280" w:rsidR="0081562C" w:rsidRPr="00D56B68" w:rsidRDefault="0081562C" w:rsidP="0081562C">
      <w:pPr>
        <w:pStyle w:val="Heading3"/>
        <w:numPr>
          <w:ilvl w:val="0"/>
          <w:numId w:val="27"/>
        </w:numPr>
        <w:rPr>
          <w:rFonts w:ascii="Times New Roman" w:hAnsi="Times New Roman" w:cs="Times New Roman"/>
          <w:rPrChange w:id="1281" w:author="Wei Qi Yan" w:date="2024-12-18T19:31:00Z" w16du:dateUtc="2024-12-18T06:31:00Z">
            <w:rPr/>
          </w:rPrChange>
        </w:rPr>
      </w:pPr>
      <w:bookmarkStart w:id="1282" w:name="_Toc184799928"/>
      <w:proofErr w:type="spellStart"/>
      <w:r w:rsidRPr="00D56B68">
        <w:rPr>
          <w:rFonts w:ascii="Times New Roman" w:hAnsi="Times New Roman" w:cs="Times New Roman"/>
          <w:rPrChange w:id="1283" w:author="Wei Qi Yan" w:date="2024-12-18T19:31:00Z" w16du:dateUtc="2024-12-18T06:31:00Z">
            <w:rPr/>
          </w:rPrChange>
        </w:rPr>
        <w:t>LoRA</w:t>
      </w:r>
      <w:proofErr w:type="spellEnd"/>
      <w:r w:rsidRPr="00D56B68">
        <w:rPr>
          <w:rFonts w:ascii="Times New Roman" w:hAnsi="Times New Roman" w:cs="Times New Roman"/>
          <w:rPrChange w:id="1284" w:author="Wei Qi Yan" w:date="2024-12-18T19:31:00Z" w16du:dateUtc="2024-12-18T06:31:00Z">
            <w:rPr/>
          </w:rPrChange>
        </w:rPr>
        <w:t xml:space="preserve"> Fine-Tuning</w:t>
      </w:r>
      <w:bookmarkEnd w:id="1282"/>
    </w:p>
    <w:p w14:paraId="4883EC9E" w14:textId="77777777" w:rsidR="0081562C" w:rsidRPr="00E065F8" w:rsidRDefault="0081562C" w:rsidP="006C30A6">
      <w:pPr>
        <w:spacing w:line="360" w:lineRule="auto"/>
        <w:ind w:firstLine="420"/>
        <w:rPr>
          <w:rFonts w:ascii="Times New Roman" w:hAnsi="Times New Roman" w:cs="Times New Roman"/>
          <w:sz w:val="24"/>
          <w:szCs w:val="24"/>
        </w:rPr>
      </w:pP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6059505E" w14:textId="77777777" w:rsidR="006F3B72" w:rsidRPr="00D56B68" w:rsidRDefault="000A67AF" w:rsidP="006F3B72">
      <w:pPr>
        <w:keepNext/>
        <w:spacing w:before="240" w:after="240" w:line="360" w:lineRule="auto"/>
        <w:rPr>
          <w:rFonts w:ascii="Times New Roman" w:hAnsi="Times New Roman" w:cs="Times New Roman"/>
          <w:rPrChange w:id="1285" w:author="Wei Qi Yan" w:date="2024-12-18T19:31:00Z" w16du:dateUtc="2024-12-18T06:31:00Z">
            <w:rPr/>
          </w:rPrChange>
        </w:rPr>
      </w:pPr>
      <w:r w:rsidRPr="00D56B68">
        <w:rPr>
          <w:rFonts w:ascii="Times New Roman" w:hAnsi="Times New Roman" w:cs="Times New Roman"/>
          <w:noProof/>
          <w:rPrChange w:id="1286" w:author="Wei Qi Yan" w:date="2024-12-18T19:31:00Z" w16du:dateUtc="2024-12-18T06:31:00Z">
            <w:rPr>
              <w:noProof/>
            </w:rPr>
          </w:rPrChange>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65720C37" w14:textId="0F418226" w:rsidR="006F3B72" w:rsidRPr="00E065F8" w:rsidRDefault="006F3B72" w:rsidP="0092384A">
      <w:pPr>
        <w:pStyle w:val="Caption"/>
        <w:rPr>
          <w:rFonts w:ascii="Times New Roman" w:hAnsi="Times New Roman" w:cs="Times New Roman"/>
          <w:b/>
          <w:bCs/>
          <w:sz w:val="24"/>
          <w:szCs w:val="24"/>
        </w:rPr>
      </w:pPr>
      <w:bookmarkStart w:id="1287" w:name="_Toc184748199"/>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3</w:t>
      </w:r>
      <w:r w:rsidRPr="00E065F8">
        <w:rPr>
          <w:rFonts w:ascii="Times New Roman" w:hAnsi="Times New Roman" w:cs="Times New Roman"/>
          <w:b/>
          <w:bCs/>
          <w:sz w:val="24"/>
          <w:szCs w:val="24"/>
        </w:rPr>
        <w:fldChar w:fldCharType="end"/>
      </w:r>
      <w:r w:rsidRPr="00D56B68">
        <w:rPr>
          <w:rFonts w:ascii="Times New Roman" w:hAnsi="Times New Roman" w:cs="Times New Roman"/>
          <w:b/>
          <w:bCs/>
          <w:sz w:val="24"/>
          <w:szCs w:val="24"/>
          <w:rPrChange w:id="1288" w:author="Wei Qi Yan" w:date="2024-12-18T19:31:00Z" w16du:dateUtc="2024-12-18T06:31:00Z">
            <w:rPr>
              <w:rFonts w:ascii="Times New Roman" w:hAnsi="Times New Roman" w:cs="Times New Roman" w:hint="eastAsia"/>
              <w:b/>
              <w:bCs/>
              <w:sz w:val="24"/>
              <w:szCs w:val="24"/>
            </w:rPr>
          </w:rPrChange>
        </w:rPr>
        <w:t xml:space="preserve">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Integration in Transformer Architecture</w:t>
      </w:r>
      <w:bookmarkEnd w:id="1287"/>
    </w:p>
    <w:p w14:paraId="353466B4" w14:textId="412FE507" w:rsidR="000A67AF" w:rsidRPr="00E065F8" w:rsidRDefault="000A67AF" w:rsidP="000A67AF">
      <w:pPr>
        <w:pStyle w:val="figurecaption"/>
        <w:numPr>
          <w:ilvl w:val="0"/>
          <w:numId w:val="0"/>
        </w:numPr>
        <w:ind w:left="6"/>
        <w:rPr>
          <w:sz w:val="24"/>
          <w:szCs w:val="24"/>
        </w:rPr>
      </w:pPr>
      <w:r w:rsidRPr="00E065F8">
        <w:rPr>
          <w:i/>
          <w:iCs/>
          <w:sz w:val="20"/>
          <w:szCs w:val="20"/>
        </w:rPr>
        <w:t xml:space="preserve">(The figure illustrates </w:t>
      </w:r>
      <w:r w:rsidRPr="00E065F8">
        <w:rPr>
          <w:i/>
          <w:iCs/>
          <w:sz w:val="20"/>
          <w:szCs w:val="20"/>
          <w:lang w:eastAsia="zh-CN"/>
        </w:rPr>
        <w:t xml:space="preserve">the </w:t>
      </w:r>
      <w:r w:rsidRPr="00E065F8">
        <w:rPr>
          <w:i/>
          <w:iCs/>
          <w:sz w:val="20"/>
          <w:szCs w:val="20"/>
        </w:rPr>
        <w:t>integration</w:t>
      </w:r>
      <w:r w:rsidRPr="00E065F8">
        <w:rPr>
          <w:i/>
          <w:iCs/>
          <w:sz w:val="20"/>
          <w:szCs w:val="20"/>
          <w:lang w:eastAsia="zh-CN"/>
        </w:rPr>
        <w:t xml:space="preserve"> of </w:t>
      </w:r>
      <w:r w:rsidRPr="00E065F8">
        <w:rPr>
          <w:i/>
          <w:iCs/>
          <w:sz w:val="20"/>
          <w:szCs w:val="20"/>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0"/>
                <w:szCs w:val="20"/>
              </w:rPr>
            </m:ctrlPr>
          </m:sSubPr>
          <m:e>
            <m:r>
              <w:rPr>
                <w:rFonts w:ascii="Cambria Math" w:hAnsi="Cambria Math"/>
                <w:sz w:val="20"/>
                <w:szCs w:val="20"/>
              </w:rPr>
              <m:t>W</m:t>
            </m:r>
          </m:e>
          <m:sub>
            <m:r>
              <w:rPr>
                <w:rFonts w:ascii="Cambria Math" w:hAnsi="Cambria Math"/>
                <w:sz w:val="20"/>
                <w:szCs w:val="20"/>
              </w:rPr>
              <m:t>0</m:t>
            </m:r>
          </m:sub>
        </m:sSub>
      </m:oMath>
      <w:r w:rsidRPr="00E065F8">
        <w:rPr>
          <w:i/>
          <w:iCs/>
          <w:sz w:val="20"/>
          <w:szCs w:val="20"/>
        </w:rPr>
        <w:t>)</w:t>
      </w:r>
    </w:p>
    <w:p w14:paraId="0EB58AB4" w14:textId="33ADD81E" w:rsidR="0081562C" w:rsidRPr="00E065F8" w:rsidRDefault="0081562C" w:rsidP="008A588A">
      <w:pPr>
        <w:spacing w:line="360" w:lineRule="auto"/>
        <w:rPr>
          <w:rFonts w:ascii="Times New Roman" w:hAnsi="Times New Roman" w:cs="Times New Roman"/>
          <w:sz w:val="24"/>
          <w:szCs w:val="24"/>
        </w:rPr>
      </w:pPr>
      <w:r w:rsidRPr="00E065F8">
        <w:rPr>
          <w:rFonts w:ascii="Times New Roman" w:hAnsi="Times New Roman" w:cs="Times New Roman"/>
          <w:sz w:val="24"/>
          <w:szCs w:val="24"/>
        </w:rPr>
        <w:t>Let</w:t>
      </w:r>
      <w:r w:rsidR="00456EDF" w:rsidRPr="00D56B68">
        <w:rPr>
          <w:rFonts w:ascii="Times New Roman" w:hAnsi="Times New Roman" w:cs="Times New Roman"/>
          <w:sz w:val="24"/>
          <w:szCs w:val="24"/>
          <w:rPrChange w:id="1289" w:author="Wei Qi Yan" w:date="2024-12-18T19:31:00Z" w16du:dateUtc="2024-12-18T06:31:00Z">
            <w:rPr>
              <w:rFonts w:ascii="Times New Roman" w:hAnsi="Times New Roman" w:cs="Times New Roman" w:hint="eastAsia"/>
              <w:sz w:val="24"/>
              <w:szCs w:val="24"/>
            </w:rPr>
          </w:rPrChange>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d×k</m:t>
            </m:r>
          </m:sup>
        </m:sSup>
      </m:oMath>
      <w:r w:rsidRPr="00E065F8">
        <w:rPr>
          <w:rFonts w:ascii="Times New Roman" w:hAnsi="Times New Roman" w:cs="Times New Roman"/>
          <w:sz w:val="24"/>
          <w:szCs w:val="24"/>
        </w:rPr>
        <w:t xml:space="preserve"> </w:t>
      </w:r>
      <w:r w:rsidR="003A1EA8" w:rsidRPr="00E065F8">
        <w:rPr>
          <w:rFonts w:ascii="Times New Roman" w:hAnsi="Times New Roman" w:cs="Times New Roman"/>
          <w:sz w:val="24"/>
          <w:szCs w:val="24"/>
        </w:rPr>
        <w:t>represent</w:t>
      </w:r>
      <w:r w:rsidRPr="00E065F8">
        <w:rPr>
          <w:rFonts w:ascii="Times New Roman" w:hAnsi="Times New Roman" w:cs="Times New Roman"/>
          <w:sz w:val="24"/>
          <w:szCs w:val="24"/>
        </w:rPr>
        <w:t xml:space="preserve"> a pre-trained weight matrix in the model.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modifies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 xml:space="preserve"> </m:t>
        </m:r>
      </m:oMath>
      <w:r w:rsidRPr="00E065F8">
        <w:rPr>
          <w:rFonts w:ascii="Times New Roman" w:hAnsi="Times New Roman" w:cs="Times New Roman"/>
          <w:sz w:val="24"/>
          <w:szCs w:val="24"/>
        </w:rPr>
        <w:t>by adding a low-rank update ∆W:</w:t>
      </w:r>
    </w:p>
    <w:p w14:paraId="2DB8AB19" w14:textId="6AC308DF" w:rsidR="0081562C" w:rsidRPr="00D56B68" w:rsidRDefault="0081562C" w:rsidP="0081562C">
      <w:pPr>
        <w:pStyle w:val="equation"/>
        <w:rPr>
          <w:rFonts w:ascii="Times New Roman" w:hAnsi="Times New Roman" w:cs="Times New Roman"/>
          <w:sz w:val="24"/>
          <w:szCs w:val="24"/>
          <w:rPrChange w:id="1290" w:author="Wei Qi Yan" w:date="2024-12-18T19:31:00Z" w16du:dateUtc="2024-12-18T06:31:00Z">
            <w:rPr>
              <w:sz w:val="24"/>
              <w:szCs w:val="24"/>
            </w:rPr>
          </w:rPrChange>
        </w:rPr>
      </w:pPr>
      <m:oMath>
        <m:r>
          <w:rPr>
            <w:rFonts w:ascii="Cambria Math" w:hAnsi="Cambria Math" w:cs="Times New Roman"/>
            <w:sz w:val="24"/>
            <w:szCs w:val="24"/>
            <w:lang w:eastAsia="zh-CN"/>
          </w:rPr>
          <w:lastRenderedPageBreak/>
          <m:t>W=</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W</m:t>
            </m:r>
          </m:e>
          <m:sub>
            <m:r>
              <w:rPr>
                <w:rFonts w:ascii="Cambria Math" w:hAnsi="Cambria Math" w:cs="Times New Roman"/>
                <w:sz w:val="24"/>
                <w:szCs w:val="24"/>
                <w:lang w:eastAsia="zh-CN"/>
              </w:rPr>
              <m:t>0</m:t>
            </m:r>
          </m:sub>
        </m:sSub>
        <m:r>
          <w:rPr>
            <w:rFonts w:ascii="Cambria Math" w:hAnsi="Cambria Math" w:cs="Times New Roman"/>
            <w:sz w:val="24"/>
            <w:szCs w:val="24"/>
            <w:lang w:eastAsia="zh-CN"/>
          </w:rPr>
          <m:t>+∆W,  ∆W=</m:t>
        </m:r>
        <m:f>
          <m:fPr>
            <m:ctrlPr>
              <w:rPr>
                <w:rFonts w:ascii="Cambria Math" w:hAnsi="Cambria Math" w:cs="Times New Roman"/>
                <w:i/>
                <w:sz w:val="24"/>
                <w:szCs w:val="24"/>
                <w:lang w:eastAsia="zh-CN"/>
              </w:rPr>
            </m:ctrlPr>
          </m:fPr>
          <m:num>
            <m:r>
              <w:rPr>
                <w:rFonts w:ascii="Cambria Math" w:hAnsi="Cambria Math" w:cs="Times New Roman"/>
                <w:sz w:val="24"/>
                <w:szCs w:val="24"/>
                <w:lang w:eastAsia="zh-CN"/>
              </w:rPr>
              <m:t>α</m:t>
            </m:r>
          </m:num>
          <m:den>
            <m:r>
              <w:rPr>
                <w:rFonts w:ascii="Cambria Math" w:hAnsi="Cambria Math" w:cs="Times New Roman"/>
                <w:sz w:val="24"/>
                <w:szCs w:val="24"/>
                <w:lang w:eastAsia="zh-CN"/>
              </w:rPr>
              <m:t>r</m:t>
            </m:r>
          </m:den>
        </m:f>
        <m:d>
          <m:dPr>
            <m:ctrlPr>
              <w:rPr>
                <w:rFonts w:ascii="Cambria Math" w:hAnsi="Cambria Math" w:cs="Times New Roman"/>
                <w:i/>
                <w:sz w:val="24"/>
                <w:szCs w:val="24"/>
                <w:lang w:eastAsia="zh-CN"/>
              </w:rPr>
            </m:ctrlPr>
          </m:dPr>
          <m:e>
            <m:r>
              <w:rPr>
                <w:rFonts w:ascii="Cambria Math" w:hAnsi="Cambria Math" w:cs="Times New Roman"/>
                <w:sz w:val="24"/>
                <w:szCs w:val="24"/>
                <w:lang w:eastAsia="zh-CN"/>
              </w:rPr>
              <m:t>A∙B</m:t>
            </m:r>
          </m:e>
        </m:d>
        <m:r>
          <w:rPr>
            <w:rFonts w:ascii="Cambria Math" w:hAnsi="Cambria Math" w:cs="Times New Roman"/>
            <w:sz w:val="24"/>
            <w:szCs w:val="24"/>
            <w:lang w:eastAsia="zh-CN"/>
          </w:rPr>
          <m:t xml:space="preserve"> </m:t>
        </m:r>
      </m:oMath>
      <w:r w:rsidRPr="00D56B68">
        <w:rPr>
          <w:rFonts w:ascii="Times New Roman" w:hAnsi="Times New Roman" w:cs="Times New Roman"/>
          <w:sz w:val="24"/>
          <w:szCs w:val="24"/>
          <w:rPrChange w:id="1291" w:author="Wei Qi Yan" w:date="2024-12-18T19:31:00Z" w16du:dateUtc="2024-12-18T06:31:00Z">
            <w:rPr>
              <w:sz w:val="24"/>
              <w:szCs w:val="24"/>
            </w:rPr>
          </w:rPrChange>
        </w:rPr>
        <w:tab/>
      </w:r>
      <w:r w:rsidRPr="00D56B68">
        <w:rPr>
          <w:rFonts w:ascii="Times New Roman" w:hAnsi="Times New Roman" w:cs="Times New Roman"/>
          <w:sz w:val="24"/>
          <w:szCs w:val="24"/>
          <w:rPrChange w:id="1292" w:author="Wei Qi Yan" w:date="2024-12-18T19:31:00Z" w16du:dateUtc="2024-12-18T06:31:00Z">
            <w:rPr>
              <w:sz w:val="24"/>
              <w:szCs w:val="24"/>
            </w:rPr>
          </w:rPrChange>
        </w:rPr>
        <w:t></w:t>
      </w:r>
      <w:r w:rsidR="003A3D07" w:rsidRPr="00D56B68">
        <w:rPr>
          <w:rFonts w:ascii="Times New Roman" w:hAnsi="Times New Roman" w:cs="Times New Roman"/>
          <w:sz w:val="24"/>
          <w:szCs w:val="24"/>
          <w:lang w:eastAsia="zh-CN"/>
          <w:rPrChange w:id="1293" w:author="Wei Qi Yan" w:date="2024-12-18T19:31:00Z" w16du:dateUtc="2024-12-18T06:31:00Z">
            <w:rPr>
              <w:rFonts w:hint="eastAsia"/>
              <w:sz w:val="24"/>
              <w:szCs w:val="24"/>
              <w:lang w:eastAsia="zh-CN"/>
            </w:rPr>
          </w:rPrChange>
        </w:rPr>
        <w:t>2</w:t>
      </w:r>
      <w:r w:rsidRPr="00D56B68">
        <w:rPr>
          <w:rFonts w:ascii="Times New Roman" w:hAnsi="Times New Roman" w:cs="Times New Roman"/>
          <w:sz w:val="24"/>
          <w:szCs w:val="24"/>
          <w:rPrChange w:id="1294" w:author="Wei Qi Yan" w:date="2024-12-18T19:31:00Z" w16du:dateUtc="2024-12-18T06:31:00Z">
            <w:rPr>
              <w:sz w:val="24"/>
              <w:szCs w:val="24"/>
            </w:rPr>
          </w:rPrChange>
        </w:rPr>
        <w:t></w:t>
      </w:r>
    </w:p>
    <w:p w14:paraId="30309CC1" w14:textId="041F98DC" w:rsidR="0081562C" w:rsidRPr="00E065F8" w:rsidRDefault="0081562C" w:rsidP="0081562C">
      <w:pPr>
        <w:spacing w:before="240" w:after="240" w:line="360" w:lineRule="auto"/>
        <w:rPr>
          <w:rFonts w:ascii="Times New Roman" w:hAnsi="Times New Roman" w:cs="Times New Roman"/>
          <w:sz w:val="24"/>
          <w:szCs w:val="24"/>
        </w:rPr>
      </w:pPr>
      <w:r w:rsidRPr="00D56B68">
        <w:rPr>
          <w:rFonts w:ascii="Times New Roman" w:hAnsi="Times New Roman" w:cs="Times New Roman"/>
          <w:sz w:val="24"/>
          <w:szCs w:val="24"/>
          <w:rPrChange w:id="1295" w:author="Wei Qi Yan" w:date="2024-12-18T19:31:00Z" w16du:dateUtc="2024-12-18T06:31:00Z">
            <w:rPr>
              <w:rFonts w:ascii="Times New Roman" w:hAnsi="Times New Roman" w:cs="Times New Roman" w:hint="eastAsia"/>
              <w:sz w:val="24"/>
              <w:szCs w:val="24"/>
            </w:rPr>
          </w:rPrChange>
        </w:rPr>
        <w:t>w</w:t>
      </w:r>
      <w:r w:rsidRPr="00E065F8">
        <w:rPr>
          <w:rFonts w:ascii="Times New Roman" w:hAnsi="Times New Roman" w:cs="Times New Roman"/>
          <w:sz w:val="24"/>
          <w:szCs w:val="24"/>
        </w:rPr>
        <w:t xml:space="preserve">here: </w:t>
      </w:r>
    </w:p>
    <w:p w14:paraId="3A6C0E1B" w14:textId="77777777" w:rsidR="0081562C" w:rsidRPr="00E065F8" w:rsidRDefault="0081562C" w:rsidP="0081562C">
      <w:pPr>
        <w:pStyle w:val="bulletlist"/>
        <w:rPr>
          <w:sz w:val="24"/>
          <w:szCs w:val="24"/>
        </w:rPr>
      </w:pPr>
      <m:oMath>
        <m:r>
          <w:rPr>
            <w:rFonts w:ascii="Cambria Math" w:hAnsi="Cambria Math"/>
            <w:sz w:val="24"/>
            <w:szCs w:val="24"/>
            <w:lang w:eastAsia="zh-CN"/>
          </w:rPr>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E065F8">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E065F8">
        <w:rPr>
          <w:sz w:val="24"/>
          <w:szCs w:val="24"/>
          <w:lang w:eastAsia="zh-CN"/>
        </w:rPr>
        <w:t xml:space="preserve">  </w:t>
      </w:r>
      <w:r w:rsidRPr="00E065F8">
        <w:rPr>
          <w:sz w:val="24"/>
          <w:szCs w:val="24"/>
          <w:lang w:val="en-US" w:eastAsia="zh-CN"/>
        </w:rPr>
        <w:t>are trainable low-rank matrices.</w:t>
      </w:r>
    </w:p>
    <w:p w14:paraId="265C4CAE" w14:textId="77777777" w:rsidR="0081562C" w:rsidRPr="00E065F8" w:rsidRDefault="0081562C" w:rsidP="0081562C">
      <w:pPr>
        <w:pStyle w:val="bulletlist"/>
        <w:rPr>
          <w:sz w:val="24"/>
          <w:szCs w:val="24"/>
        </w:rPr>
      </w:pPr>
      <m:oMath>
        <m:r>
          <w:rPr>
            <w:rFonts w:ascii="Cambria Math" w:hAnsi="Cambria Math"/>
            <w:sz w:val="24"/>
            <w:szCs w:val="24"/>
            <w:lang w:eastAsia="zh-CN"/>
          </w:rPr>
          <m:t>r</m:t>
        </m:r>
      </m:oMath>
      <w:r w:rsidRPr="00E065F8">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E065F8">
        <w:rPr>
          <w:sz w:val="24"/>
          <w:szCs w:val="24"/>
          <w:lang w:val="en-US"/>
        </w:rPr>
        <w:t xml:space="preserve"> and </w:t>
      </w:r>
      <m:oMath>
        <m:r>
          <w:rPr>
            <w:rFonts w:ascii="Cambria Math" w:hAnsi="Cambria Math"/>
            <w:sz w:val="24"/>
            <w:szCs w:val="24"/>
            <w:lang w:eastAsia="zh-CN"/>
          </w:rPr>
          <m:t>B</m:t>
        </m:r>
      </m:oMath>
      <w:r w:rsidRPr="00E065F8">
        <w:rPr>
          <w:sz w:val="24"/>
          <w:szCs w:val="24"/>
          <w:lang w:val="en-US"/>
        </w:rPr>
        <w:t xml:space="preserve">. In this configuration, </w:t>
      </w:r>
      <m:oMath>
        <m:r>
          <w:rPr>
            <w:rFonts w:ascii="Cambria Math" w:hAnsi="Cambria Math"/>
            <w:sz w:val="24"/>
            <w:szCs w:val="24"/>
            <w:lang w:eastAsia="zh-CN"/>
          </w:rPr>
          <m:t>r</m:t>
        </m:r>
      </m:oMath>
      <w:r w:rsidRPr="00E065F8">
        <w:rPr>
          <w:sz w:val="24"/>
          <w:szCs w:val="24"/>
          <w:lang w:eastAsia="zh-CN"/>
        </w:rPr>
        <w:t>=8</w:t>
      </w:r>
      <w:r w:rsidRPr="00E065F8">
        <w:rPr>
          <w:sz w:val="24"/>
          <w:szCs w:val="24"/>
          <w:lang w:val="en-US"/>
        </w:rPr>
        <w:t>, striking a balance between model adaptation capacity and memory efficiency.</w:t>
      </w:r>
    </w:p>
    <w:p w14:paraId="3DF66FBA" w14:textId="77777777" w:rsidR="0081562C" w:rsidRPr="00E065F8" w:rsidRDefault="0081562C" w:rsidP="0081562C">
      <w:pPr>
        <w:pStyle w:val="bulletlist"/>
        <w:rPr>
          <w:sz w:val="24"/>
          <w:szCs w:val="24"/>
        </w:rPr>
      </w:pPr>
      <m:oMath>
        <m:r>
          <w:rPr>
            <w:rFonts w:ascii="Cambria Math" w:hAnsi="Cambria Math"/>
            <w:sz w:val="24"/>
            <w:szCs w:val="24"/>
            <w:lang w:eastAsia="zh-CN"/>
          </w:rPr>
          <m:t>α</m:t>
        </m:r>
      </m:oMath>
      <w:r w:rsidRPr="00E065F8">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E065F8">
        <w:rPr>
          <w:sz w:val="24"/>
          <w:szCs w:val="24"/>
          <w:lang w:eastAsia="zh-CN"/>
        </w:rPr>
        <w:t>=16</w:t>
      </w:r>
      <w:r w:rsidRPr="00E065F8">
        <w:rPr>
          <w:sz w:val="24"/>
          <w:szCs w:val="24"/>
          <w:lang w:val="en-US"/>
        </w:rPr>
        <w:t xml:space="preserve">, ensuring that </w:t>
      </w:r>
      <m:oMath>
        <m:r>
          <w:rPr>
            <w:rFonts w:ascii="Cambria Math" w:hAnsi="Cambria Math"/>
            <w:sz w:val="24"/>
            <w:szCs w:val="24"/>
            <w:lang w:eastAsia="zh-CN"/>
          </w:rPr>
          <m:t>∆W</m:t>
        </m:r>
      </m:oMath>
      <w:r w:rsidRPr="00E065F8">
        <w:rPr>
          <w:sz w:val="24"/>
          <w:szCs w:val="24"/>
          <w:lang w:val="en-US"/>
        </w:rPr>
        <w:t xml:space="preserve"> has sufficient impact on the final weight matrix. </w:t>
      </w:r>
    </w:p>
    <w:p w14:paraId="684FF209" w14:textId="7FEC9364" w:rsidR="0081562C" w:rsidRPr="00E065F8" w:rsidRDefault="0081562C" w:rsidP="00473B9C">
      <w:pPr>
        <w:spacing w:line="360" w:lineRule="auto"/>
        <w:ind w:left="648"/>
        <w:rPr>
          <w:rFonts w:ascii="Times New Roman" w:hAnsi="Times New Roman" w:cs="Times New Roman"/>
          <w:sz w:val="24"/>
          <w:szCs w:val="24"/>
        </w:rPr>
      </w:pPr>
      <w:r w:rsidRPr="00E065F8">
        <w:rPr>
          <w:rFonts w:ascii="Times New Roman" w:hAnsi="Times New Roman" w:cs="Times New Roman"/>
          <w:sz w:val="24"/>
          <w:szCs w:val="24"/>
        </w:rPr>
        <w:t>The scaling factor</w:t>
      </w:r>
      <w:r w:rsidR="00297774" w:rsidRPr="00D56B68">
        <w:rPr>
          <w:rFonts w:ascii="Times New Roman" w:hAnsi="Times New Roman" w:cs="Times New Roman"/>
          <w:sz w:val="24"/>
          <w:szCs w:val="24"/>
          <w:rPrChange w:id="1296" w:author="Wei Qi Yan" w:date="2024-12-18T19:31:00Z" w16du:dateUtc="2024-12-18T06:31:00Z">
            <w:rPr>
              <w:rFonts w:ascii="Times New Roman" w:hAnsi="Times New Roman" w:cs="Times New Roman" w:hint="eastAsia"/>
              <w:sz w:val="24"/>
              <w:szCs w:val="24"/>
            </w:rPr>
          </w:rPrChange>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E065F8">
        <w:rPr>
          <w:rFonts w:ascii="Times New Roman" w:hAnsi="Times New Roman" w:cs="Times New Roman"/>
          <w:sz w:val="24"/>
          <w:szCs w:val="24"/>
        </w:rPr>
        <w:t xml:space="preserve"> ensures that the low-rank updates remain effective without destabilizing the optimization process. By only updating </w:t>
      </w:r>
      <w:r w:rsidRPr="00E065F8">
        <w:rPr>
          <w:rFonts w:ascii="Cambria Math" w:hAnsi="Cambria Math" w:cs="Cambria Math"/>
          <w:sz w:val="24"/>
          <w:szCs w:val="24"/>
        </w:rPr>
        <w:t>𝐴</w:t>
      </w:r>
      <w:r w:rsidRPr="00E065F8">
        <w:rPr>
          <w:rFonts w:ascii="Times New Roman" w:hAnsi="Times New Roman" w:cs="Times New Roman"/>
          <w:sz w:val="24"/>
          <w:szCs w:val="24"/>
        </w:rPr>
        <w:t xml:space="preserve"> and </w:t>
      </w:r>
      <w:r w:rsidRPr="00E065F8">
        <w:rPr>
          <w:rFonts w:ascii="Cambria Math" w:hAnsi="Cambria Math" w:cs="Cambria Math"/>
          <w:sz w:val="24"/>
          <w:szCs w:val="24"/>
        </w:rPr>
        <w:t>𝐵</w:t>
      </w:r>
      <w:r w:rsidRPr="00E065F8">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E065F8">
        <w:rPr>
          <w:rFonts w:ascii="Times New Roman" w:hAnsi="Times New Roman" w:cs="Times New Roman"/>
          <w:sz w:val="24"/>
          <w:szCs w:val="24"/>
        </w:rPr>
        <w:t xml:space="preserve">  to </w:t>
      </w:r>
      <w:r w:rsidRPr="00E065F8">
        <w:rPr>
          <w:rFonts w:ascii="Cambria Math" w:hAnsi="Cambria Math" w:cs="Cambria Math"/>
          <w:sz w:val="24"/>
          <w:szCs w:val="24"/>
        </w:rPr>
        <w:t>𝑟</w:t>
      </w:r>
      <w:r w:rsidRPr="00E065F8">
        <w:rPr>
          <w:rFonts w:ascii="Times New Roman" w:hAnsi="Times New Roman" w:cs="Times New Roman"/>
          <w:sz w:val="24"/>
          <w:szCs w:val="24"/>
        </w:rPr>
        <w:t xml:space="preserve"> </w:t>
      </w:r>
      <w:r w:rsidRPr="00E065F8">
        <w:rPr>
          <w:rFonts w:ascii="Cambria Math" w:hAnsi="Cambria Math" w:cs="Cambria Math"/>
          <w:sz w:val="24"/>
          <w:szCs w:val="24"/>
        </w:rPr>
        <w:t>⋅</w:t>
      </w:r>
      <w:r w:rsidRPr="00E065F8">
        <w:rPr>
          <w:rFonts w:ascii="Times New Roman" w:hAnsi="Times New Roman" w:cs="Times New Roman"/>
          <w:sz w:val="24"/>
          <w:szCs w:val="24"/>
        </w:rPr>
        <w:t xml:space="preserve"> </w:t>
      </w:r>
      <w:proofErr w:type="gramStart"/>
      <w:r w:rsidRPr="00E065F8">
        <w:rPr>
          <w:rFonts w:ascii="Times New Roman" w:hAnsi="Times New Roman" w:cs="Times New Roman"/>
          <w:sz w:val="24"/>
          <w:szCs w:val="24"/>
        </w:rPr>
        <w:t xml:space="preserve">( </w:t>
      </w:r>
      <w:r w:rsidRPr="00E065F8">
        <w:rPr>
          <w:rFonts w:ascii="Cambria Math" w:hAnsi="Cambria Math" w:cs="Cambria Math"/>
          <w:sz w:val="24"/>
          <w:szCs w:val="24"/>
        </w:rPr>
        <w:t>𝑑</w:t>
      </w:r>
      <w:proofErr w:type="gramEnd"/>
      <w:r w:rsidRPr="00E065F8">
        <w:rPr>
          <w:rFonts w:ascii="Times New Roman" w:hAnsi="Times New Roman" w:cs="Times New Roman"/>
          <w:sz w:val="24"/>
          <w:szCs w:val="24"/>
        </w:rPr>
        <w:t xml:space="preserve"> + </w:t>
      </w:r>
      <w:r w:rsidRPr="00E065F8">
        <w:rPr>
          <w:rFonts w:ascii="Cambria Math" w:hAnsi="Cambria Math" w:cs="Cambria Math"/>
          <w:sz w:val="24"/>
          <w:szCs w:val="24"/>
        </w:rPr>
        <w:t>𝑘</w:t>
      </w:r>
      <w:r w:rsidRPr="00E065F8">
        <w:rPr>
          <w:rFonts w:ascii="Times New Roman" w:hAnsi="Times New Roman" w:cs="Times New Roman"/>
          <w:sz w:val="24"/>
          <w:szCs w:val="24"/>
        </w:rPr>
        <w:t xml:space="preserve"> ) , where </w:t>
      </w:r>
      <w:r w:rsidRPr="00E065F8">
        <w:rPr>
          <w:rFonts w:ascii="Cambria Math" w:hAnsi="Cambria Math" w:cs="Cambria Math"/>
          <w:sz w:val="24"/>
          <w:szCs w:val="24"/>
        </w:rPr>
        <w:t>𝑟</w:t>
      </w:r>
      <w:r w:rsidRPr="00E065F8">
        <w:rPr>
          <w:rFonts w:ascii="Times New Roman" w:hAnsi="Times New Roman" w:cs="Times New Roman"/>
          <w:sz w:val="24"/>
          <w:szCs w:val="24"/>
        </w:rPr>
        <w:t xml:space="preserve"> </w:t>
      </w:r>
      <w:r w:rsidRPr="00E065F8">
        <w:rPr>
          <w:rFonts w:ascii="Cambria Math" w:hAnsi="Cambria Math" w:cs="Cambria Math"/>
          <w:sz w:val="24"/>
          <w:szCs w:val="24"/>
        </w:rPr>
        <w:t>≪</w:t>
      </w:r>
      <w:r w:rsidRPr="00E065F8">
        <w:rPr>
          <w:rFonts w:ascii="Times New Roman" w:hAnsi="Times New Roman" w:cs="Times New Roman"/>
          <w:sz w:val="24"/>
          <w:szCs w:val="24"/>
        </w:rPr>
        <w:t xml:space="preserve"> min ( </w:t>
      </w:r>
      <w:r w:rsidRPr="00E065F8">
        <w:rPr>
          <w:rFonts w:ascii="Cambria Math" w:hAnsi="Cambria Math" w:cs="Cambria Math"/>
          <w:sz w:val="24"/>
          <w:szCs w:val="24"/>
        </w:rPr>
        <w:t>𝑑</w:t>
      </w:r>
      <w:r w:rsidRPr="00E065F8">
        <w:rPr>
          <w:rFonts w:ascii="Times New Roman" w:hAnsi="Times New Roman" w:cs="Times New Roman"/>
          <w:sz w:val="24"/>
          <w:szCs w:val="24"/>
        </w:rPr>
        <w:t xml:space="preserve"> , </w:t>
      </w:r>
      <w:r w:rsidRPr="00E065F8">
        <w:rPr>
          <w:rFonts w:ascii="Cambria Math" w:hAnsi="Cambria Math" w:cs="Cambria Math"/>
          <w:sz w:val="24"/>
          <w:szCs w:val="24"/>
        </w:rPr>
        <w:t>𝑘</w:t>
      </w:r>
      <w:r w:rsidRPr="00E065F8">
        <w:rPr>
          <w:rFonts w:ascii="Times New Roman" w:hAnsi="Times New Roman" w:cs="Times New Roman"/>
          <w:sz w:val="24"/>
          <w:szCs w:val="24"/>
        </w:rPr>
        <w:t xml:space="preserve"> ). </w:t>
      </w:r>
      <w:r w:rsidR="00473B9C" w:rsidRPr="00D56B68">
        <w:rPr>
          <w:rFonts w:ascii="Times New Roman" w:hAnsi="Times New Roman" w:cs="Times New Roman"/>
          <w:sz w:val="24"/>
          <w:szCs w:val="24"/>
          <w:rPrChange w:id="1297"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 xml:space="preserve">As shown in </w:t>
      </w:r>
      <w:r w:rsidR="00500882" w:rsidRPr="00E065F8">
        <w:rPr>
          <w:rFonts w:ascii="Times New Roman" w:hAnsi="Times New Roman" w:cs="Times New Roman"/>
          <w:sz w:val="24"/>
          <w:szCs w:val="24"/>
        </w:rPr>
        <w:t xml:space="preserve">Fig. </w:t>
      </w:r>
      <w:r w:rsidR="008A588A" w:rsidRPr="00E065F8">
        <w:rPr>
          <w:rFonts w:ascii="Times New Roman" w:hAnsi="Times New Roman" w:cs="Times New Roman"/>
          <w:sz w:val="24"/>
          <w:szCs w:val="24"/>
        </w:rPr>
        <w:t>3,</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integrates into the transformer architecture by introducing </w:t>
      </w:r>
      <w:r w:rsidRPr="00E065F8">
        <w:rPr>
          <w:rFonts w:ascii="Cambria Math" w:hAnsi="Cambria Math" w:cs="Cambria Math"/>
          <w:sz w:val="24"/>
          <w:szCs w:val="24"/>
        </w:rPr>
        <w:t>𝐴</w:t>
      </w:r>
      <w:r w:rsidRPr="00E065F8">
        <w:rPr>
          <w:rFonts w:ascii="Times New Roman" w:hAnsi="Times New Roman" w:cs="Times New Roman"/>
          <w:sz w:val="24"/>
          <w:szCs w:val="24"/>
        </w:rPr>
        <w:t xml:space="preserve"> and </w:t>
      </w:r>
      <w:r w:rsidRPr="00E065F8">
        <w:rPr>
          <w:rFonts w:ascii="Cambria Math" w:hAnsi="Cambria Math" w:cs="Cambria Math"/>
          <w:sz w:val="24"/>
          <w:szCs w:val="24"/>
        </w:rPr>
        <w:t>𝐵</w:t>
      </w:r>
      <w:r w:rsidRPr="00E065F8">
        <w:rPr>
          <w:rFonts w:ascii="Times New Roman" w:hAnsi="Times New Roman" w:cs="Times New Roman"/>
          <w:sz w:val="24"/>
          <w:szCs w:val="24"/>
        </w:rPr>
        <w:t xml:space="preserve"> into attention projection layers and feedforward layers. This allows efficient task-specific adaptation while keeping </w:t>
      </w:r>
      <w:proofErr w:type="gramStart"/>
      <w:r w:rsidRPr="00E065F8">
        <w:rPr>
          <w:rFonts w:ascii="Times New Roman" w:hAnsi="Times New Roman" w:cs="Times New Roman"/>
          <w:sz w:val="24"/>
          <w:szCs w:val="24"/>
        </w:rPr>
        <w:t>the majority of</w:t>
      </w:r>
      <w:proofErr w:type="gramEnd"/>
      <w:r w:rsidRPr="00E065F8">
        <w:rPr>
          <w:rFonts w:ascii="Times New Roman" w:hAnsi="Times New Roman" w:cs="Times New Roman"/>
          <w:sz w:val="24"/>
          <w:szCs w:val="24"/>
        </w:rPr>
        <w:t xml:space="preserve"> the pre-trained model frozen.</w:t>
      </w:r>
    </w:p>
    <w:p w14:paraId="0C0F258D" w14:textId="77777777" w:rsidR="00473B9C" w:rsidRPr="00E065F8" w:rsidRDefault="00473B9C" w:rsidP="00473B9C">
      <w:pPr>
        <w:spacing w:line="360" w:lineRule="auto"/>
        <w:ind w:left="648"/>
        <w:rPr>
          <w:rFonts w:ascii="Times New Roman" w:hAnsi="Times New Roman" w:cs="Times New Roman"/>
          <w:sz w:val="24"/>
          <w:szCs w:val="24"/>
        </w:rPr>
      </w:pPr>
    </w:p>
    <w:p w14:paraId="358902F9" w14:textId="1EF187CA" w:rsidR="000A67AF" w:rsidRPr="00E065F8" w:rsidRDefault="000A67A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In this paper, we employ</w:t>
      </w:r>
      <w:r w:rsidRPr="00D56B68">
        <w:rPr>
          <w:rFonts w:ascii="Times New Roman" w:hAnsi="Times New Roman" w:cs="Times New Roman"/>
          <w:sz w:val="24"/>
          <w:szCs w:val="24"/>
          <w:rPrChange w:id="1298" w:author="Wei Qi Yan" w:date="2024-12-18T19:31:00Z" w16du:dateUtc="2024-12-18T06:31:00Z">
            <w:rPr>
              <w:rFonts w:ascii="Times New Roman" w:hAnsi="Times New Roman" w:cs="Times New Roman" w:hint="eastAsia"/>
              <w:sz w:val="24"/>
              <w:szCs w:val="24"/>
            </w:rPr>
          </w:rPrChange>
        </w:rPr>
        <w:t xml:space="preserve"> </w:t>
      </w:r>
      <w:proofErr w:type="spellStart"/>
      <w:r w:rsidRPr="00D56B68">
        <w:rPr>
          <w:rFonts w:ascii="Times New Roman" w:hAnsi="Times New Roman" w:cs="Times New Roman"/>
          <w:sz w:val="24"/>
          <w:szCs w:val="24"/>
          <w:rPrChange w:id="1299" w:author="Wei Qi Yan" w:date="2024-12-18T19:31:00Z" w16du:dateUtc="2024-12-18T06:31:00Z">
            <w:rPr>
              <w:rFonts w:ascii="Times New Roman" w:hAnsi="Times New Roman" w:cs="Times New Roman" w:hint="eastAsia"/>
              <w:sz w:val="24"/>
              <w:szCs w:val="24"/>
            </w:rPr>
          </w:rPrChange>
        </w:rPr>
        <w:t>LoRA</w:t>
      </w:r>
      <w:proofErr w:type="spellEnd"/>
      <w:r w:rsidRPr="00D56B68">
        <w:rPr>
          <w:rFonts w:ascii="Times New Roman" w:hAnsi="Times New Roman" w:cs="Times New Roman"/>
          <w:sz w:val="24"/>
          <w:szCs w:val="24"/>
          <w:rPrChange w:id="1300" w:author="Wei Qi Yan" w:date="2024-12-18T19:31:00Z" w16du:dateUtc="2024-12-18T06:31:00Z">
            <w:rPr>
              <w:rFonts w:ascii="Times New Roman" w:hAnsi="Times New Roman" w:cs="Times New Roman" w:hint="eastAsia"/>
              <w:sz w:val="24"/>
              <w:szCs w:val="24"/>
            </w:rPr>
          </w:rPrChange>
        </w:rPr>
        <w:t xml:space="preserve"> updates</w:t>
      </w:r>
      <w:r w:rsidRPr="00E065F8">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sidRPr="00E065F8">
        <w:rPr>
          <w:rFonts w:ascii="Times New Roman" w:hAnsi="Times New Roman" w:cs="Times New Roman"/>
          <w:sz w:val="24"/>
          <w:szCs w:val="24"/>
        </w:rPr>
        <w:t xml:space="preserve">Fig. </w:t>
      </w:r>
      <w:r w:rsidR="008A588A" w:rsidRPr="00E065F8">
        <w:rPr>
          <w:rFonts w:ascii="Times New Roman" w:hAnsi="Times New Roman" w:cs="Times New Roman"/>
          <w:sz w:val="24"/>
          <w:szCs w:val="24"/>
        </w:rPr>
        <w:t xml:space="preserve">3, </w:t>
      </w:r>
      <w:r w:rsidRPr="00E065F8">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Pr="00E065F8" w:rsidRDefault="000A67AF" w:rsidP="0081562C">
      <w:pPr>
        <w:pStyle w:val="bulletlist"/>
        <w:numPr>
          <w:ilvl w:val="0"/>
          <w:numId w:val="0"/>
        </w:numPr>
        <w:ind w:left="288"/>
        <w:rPr>
          <w:sz w:val="24"/>
          <w:szCs w:val="24"/>
          <w:lang w:val="en-NZ"/>
        </w:rPr>
      </w:pPr>
    </w:p>
    <w:p w14:paraId="7405C88F" w14:textId="77777777" w:rsidR="00282815" w:rsidRPr="00D56B68" w:rsidRDefault="00282815" w:rsidP="00282815">
      <w:pPr>
        <w:pStyle w:val="Heading3"/>
        <w:numPr>
          <w:ilvl w:val="0"/>
          <w:numId w:val="27"/>
        </w:numPr>
        <w:rPr>
          <w:rFonts w:ascii="Times New Roman" w:hAnsi="Times New Roman" w:cs="Times New Roman"/>
          <w:rPrChange w:id="1301" w:author="Wei Qi Yan" w:date="2024-12-18T19:31:00Z" w16du:dateUtc="2024-12-18T06:31:00Z">
            <w:rPr/>
          </w:rPrChange>
        </w:rPr>
      </w:pPr>
      <w:bookmarkStart w:id="1302" w:name="_Toc184799929"/>
      <w:r w:rsidRPr="00D56B68">
        <w:rPr>
          <w:rFonts w:ascii="Times New Roman" w:hAnsi="Times New Roman" w:cs="Times New Roman"/>
          <w:rPrChange w:id="1303" w:author="Wei Qi Yan" w:date="2024-12-18T19:31:00Z" w16du:dateUtc="2024-12-18T06:31:00Z">
            <w:rPr/>
          </w:rPrChange>
        </w:rPr>
        <w:t>Quantization for Efficiency</w:t>
      </w:r>
      <w:bookmarkEnd w:id="1302"/>
    </w:p>
    <w:p w14:paraId="1CEBFE67" w14:textId="4C888B39" w:rsidR="00282815" w:rsidRPr="00E065F8" w:rsidRDefault="00282815"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w:t>
      </w:r>
      <w:r w:rsidRPr="00D56B68">
        <w:rPr>
          <w:rFonts w:ascii="Times New Roman" w:hAnsi="Times New Roman" w:cs="Times New Roman"/>
          <w:sz w:val="24"/>
          <w:szCs w:val="24"/>
          <w:rPrChange w:id="1304" w:author="Wei Qi Yan" w:date="2024-12-18T19:31:00Z" w16du:dateUtc="2024-12-18T06:31:00Z">
            <w:rPr>
              <w:rFonts w:ascii="Times New Roman" w:hAnsi="Times New Roman" w:cs="Times New Roman" w:hint="eastAsia"/>
              <w:sz w:val="24"/>
              <w:szCs w:val="24"/>
            </w:rPr>
          </w:rPrChange>
        </w:rPr>
        <w:t>he model was subjected to 8-bit quantization to enable real-time interaction, which significantly reduced</w:t>
      </w:r>
      <w:r w:rsidRPr="00E065F8">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w:t>
      </w:r>
      <w:r w:rsidRPr="00E065F8">
        <w:rPr>
          <w:rFonts w:ascii="Times New Roman" w:hAnsi="Times New Roman" w:cs="Times New Roman"/>
          <w:sz w:val="24"/>
          <w:szCs w:val="24"/>
        </w:rPr>
        <w:lastRenderedPageBreak/>
        <w:t>resources, while maintaining comparable accuracy.</w:t>
      </w:r>
    </w:p>
    <w:p w14:paraId="248B70FD" w14:textId="77777777" w:rsidR="00282815" w:rsidRPr="00D56B68" w:rsidRDefault="00282815" w:rsidP="00282815">
      <w:pPr>
        <w:jc w:val="left"/>
        <w:rPr>
          <w:rFonts w:ascii="Times New Roman" w:hAnsi="Times New Roman" w:cs="Times New Roman"/>
          <w:rPrChange w:id="1305" w:author="Wei Qi Yan" w:date="2024-12-18T19:31:00Z" w16du:dateUtc="2024-12-18T06:31:00Z">
            <w:rPr/>
          </w:rPrChange>
        </w:rPr>
      </w:pPr>
    </w:p>
    <w:p w14:paraId="147A5CE6" w14:textId="77777777" w:rsidR="00282815" w:rsidRPr="00D56B68" w:rsidRDefault="00282815" w:rsidP="00282815">
      <w:pPr>
        <w:pStyle w:val="Heading3"/>
        <w:numPr>
          <w:ilvl w:val="0"/>
          <w:numId w:val="27"/>
        </w:numPr>
        <w:rPr>
          <w:rFonts w:ascii="Times New Roman" w:hAnsi="Times New Roman" w:cs="Times New Roman"/>
          <w:rPrChange w:id="1306" w:author="Wei Qi Yan" w:date="2024-12-18T19:31:00Z" w16du:dateUtc="2024-12-18T06:31:00Z">
            <w:rPr/>
          </w:rPrChange>
        </w:rPr>
      </w:pPr>
      <w:bookmarkStart w:id="1307" w:name="_Toc184799930"/>
      <w:r w:rsidRPr="00D56B68">
        <w:rPr>
          <w:rFonts w:ascii="Times New Roman" w:hAnsi="Times New Roman" w:cs="Times New Roman"/>
          <w:rPrChange w:id="1308" w:author="Wei Qi Yan" w:date="2024-12-18T19:31:00Z" w16du:dateUtc="2024-12-18T06:31:00Z">
            <w:rPr/>
          </w:rPrChange>
        </w:rPr>
        <w:t>Prompt Design</w:t>
      </w:r>
      <w:bookmarkEnd w:id="1307"/>
    </w:p>
    <w:p w14:paraId="354AA5DE" w14:textId="21B553EA" w:rsidR="00282815" w:rsidRPr="00E065F8" w:rsidRDefault="00282815" w:rsidP="006C30A6">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Prompts were carefully designed to facilitate </w:t>
      </w:r>
      <w:r w:rsidRPr="00D56B68">
        <w:rPr>
          <w:rFonts w:ascii="Times New Roman" w:hAnsi="Times New Roman" w:cs="Times New Roman"/>
          <w:sz w:val="24"/>
          <w:szCs w:val="24"/>
          <w:rPrChange w:id="1309" w:author="Wei Qi Yan" w:date="2024-12-18T19:31:00Z" w16du:dateUtc="2024-12-18T06:31:00Z">
            <w:rPr>
              <w:rFonts w:ascii="Times New Roman" w:hAnsi="Times New Roman" w:cs="Times New Roman" w:hint="eastAsia"/>
              <w:sz w:val="24"/>
              <w:szCs w:val="24"/>
            </w:rPr>
          </w:rPrChange>
        </w:rPr>
        <w:t>function calling and ensure</w:t>
      </w:r>
      <w:r w:rsidRPr="00E065F8">
        <w:rPr>
          <w:rFonts w:ascii="Times New Roman" w:hAnsi="Times New Roman" w:cs="Times New Roman"/>
          <w:sz w:val="24"/>
          <w:szCs w:val="24"/>
        </w:rPr>
        <w:t xml:space="preserve"> that the LLM seamlessly interacts with CV Models for domain-specific computations. The design of these 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D56B68">
        <w:rPr>
          <w:rFonts w:ascii="Times New Roman" w:hAnsi="Times New Roman" w:cs="Times New Roman"/>
          <w:sz w:val="24"/>
          <w:szCs w:val="24"/>
          <w:rPrChange w:id="1310" w:author="Wei Qi Yan" w:date="2024-12-18T19:31:00Z" w16du:dateUtc="2024-12-18T06:31:00Z">
            <w:rPr>
              <w:rFonts w:ascii="Times New Roman" w:hAnsi="Times New Roman" w:cs="Times New Roman" w:hint="eastAsia"/>
              <w:sz w:val="24"/>
              <w:szCs w:val="24"/>
            </w:rPr>
          </w:rPrChange>
        </w:rPr>
        <w:t xml:space="preserve"> in </w:t>
      </w:r>
      <w:r w:rsidRPr="00E065F8">
        <w:rPr>
          <w:rFonts w:ascii="Times New Roman" w:hAnsi="Times New Roman" w:cs="Times New Roman"/>
          <w:sz w:val="24"/>
          <w:szCs w:val="24"/>
        </w:rPr>
        <w:t xml:space="preserve">Fig. </w:t>
      </w:r>
      <w:r w:rsidR="0092384A" w:rsidRPr="00D56B68">
        <w:rPr>
          <w:rFonts w:ascii="Times New Roman" w:hAnsi="Times New Roman" w:cs="Times New Roman"/>
          <w:sz w:val="24"/>
          <w:szCs w:val="24"/>
          <w:rPrChange w:id="1311" w:author="Wei Qi Yan" w:date="2024-12-18T19:31:00Z" w16du:dateUtc="2024-12-18T06:31:00Z">
            <w:rPr>
              <w:rFonts w:ascii="Times New Roman" w:hAnsi="Times New Roman" w:cs="Times New Roman" w:hint="eastAsia"/>
              <w:sz w:val="24"/>
              <w:szCs w:val="24"/>
            </w:rPr>
          </w:rPrChange>
        </w:rPr>
        <w:t>4</w:t>
      </w:r>
      <w:r w:rsidRPr="00E065F8">
        <w:rPr>
          <w:rFonts w:ascii="Times New Roman" w:hAnsi="Times New Roman" w:cs="Times New Roman"/>
          <w:sz w:val="24"/>
          <w:szCs w:val="24"/>
        </w:rPr>
        <w:t>:</w:t>
      </w:r>
    </w:p>
    <w:p w14:paraId="788000D4" w14:textId="77777777" w:rsidR="006F3B72" w:rsidRPr="00D56B68" w:rsidRDefault="003A1EA8" w:rsidP="006F3B72">
      <w:pPr>
        <w:keepNext/>
        <w:spacing w:line="360" w:lineRule="auto"/>
        <w:rPr>
          <w:rFonts w:ascii="Times New Roman" w:hAnsi="Times New Roman" w:cs="Times New Roman"/>
          <w:rPrChange w:id="1312" w:author="Wei Qi Yan" w:date="2024-12-18T19:31:00Z" w16du:dateUtc="2024-12-18T06:31:00Z">
            <w:rPr/>
          </w:rPrChange>
        </w:rPr>
      </w:pPr>
      <w:r w:rsidRPr="00E065F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">
                <v:textbo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4A96E934" w14:textId="1D93C227" w:rsidR="003A1EA8" w:rsidRPr="00E065F8" w:rsidRDefault="006F3B72" w:rsidP="006F3B72">
      <w:pPr>
        <w:pStyle w:val="Caption"/>
        <w:rPr>
          <w:rFonts w:ascii="Times New Roman" w:hAnsi="Times New Roman" w:cs="Times New Roman"/>
          <w:sz w:val="24"/>
          <w:szCs w:val="24"/>
        </w:rPr>
      </w:pPr>
      <w:bookmarkStart w:id="1313" w:name="_Toc184748200"/>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4</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Prompt Design for Function Calling in </w:t>
      </w:r>
      <w:proofErr w:type="spellStart"/>
      <w:r w:rsidRPr="00E065F8">
        <w:rPr>
          <w:rFonts w:ascii="Times New Roman" w:hAnsi="Times New Roman" w:cs="Times New Roman"/>
          <w:sz w:val="24"/>
          <w:szCs w:val="24"/>
        </w:rPr>
        <w:t>ChatPPG</w:t>
      </w:r>
      <w:bookmarkEnd w:id="1313"/>
      <w:proofErr w:type="spellEnd"/>
    </w:p>
    <w:p w14:paraId="38E3B79F" w14:textId="6DBADBF7" w:rsidR="003A1EA8" w:rsidRPr="00E065F8" w:rsidRDefault="003A1EA8" w:rsidP="003A1EA8">
      <w:pPr>
        <w:pStyle w:val="figurecaption"/>
        <w:numPr>
          <w:ilvl w:val="0"/>
          <w:numId w:val="0"/>
        </w:numPr>
        <w:ind w:left="6"/>
        <w:rPr>
          <w:sz w:val="24"/>
          <w:szCs w:val="24"/>
        </w:rPr>
      </w:pPr>
      <w:r w:rsidRPr="00E065F8">
        <w:rPr>
          <w:i/>
          <w:sz w:val="20"/>
          <w:szCs w:val="20"/>
        </w:rPr>
        <w:t>(This figure illustrates how the prompt guides the LLM to use external tools for analyzing player performance or detecting rule violations. Responses are strictly based on tool outputs, ensuring accuracy and reliability.)</w:t>
      </w:r>
    </w:p>
    <w:p w14:paraId="0BCA05FA" w14:textId="13081353" w:rsidR="00282815" w:rsidRPr="00E065F8" w:rsidRDefault="00282815" w:rsidP="006C30A6">
      <w:pPr>
        <w:spacing w:line="360" w:lineRule="auto"/>
        <w:ind w:firstLine="360"/>
        <w:rPr>
          <w:rFonts w:ascii="Times New Roman" w:hAnsi="Times New Roman" w:cs="Times New Roman"/>
          <w:sz w:val="24"/>
          <w:szCs w:val="24"/>
        </w:rPr>
      </w:pPr>
    </w:p>
    <w:p w14:paraId="2A9AF727" w14:textId="1A60A95A" w:rsidR="00AF5CCD" w:rsidRPr="00E065F8" w:rsidRDefault="00282815" w:rsidP="006C30A6">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This prompt ensures that the LLM role strictly </w:t>
      </w:r>
      <w:r w:rsidRPr="00D56B68">
        <w:rPr>
          <w:rFonts w:ascii="Times New Roman" w:hAnsi="Times New Roman" w:cs="Times New Roman"/>
          <w:sz w:val="24"/>
          <w:szCs w:val="24"/>
          <w:rPrChange w:id="1314" w:author="Wei Qi Yan" w:date="2024-12-18T19:31:00Z" w16du:dateUtc="2024-12-18T06:31:00Z">
            <w:rPr>
              <w:rFonts w:ascii="Times New Roman" w:hAnsi="Times New Roman" w:cs="Times New Roman" w:hint="eastAsia"/>
              <w:sz w:val="24"/>
              <w:szCs w:val="24"/>
            </w:rPr>
          </w:rPrChange>
        </w:rPr>
        <w:t>forwards</w:t>
      </w:r>
      <w:r w:rsidRPr="00E065F8">
        <w:rPr>
          <w:rFonts w:ascii="Times New Roman" w:hAnsi="Times New Roman" w:cs="Times New Roman"/>
          <w:sz w:val="24"/>
          <w:szCs w:val="24"/>
        </w:rPr>
        <w:t xml:space="preserve"> user requests to the appropriate computational tool and return</w:t>
      </w:r>
      <w:r w:rsidRPr="00D56B68">
        <w:rPr>
          <w:rFonts w:ascii="Times New Roman" w:hAnsi="Times New Roman" w:cs="Times New Roman"/>
          <w:sz w:val="24"/>
          <w:szCs w:val="24"/>
          <w:rPrChange w:id="1315" w:author="Wei Qi Yan" w:date="2024-12-18T19:31:00Z" w16du:dateUtc="2024-12-18T06:31:00Z">
            <w:rPr>
              <w:rFonts w:ascii="Times New Roman" w:hAnsi="Times New Roman" w:cs="Times New Roman" w:hint="eastAsia"/>
              <w:sz w:val="24"/>
              <w:szCs w:val="24"/>
            </w:rPr>
          </w:rPrChange>
        </w:rPr>
        <w:t>s</w:t>
      </w:r>
      <w:r w:rsidRPr="00E065F8">
        <w:rPr>
          <w:rFonts w:ascii="Times New Roman" w:hAnsi="Times New Roman" w:cs="Times New Roman"/>
          <w:sz w:val="24"/>
          <w:szCs w:val="24"/>
        </w:rPr>
        <w:t xml:space="preserve"> the exact output.</w:t>
      </w:r>
    </w:p>
    <w:p w14:paraId="16086A03" w14:textId="24958C63" w:rsidR="00AF5CCD" w:rsidRPr="00E065F8" w:rsidRDefault="00517FC0" w:rsidP="00AF5CCD">
      <w:pPr>
        <w:pStyle w:val="Heading2"/>
        <w:numPr>
          <w:ilvl w:val="1"/>
          <w:numId w:val="12"/>
        </w:numPr>
        <w:rPr>
          <w:rFonts w:ascii="Times New Roman" w:hAnsi="Times New Roman" w:cs="Times New Roman"/>
        </w:rPr>
      </w:pPr>
      <w:bookmarkStart w:id="1316" w:name="_Toc184799931"/>
      <w:r w:rsidRPr="00D56B68">
        <w:rPr>
          <w:rFonts w:ascii="Times New Roman" w:hAnsi="Times New Roman" w:cs="Times New Roman"/>
          <w:rPrChange w:id="1317" w:author="Wei Qi Yan" w:date="2024-12-18T19:31:00Z" w16du:dateUtc="2024-12-18T06:31:00Z">
            <w:rPr>
              <w:rFonts w:ascii="Times New Roman" w:hAnsi="Times New Roman" w:cs="Times New Roman" w:hint="eastAsia"/>
            </w:rPr>
          </w:rPrChange>
        </w:rPr>
        <w:t>C</w:t>
      </w:r>
      <w:r w:rsidR="00024893" w:rsidRPr="00E065F8">
        <w:rPr>
          <w:rFonts w:ascii="Times New Roman" w:hAnsi="Times New Roman" w:cs="Times New Roman"/>
        </w:rPr>
        <w:t xml:space="preserve">omputer </w:t>
      </w:r>
      <w:r w:rsidRPr="00D56B68">
        <w:rPr>
          <w:rFonts w:ascii="Times New Roman" w:hAnsi="Times New Roman" w:cs="Times New Roman"/>
          <w:rPrChange w:id="1318" w:author="Wei Qi Yan" w:date="2024-12-18T19:31:00Z" w16du:dateUtc="2024-12-18T06:31:00Z">
            <w:rPr>
              <w:rFonts w:ascii="Times New Roman" w:hAnsi="Times New Roman" w:cs="Times New Roman" w:hint="eastAsia"/>
            </w:rPr>
          </w:rPrChange>
        </w:rPr>
        <w:t>V</w:t>
      </w:r>
      <w:r w:rsidR="00024893" w:rsidRPr="00E065F8">
        <w:rPr>
          <w:rFonts w:ascii="Times New Roman" w:hAnsi="Times New Roman" w:cs="Times New Roman"/>
        </w:rPr>
        <w:t>ision</w:t>
      </w:r>
      <w:r w:rsidRPr="00D56B68">
        <w:rPr>
          <w:rFonts w:ascii="Times New Roman" w:hAnsi="Times New Roman" w:cs="Times New Roman"/>
          <w:rPrChange w:id="1319" w:author="Wei Qi Yan" w:date="2024-12-18T19:31:00Z" w16du:dateUtc="2024-12-18T06:31:00Z">
            <w:rPr>
              <w:rFonts w:ascii="Times New Roman" w:hAnsi="Times New Roman" w:cs="Times New Roman" w:hint="eastAsia"/>
            </w:rPr>
          </w:rPrChange>
        </w:rPr>
        <w:t xml:space="preserve"> </w:t>
      </w:r>
      <w:r w:rsidR="00AF5CCD" w:rsidRPr="00E065F8">
        <w:rPr>
          <w:rFonts w:ascii="Times New Roman" w:hAnsi="Times New Roman" w:cs="Times New Roman"/>
        </w:rPr>
        <w:t>Model</w:t>
      </w:r>
      <w:bookmarkEnd w:id="1316"/>
    </w:p>
    <w:p w14:paraId="486D9183" w14:textId="0EDE31CC" w:rsidR="000E4593" w:rsidRPr="00D56B68" w:rsidRDefault="000E4593" w:rsidP="000E4593">
      <w:pPr>
        <w:pStyle w:val="Heading3"/>
        <w:numPr>
          <w:ilvl w:val="0"/>
          <w:numId w:val="31"/>
        </w:numPr>
        <w:rPr>
          <w:rFonts w:ascii="Times New Roman" w:hAnsi="Times New Roman" w:cs="Times New Roman"/>
          <w:rPrChange w:id="1320" w:author="Wei Qi Yan" w:date="2024-12-18T19:31:00Z" w16du:dateUtc="2024-12-18T06:31:00Z">
            <w:rPr/>
          </w:rPrChange>
        </w:rPr>
      </w:pPr>
      <w:bookmarkStart w:id="1321" w:name="_Toc184799932"/>
      <w:r w:rsidRPr="00D56B68">
        <w:rPr>
          <w:rFonts w:ascii="Times New Roman" w:hAnsi="Times New Roman" w:cs="Times New Roman"/>
          <w:rPrChange w:id="1322" w:author="Wei Qi Yan" w:date="2024-12-18T19:31:00Z" w16du:dateUtc="2024-12-18T06:31:00Z">
            <w:rPr/>
          </w:rPrChange>
        </w:rPr>
        <w:t>Calibration and 3D Reconstructio</w:t>
      </w:r>
      <w:r w:rsidRPr="00D56B68">
        <w:rPr>
          <w:rFonts w:ascii="Times New Roman" w:hAnsi="Times New Roman" w:cs="Times New Roman"/>
          <w:rPrChange w:id="1323" w:author="Wei Qi Yan" w:date="2024-12-18T19:31:00Z" w16du:dateUtc="2024-12-18T06:31:00Z">
            <w:rPr>
              <w:rFonts w:hint="eastAsia"/>
            </w:rPr>
          </w:rPrChange>
        </w:rPr>
        <w:t>n</w:t>
      </w:r>
      <w:bookmarkEnd w:id="1321"/>
    </w:p>
    <w:p w14:paraId="262AAA8D" w14:textId="2D42B555" w:rsidR="000E4593" w:rsidRPr="00E065F8" w:rsidRDefault="000E4593"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Calibration involves two main components: intrinsic calibration, which determines the internal parameters of each camera, and extrinsic calibration, which aligns the cameras with a common coordinate </w:t>
      </w:r>
      <w:r w:rsidR="00E42409" w:rsidRPr="00E065F8">
        <w:rPr>
          <w:rFonts w:ascii="Times New Roman" w:hAnsi="Times New Roman" w:cs="Times New Roman"/>
          <w:sz w:val="24"/>
          <w:szCs w:val="24"/>
        </w:rPr>
        <w:t>system (</w:t>
      </w:r>
      <w:r w:rsidR="00947B4A" w:rsidRPr="00E065F8">
        <w:rPr>
          <w:rFonts w:ascii="Times New Roman" w:hAnsi="Times New Roman" w:cs="Times New Roman"/>
          <w:sz w:val="24"/>
          <w:szCs w:val="24"/>
        </w:rPr>
        <w:t>Klette</w:t>
      </w:r>
      <w:r w:rsidR="00947B4A" w:rsidRPr="00D56B68">
        <w:rPr>
          <w:rFonts w:ascii="Times New Roman" w:hAnsi="Times New Roman" w:cs="Times New Roman"/>
          <w:sz w:val="24"/>
          <w:szCs w:val="24"/>
          <w:rPrChange w:id="1324" w:author="Wei Qi Yan" w:date="2024-12-18T19:31:00Z" w16du:dateUtc="2024-12-18T06:31:00Z">
            <w:rPr>
              <w:rFonts w:ascii="Times New Roman" w:hAnsi="Times New Roman" w:cs="Times New Roman" w:hint="eastAsia"/>
              <w:sz w:val="24"/>
              <w:szCs w:val="24"/>
            </w:rPr>
          </w:rPrChange>
        </w:rPr>
        <w:t>, 2014)</w:t>
      </w:r>
      <w:r w:rsidR="00947B4A" w:rsidRPr="00E065F8">
        <w:rPr>
          <w:rFonts w:ascii="Times New Roman" w:hAnsi="Times New Roman" w:cs="Times New Roman"/>
          <w:sz w:val="24"/>
          <w:szCs w:val="24"/>
        </w:rPr>
        <w:t>.</w:t>
      </w:r>
    </w:p>
    <w:p w14:paraId="6E108904" w14:textId="77777777" w:rsidR="00403356" w:rsidRPr="00E065F8" w:rsidRDefault="00403356" w:rsidP="00C607FA">
      <w:pPr>
        <w:spacing w:line="360" w:lineRule="auto"/>
        <w:ind w:firstLine="360"/>
        <w:rPr>
          <w:rFonts w:ascii="Times New Roman" w:hAnsi="Times New Roman" w:cs="Times New Roman"/>
          <w:sz w:val="24"/>
          <w:szCs w:val="24"/>
        </w:rPr>
      </w:pPr>
    </w:p>
    <w:p w14:paraId="4DDDBA37" w14:textId="32F2F3A4" w:rsidR="000E4593" w:rsidRPr="00E065F8" w:rsidRDefault="000E4593"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Intrinsic calibration was performed by using a chessboard pattern, a standard computer-</w:t>
      </w:r>
      <w:r w:rsidRPr="00E065F8">
        <w:rPr>
          <w:rFonts w:ascii="Times New Roman" w:hAnsi="Times New Roman" w:cs="Times New Roman"/>
          <w:sz w:val="24"/>
          <w:szCs w:val="24"/>
        </w:rPr>
        <w:lastRenderedPageBreak/>
        <w:t>vision technique for determining camera-specific parameters. The chessboard was placed within the view of each camera, and 100 images were captured. These images were then employed to calculate each camera’s intrinsic parameters, including focal length, optical center, and lens distortion coefficients</w:t>
      </w:r>
      <w:r w:rsidR="00947B4A" w:rsidRPr="00E065F8">
        <w:rPr>
          <w:rFonts w:ascii="Times New Roman" w:hAnsi="Times New Roman" w:cs="Times New Roman"/>
          <w:sz w:val="24"/>
          <w:szCs w:val="24"/>
        </w:rPr>
        <w:t>.</w:t>
      </w:r>
      <w:r w:rsidRPr="00E065F8">
        <w:rPr>
          <w:rFonts w:ascii="Times New Roman" w:hAnsi="Times New Roman" w:cs="Times New Roman"/>
          <w:sz w:val="24"/>
          <w:szCs w:val="24"/>
        </w:rPr>
        <w:t xml:space="preserve"> </w:t>
      </w:r>
    </w:p>
    <w:p w14:paraId="47B429D2" w14:textId="77777777" w:rsidR="00403356" w:rsidRPr="00E065F8" w:rsidRDefault="00403356" w:rsidP="00C607FA">
      <w:pPr>
        <w:spacing w:line="360" w:lineRule="auto"/>
        <w:ind w:firstLine="360"/>
        <w:rPr>
          <w:rFonts w:ascii="Times New Roman" w:hAnsi="Times New Roman" w:cs="Times New Roman"/>
          <w:sz w:val="24"/>
          <w:szCs w:val="24"/>
        </w:rPr>
      </w:pPr>
    </w:p>
    <w:p w14:paraId="7DE28327" w14:textId="56C9339D" w:rsidR="000E4593" w:rsidRPr="00E065F8" w:rsidRDefault="000E4593"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reference points around the table, as shown in </w:t>
      </w:r>
      <w:r w:rsidR="00500882" w:rsidRPr="00E065F8">
        <w:rPr>
          <w:rFonts w:ascii="Times New Roman" w:hAnsi="Times New Roman" w:cs="Times New Roman"/>
          <w:sz w:val="24"/>
          <w:szCs w:val="24"/>
        </w:rPr>
        <w:t xml:space="preserve">Fig. </w:t>
      </w:r>
      <w:r w:rsidR="0092384A" w:rsidRPr="00D56B68">
        <w:rPr>
          <w:rFonts w:ascii="Times New Roman" w:hAnsi="Times New Roman" w:cs="Times New Roman"/>
          <w:sz w:val="24"/>
          <w:szCs w:val="24"/>
          <w:rPrChange w:id="1325" w:author="Wei Qi Yan" w:date="2024-12-18T19:31:00Z" w16du:dateUtc="2024-12-18T06:31:00Z">
            <w:rPr>
              <w:rFonts w:ascii="Times New Roman" w:hAnsi="Times New Roman" w:cs="Times New Roman" w:hint="eastAsia"/>
              <w:sz w:val="24"/>
              <w:szCs w:val="24"/>
            </w:rPr>
          </w:rPrChange>
        </w:rPr>
        <w:t>5</w:t>
      </w:r>
      <w:r w:rsidRPr="00E065F8">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09D5AC24" w14:textId="77777777" w:rsidR="00BA16B9" w:rsidRPr="00D56B68" w:rsidRDefault="000E4593" w:rsidP="00BA16B9">
      <w:pPr>
        <w:keepNext/>
        <w:rPr>
          <w:rFonts w:ascii="Times New Roman" w:hAnsi="Times New Roman" w:cs="Times New Roman"/>
          <w:rPrChange w:id="1326" w:author="Wei Qi Yan" w:date="2024-12-18T19:31:00Z" w16du:dateUtc="2024-12-18T06:31:00Z">
            <w:rPr/>
          </w:rPrChange>
        </w:rPr>
      </w:pPr>
      <w:r w:rsidRPr="00D56B68">
        <w:rPr>
          <w:rFonts w:ascii="Times New Roman" w:hAnsi="Times New Roman" w:cs="Times New Roman"/>
          <w:noProof/>
          <w:rPrChange w:id="1327" w:author="Wei Qi Yan" w:date="2024-12-18T19:31:00Z" w16du:dateUtc="2024-12-18T06:31:00Z">
            <w:rPr>
              <w:noProof/>
            </w:rPr>
          </w:rPrChange>
        </w:rPr>
        <w:drawing>
          <wp:inline distT="0" distB="0" distL="0" distR="0" wp14:anchorId="5BA89F7B" wp14:editId="2B87EE1B">
            <wp:extent cx="5761142" cy="2349374"/>
            <wp:effectExtent l="0" t="0" r="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5761142" cy="2349374"/>
                    </a:xfrm>
                    <a:prstGeom prst="rect">
                      <a:avLst/>
                    </a:prstGeom>
                  </pic:spPr>
                </pic:pic>
              </a:graphicData>
            </a:graphic>
          </wp:inline>
        </w:drawing>
      </w:r>
    </w:p>
    <w:p w14:paraId="5EA91ECC" w14:textId="49071410" w:rsidR="000E4593" w:rsidRPr="00E065F8" w:rsidRDefault="00BA16B9" w:rsidP="00BA16B9">
      <w:pPr>
        <w:pStyle w:val="Caption"/>
        <w:rPr>
          <w:rFonts w:ascii="Times New Roman" w:hAnsi="Times New Roman" w:cs="Times New Roman"/>
          <w:sz w:val="24"/>
          <w:szCs w:val="24"/>
        </w:rPr>
      </w:pPr>
      <w:bookmarkStart w:id="1328" w:name="_Toc184748201"/>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5</w:t>
      </w:r>
      <w:r w:rsidRPr="00E065F8">
        <w:rPr>
          <w:rFonts w:ascii="Times New Roman" w:hAnsi="Times New Roman" w:cs="Times New Roman"/>
          <w:b/>
          <w:bCs/>
          <w:sz w:val="24"/>
          <w:szCs w:val="24"/>
        </w:rPr>
        <w:fldChar w:fldCharType="end"/>
      </w:r>
      <w:r w:rsidRPr="00D56B68">
        <w:rPr>
          <w:rFonts w:ascii="Times New Roman" w:hAnsi="Times New Roman" w:cs="Times New Roman"/>
          <w:sz w:val="24"/>
          <w:szCs w:val="24"/>
          <w:rPrChange w:id="1329"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The calibration points are applied to align cameras with a coordinate system</w:t>
      </w:r>
      <w:bookmarkEnd w:id="1328"/>
    </w:p>
    <w:p w14:paraId="65276655" w14:textId="6A86181B" w:rsidR="000E4593" w:rsidRPr="00E065F8" w:rsidRDefault="001E4E89" w:rsidP="000E4593">
      <w:pPr>
        <w:pStyle w:val="MDPI31text"/>
        <w:ind w:left="0" w:firstLine="0"/>
        <w:rPr>
          <w:rFonts w:ascii="Times New Roman" w:eastAsiaTheme="minorEastAsia" w:hAnsi="Times New Roman"/>
          <w:i/>
          <w:iCs/>
          <w:szCs w:val="20"/>
          <w:lang w:eastAsia="zh-CN"/>
        </w:rPr>
      </w:pPr>
      <w:r w:rsidRPr="00E065F8">
        <w:rPr>
          <w:rFonts w:ascii="Times New Roman" w:eastAsiaTheme="minorEastAsia" w:hAnsi="Times New Roman"/>
          <w:i/>
          <w:iCs/>
          <w:szCs w:val="20"/>
          <w:lang w:eastAsia="zh-CN"/>
        </w:rPr>
        <w:t>(</w:t>
      </w:r>
      <w:r w:rsidR="000E4593" w:rsidRPr="00E065F8">
        <w:rPr>
          <w:rFonts w:ascii="Times New Roman" w:hAnsi="Times New Roman"/>
          <w:i/>
          <w:iCs/>
          <w:szCs w:val="20"/>
        </w:rPr>
        <w:t>The 16 fixed reference points are labelled with their 3D coordinates in the image, providing the foundation for accurate spatial calibration.</w:t>
      </w:r>
      <w:r w:rsidRPr="00E065F8">
        <w:rPr>
          <w:rFonts w:ascii="Times New Roman" w:eastAsiaTheme="minorEastAsia" w:hAnsi="Times New Roman"/>
          <w:i/>
          <w:iCs/>
          <w:szCs w:val="20"/>
          <w:lang w:eastAsia="zh-CN"/>
        </w:rPr>
        <w:t>)</w:t>
      </w:r>
    </w:p>
    <w:p w14:paraId="6ADDEB3C" w14:textId="77777777" w:rsidR="000E4593" w:rsidRPr="00D56B68" w:rsidRDefault="000E4593" w:rsidP="000E4593">
      <w:pPr>
        <w:pStyle w:val="MDPI31text"/>
        <w:ind w:left="0" w:firstLine="0"/>
        <w:rPr>
          <w:rFonts w:ascii="Times New Roman" w:eastAsiaTheme="minorEastAsia" w:hAnsi="Times New Roman"/>
          <w:sz w:val="18"/>
          <w:szCs w:val="18"/>
          <w:lang w:eastAsia="zh-CN"/>
          <w:rPrChange w:id="1330" w:author="Wei Qi Yan" w:date="2024-12-18T19:31:00Z" w16du:dateUtc="2024-12-18T06:31:00Z">
            <w:rPr>
              <w:rFonts w:eastAsiaTheme="minorEastAsia"/>
              <w:sz w:val="18"/>
              <w:szCs w:val="18"/>
              <w:lang w:eastAsia="zh-CN"/>
            </w:rPr>
          </w:rPrChange>
        </w:rPr>
      </w:pPr>
    </w:p>
    <w:p w14:paraId="7C9372AC" w14:textId="77777777" w:rsidR="000E4593" w:rsidRPr="00D56B68" w:rsidRDefault="000E4593" w:rsidP="000E4593">
      <w:pPr>
        <w:rPr>
          <w:rFonts w:ascii="Times New Roman" w:hAnsi="Times New Roman" w:cs="Times New Roman"/>
          <w:rPrChange w:id="1331" w:author="Wei Qi Yan" w:date="2024-12-18T19:31:00Z" w16du:dateUtc="2024-12-18T06:31:00Z">
            <w:rPr/>
          </w:rPrChange>
        </w:rPr>
      </w:pPr>
    </w:p>
    <w:p w14:paraId="3FA3363B" w14:textId="521AF6A8" w:rsidR="000E4593" w:rsidRPr="00D56B68" w:rsidRDefault="00D2137D" w:rsidP="000E4593">
      <w:pPr>
        <w:pStyle w:val="Heading3"/>
        <w:numPr>
          <w:ilvl w:val="0"/>
          <w:numId w:val="31"/>
        </w:numPr>
        <w:ind w:left="450" w:hanging="450"/>
        <w:rPr>
          <w:rFonts w:ascii="Times New Roman" w:hAnsi="Times New Roman" w:cs="Times New Roman"/>
          <w:rPrChange w:id="1332" w:author="Wei Qi Yan" w:date="2024-12-18T19:31:00Z" w16du:dateUtc="2024-12-18T06:31:00Z">
            <w:rPr/>
          </w:rPrChange>
        </w:rPr>
      </w:pPr>
      <w:bookmarkStart w:id="1333" w:name="_Toc184799933"/>
      <w:r w:rsidRPr="00D56B68">
        <w:rPr>
          <w:rFonts w:ascii="Times New Roman" w:hAnsi="Times New Roman" w:cs="Times New Roman"/>
          <w:rPrChange w:id="1334" w:author="Wei Qi Yan" w:date="2024-12-18T19:31:00Z" w16du:dateUtc="2024-12-18T06:31:00Z">
            <w:rPr/>
          </w:rPrChange>
        </w:rPr>
        <w:t>Ball Detection</w:t>
      </w:r>
      <w:bookmarkEnd w:id="1333"/>
    </w:p>
    <w:p w14:paraId="7A9B4D90" w14:textId="77777777" w:rsidR="00BA101E" w:rsidRPr="00D56B68" w:rsidRDefault="00D2137D" w:rsidP="00C607FA">
      <w:pPr>
        <w:spacing w:line="360" w:lineRule="auto"/>
        <w:ind w:firstLine="360"/>
        <w:rPr>
          <w:rFonts w:ascii="Times New Roman" w:hAnsi="Times New Roman" w:cs="Times New Roman"/>
          <w:rPrChange w:id="1335" w:author="Wei Qi Yan" w:date="2024-12-18T19:31:00Z" w16du:dateUtc="2024-12-18T06:31:00Z">
            <w:rPr/>
          </w:rPrChange>
        </w:rPr>
      </w:pPr>
      <w:r w:rsidRPr="00E065F8">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E065F8">
        <w:rPr>
          <w:rFonts w:ascii="Times New Roman" w:hAnsi="Times New Roman" w:cs="Times New Roman"/>
          <w:sz w:val="24"/>
          <w:szCs w:val="24"/>
        </w:rPr>
        <w:t>(Jiang et al., 2022)</w:t>
      </w:r>
      <w:r w:rsidRPr="00E065F8">
        <w:rPr>
          <w:rFonts w:ascii="Times New Roman" w:hAnsi="Times New Roman" w:cs="Times New Roman"/>
          <w:sz w:val="24"/>
          <w:szCs w:val="24"/>
        </w:rPr>
        <w:t xml:space="preserve">. To optimize </w:t>
      </w:r>
      <w:r w:rsidR="0002680A" w:rsidRPr="00E065F8">
        <w:rPr>
          <w:rFonts w:ascii="Times New Roman" w:hAnsi="Times New Roman" w:cs="Times New Roman"/>
          <w:sz w:val="24"/>
          <w:szCs w:val="24"/>
        </w:rPr>
        <w:t>YOLO11 for</w:t>
      </w:r>
      <w:r w:rsidRPr="00E065F8">
        <w:rPr>
          <w:rFonts w:ascii="Times New Roman" w:hAnsi="Times New Roman" w:cs="Times New Roman"/>
          <w:sz w:val="24"/>
          <w:szCs w:val="24"/>
        </w:rPr>
        <w:t xml:space="preserve"> the specific challenges of this project, several modifications were </w:t>
      </w:r>
      <w:r w:rsidRPr="00E065F8">
        <w:rPr>
          <w:rFonts w:ascii="Times New Roman" w:hAnsi="Times New Roman" w:cs="Times New Roman"/>
          <w:sz w:val="24"/>
          <w:szCs w:val="24"/>
        </w:rPr>
        <w:lastRenderedPageBreak/>
        <w:t>implemented to improve its accuracy in detecting small objects like the table tennis ball, which is often difficult to track due to its rapid motion and small size in the frame</w:t>
      </w:r>
      <w:r w:rsidR="00BA101E" w:rsidRPr="00E065F8">
        <w:rPr>
          <w:rFonts w:ascii="Times New Roman" w:hAnsi="Times New Roman" w:cs="Times New Roman"/>
          <w:sz w:val="24"/>
          <w:szCs w:val="24"/>
        </w:rPr>
        <w:t>.</w:t>
      </w:r>
      <w:r w:rsidR="00BA101E" w:rsidRPr="00D56B68">
        <w:rPr>
          <w:rFonts w:ascii="Times New Roman" w:hAnsi="Times New Roman" w:cs="Times New Roman"/>
          <w:rPrChange w:id="1336" w:author="Wei Qi Yan" w:date="2024-12-18T19:31:00Z" w16du:dateUtc="2024-12-18T06:31:00Z">
            <w:rPr/>
          </w:rPrChange>
        </w:rPr>
        <w:t xml:space="preserve"> </w:t>
      </w:r>
    </w:p>
    <w:p w14:paraId="73056AAF" w14:textId="73D8FC15" w:rsidR="00403356" w:rsidRPr="00E065F8" w:rsidRDefault="00BA101E"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To adapt the YOLOv11 network for our specific task, we performed transfer learning using a custom dataset of 2,000 labeled images extracted from the experimental videos. The images were resized to 640 × 640 pixels, the standard input resolution for YOLO, and selected to represent a wide variety of ball movements, including serves, smashes, and rallies. Each image was manually annotated with bounding boxes for the ball. The dataset was divided into 70% for training, 20% for validation, and 10% for testing. Training was conducted for 300 epochs with a batch size of 16, using a cosine annealing learning rate schedule starting at 0.001. To ensure efficient processing, training was performed on an NVIDIA A100 GPU, with loss and accuracy metrics monitored during training and validation to prevent overfitting.</w:t>
      </w:r>
    </w:p>
    <w:p w14:paraId="1857264C" w14:textId="18FA9169" w:rsidR="000E4593"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standard </w:t>
      </w:r>
      <w:r w:rsidR="0002680A" w:rsidRPr="00E065F8">
        <w:rPr>
          <w:rFonts w:ascii="Times New Roman" w:hAnsi="Times New Roman" w:cs="Times New Roman"/>
          <w:sz w:val="24"/>
          <w:szCs w:val="24"/>
        </w:rPr>
        <w:t>YOLO11 architecture</w:t>
      </w:r>
      <w:r w:rsidRPr="00E065F8">
        <w:rPr>
          <w:rFonts w:ascii="Times New Roman" w:hAnsi="Times New Roman" w:cs="Times New Roman"/>
          <w:sz w:val="24"/>
          <w:szCs w:val="24"/>
        </w:rPr>
        <w:t xml:space="preserve"> was adapted to enhance its sensitivity to small objects by removing the large object detection layers and incorporating a custom Resample Convolution (</w:t>
      </w:r>
      <w:proofErr w:type="spellStart"/>
      <w:r w:rsidRPr="00E065F8">
        <w:rPr>
          <w:rFonts w:ascii="Times New Roman" w:hAnsi="Times New Roman" w:cs="Times New Roman"/>
          <w:sz w:val="24"/>
          <w:szCs w:val="24"/>
        </w:rPr>
        <w:t>ResConv</w:t>
      </w:r>
      <w:proofErr w:type="spellEnd"/>
      <w:r w:rsidRPr="00E065F8">
        <w:rPr>
          <w:rFonts w:ascii="Times New Roman" w:hAnsi="Times New Roman" w:cs="Times New Roman"/>
          <w:sz w:val="24"/>
          <w:szCs w:val="24"/>
        </w:rPr>
        <w:t xml:space="preserve">) layer, as shown in </w:t>
      </w:r>
      <w:r w:rsidR="00500882" w:rsidRPr="00E065F8">
        <w:rPr>
          <w:rFonts w:ascii="Times New Roman" w:hAnsi="Times New Roman" w:cs="Times New Roman"/>
          <w:sz w:val="24"/>
          <w:szCs w:val="24"/>
        </w:rPr>
        <w:t xml:space="preserve">Fig. </w:t>
      </w:r>
      <w:r w:rsidR="0092384A" w:rsidRPr="00D56B68">
        <w:rPr>
          <w:rFonts w:ascii="Times New Roman" w:hAnsi="Times New Roman" w:cs="Times New Roman"/>
          <w:sz w:val="24"/>
          <w:szCs w:val="24"/>
          <w:rPrChange w:id="1337" w:author="Wei Qi Yan" w:date="2024-12-18T19:31:00Z" w16du:dateUtc="2024-12-18T06:31:00Z">
            <w:rPr>
              <w:rFonts w:ascii="Times New Roman" w:hAnsi="Times New Roman" w:cs="Times New Roman" w:hint="eastAsia"/>
              <w:sz w:val="24"/>
              <w:szCs w:val="24"/>
            </w:rPr>
          </w:rPrChange>
        </w:rPr>
        <w:t>6</w:t>
      </w:r>
      <w:r w:rsidRPr="00E065F8">
        <w:rPr>
          <w:rFonts w:ascii="Times New Roman" w:hAnsi="Times New Roman" w:cs="Times New Roman"/>
          <w:sz w:val="24"/>
          <w:szCs w:val="24"/>
        </w:rPr>
        <w:t xml:space="preserve">. The </w:t>
      </w:r>
      <w:proofErr w:type="spellStart"/>
      <w:r w:rsidRPr="00E065F8">
        <w:rPr>
          <w:rFonts w:ascii="Times New Roman" w:hAnsi="Times New Roman" w:cs="Times New Roman"/>
          <w:sz w:val="24"/>
          <w:szCs w:val="24"/>
        </w:rPr>
        <w:t>ResConv</w:t>
      </w:r>
      <w:proofErr w:type="spellEnd"/>
      <w:r w:rsidRPr="00E065F8">
        <w:rPr>
          <w:rFonts w:ascii="Times New Roman" w:hAnsi="Times New Roman" w:cs="Times New Roman"/>
          <w:sz w:val="24"/>
          <w:szCs w:val="24"/>
        </w:rPr>
        <w:t xml:space="preserve"> layer is designed to better handle small-scale features, allowing the model to focus on the fine details required for detecting small objects like the ball. Additionally, </w:t>
      </w:r>
      <w:proofErr w:type="spellStart"/>
      <w:r w:rsidRPr="00E065F8">
        <w:rPr>
          <w:rFonts w:ascii="Times New Roman" w:hAnsi="Times New Roman" w:cs="Times New Roman"/>
          <w:sz w:val="24"/>
          <w:szCs w:val="24"/>
        </w:rPr>
        <w:t>upsampling</w:t>
      </w:r>
      <w:proofErr w:type="spellEnd"/>
      <w:r w:rsidRPr="00E065F8">
        <w:rPr>
          <w:rFonts w:ascii="Times New Roman" w:hAnsi="Times New Roman" w:cs="Times New Roman"/>
          <w:sz w:val="24"/>
          <w:szCs w:val="24"/>
        </w:rPr>
        <w:t xml:space="preserve"> layers were modified to emphasize finer spatial resolution, which is crucial for capturing the movement of the ball accurately, even at high speeds.</w:t>
      </w:r>
    </w:p>
    <w:p w14:paraId="200DE050" w14:textId="77777777" w:rsidR="00D2137D" w:rsidRPr="00D56B68" w:rsidRDefault="00D2137D" w:rsidP="00D2137D">
      <w:pPr>
        <w:rPr>
          <w:rFonts w:ascii="Times New Roman" w:hAnsi="Times New Roman" w:cs="Times New Roman"/>
          <w:rPrChange w:id="1338" w:author="Wei Qi Yan" w:date="2024-12-18T19:31:00Z" w16du:dateUtc="2024-12-18T06:31:00Z">
            <w:rPr/>
          </w:rPrChange>
        </w:rPr>
      </w:pPr>
    </w:p>
    <w:p w14:paraId="495A49A4" w14:textId="77777777" w:rsidR="00907C0E" w:rsidRPr="00D56B68" w:rsidRDefault="00D2137D" w:rsidP="00907C0E">
      <w:pPr>
        <w:keepNext/>
        <w:rPr>
          <w:rFonts w:ascii="Times New Roman" w:hAnsi="Times New Roman" w:cs="Times New Roman"/>
          <w:rPrChange w:id="1339" w:author="Wei Qi Yan" w:date="2024-12-18T19:31:00Z" w16du:dateUtc="2024-12-18T06:31:00Z">
            <w:rPr/>
          </w:rPrChange>
        </w:rPr>
      </w:pPr>
      <w:r w:rsidRPr="00D56B68">
        <w:rPr>
          <w:rFonts w:ascii="Times New Roman" w:hAnsi="Times New Roman" w:cs="Times New Roman"/>
          <w:noProof/>
          <w:rPrChange w:id="1340" w:author="Wei Qi Yan" w:date="2024-12-18T19:31:00Z" w16du:dateUtc="2024-12-18T06:31:00Z">
            <w:rPr>
              <w:noProof/>
            </w:rPr>
          </w:rPrChange>
        </w:rPr>
        <w:lastRenderedPageBreak/>
        <w:drawing>
          <wp:inline distT="0" distB="0" distL="0" distR="0" wp14:anchorId="30E3A9ED" wp14:editId="588DA7A7">
            <wp:extent cx="5653889" cy="3008457"/>
            <wp:effectExtent l="0" t="0" r="4445" b="190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5716800" cy="3041932"/>
                    </a:xfrm>
                    <a:prstGeom prst="rect">
                      <a:avLst/>
                    </a:prstGeom>
                  </pic:spPr>
                </pic:pic>
              </a:graphicData>
            </a:graphic>
          </wp:inline>
        </w:drawing>
      </w:r>
    </w:p>
    <w:p w14:paraId="1F74778A" w14:textId="411D6167" w:rsidR="00D2137D" w:rsidRPr="00E065F8" w:rsidRDefault="00907C0E" w:rsidP="00907C0E">
      <w:pPr>
        <w:pStyle w:val="Caption"/>
        <w:rPr>
          <w:rFonts w:ascii="Times New Roman" w:hAnsi="Times New Roman" w:cs="Times New Roman"/>
          <w:sz w:val="24"/>
          <w:szCs w:val="24"/>
        </w:rPr>
      </w:pPr>
      <w:bookmarkStart w:id="1341" w:name="_Toc184748202"/>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6</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lang w:val="en-NZ"/>
        </w:rPr>
        <w:t xml:space="preserve"> Modified YOLO11 architecture for small object detection</w:t>
      </w:r>
      <w:bookmarkEnd w:id="1341"/>
    </w:p>
    <w:p w14:paraId="33931811" w14:textId="2DE109BB" w:rsidR="00D2137D" w:rsidRPr="00E065F8" w:rsidRDefault="00C56BAE" w:rsidP="00D2137D">
      <w:pPr>
        <w:pStyle w:val="MDPI31text"/>
        <w:ind w:left="0" w:firstLine="0"/>
        <w:rPr>
          <w:rFonts w:ascii="Times New Roman" w:eastAsiaTheme="minorEastAsia" w:hAnsi="Times New Roman"/>
          <w:sz w:val="24"/>
          <w:szCs w:val="24"/>
          <w:lang w:val="en-NZ" w:eastAsia="zh-CN"/>
        </w:rPr>
      </w:pPr>
      <w:r w:rsidRPr="00E065F8">
        <w:rPr>
          <w:rFonts w:ascii="Times New Roman" w:eastAsiaTheme="minorEastAsia" w:hAnsi="Times New Roman"/>
          <w:szCs w:val="20"/>
          <w:lang w:val="en-NZ" w:eastAsia="zh-CN"/>
        </w:rPr>
        <w:t>(</w:t>
      </w:r>
      <w:r w:rsidR="00D2137D" w:rsidRPr="00E065F8">
        <w:rPr>
          <w:rFonts w:ascii="Times New Roman" w:hAnsi="Times New Roman"/>
          <w:szCs w:val="20"/>
          <w:lang w:val="en-NZ"/>
        </w:rPr>
        <w:t xml:space="preserve">The large object detection layer is removed, and a Custom </w:t>
      </w:r>
      <w:proofErr w:type="spellStart"/>
      <w:r w:rsidR="00D2137D" w:rsidRPr="00E065F8">
        <w:rPr>
          <w:rFonts w:ascii="Times New Roman" w:hAnsi="Times New Roman"/>
          <w:szCs w:val="20"/>
          <w:lang w:val="en-NZ"/>
        </w:rPr>
        <w:t>ResConv</w:t>
      </w:r>
      <w:proofErr w:type="spellEnd"/>
      <w:r w:rsidR="00D2137D" w:rsidRPr="00E065F8">
        <w:rPr>
          <w:rFonts w:ascii="Times New Roman" w:hAnsi="Times New Roman"/>
          <w:szCs w:val="20"/>
          <w:lang w:val="en-NZ"/>
        </w:rPr>
        <w:t xml:space="preserve"> layer is added to enhance detection performance for small, fast-moving objects like the table tennis ball.</w:t>
      </w:r>
      <w:r w:rsidRPr="00D56B68">
        <w:rPr>
          <w:rFonts w:ascii="Times New Roman" w:eastAsiaTheme="minorEastAsia" w:hAnsi="Times New Roman"/>
          <w:szCs w:val="20"/>
          <w:lang w:val="en-NZ" w:eastAsia="zh-CN"/>
          <w:rPrChange w:id="1342" w:author="Wei Qi Yan" w:date="2024-12-18T19:31:00Z" w16du:dateUtc="2024-12-18T06:31:00Z">
            <w:rPr>
              <w:rFonts w:ascii="Times New Roman" w:eastAsiaTheme="minorEastAsia" w:hAnsi="Times New Roman" w:hint="eastAsia"/>
              <w:szCs w:val="20"/>
              <w:lang w:val="en-NZ" w:eastAsia="zh-CN"/>
            </w:rPr>
          </w:rPrChange>
        </w:rPr>
        <w:t>)</w:t>
      </w:r>
    </w:p>
    <w:p w14:paraId="38BBD88E" w14:textId="77777777" w:rsidR="00D2137D" w:rsidRPr="00D56B68" w:rsidRDefault="00D2137D" w:rsidP="00D2137D">
      <w:pPr>
        <w:pStyle w:val="MDPI31text"/>
        <w:ind w:left="0" w:firstLine="0"/>
        <w:rPr>
          <w:rFonts w:ascii="Times New Roman" w:eastAsiaTheme="minorEastAsia" w:hAnsi="Times New Roman"/>
          <w:sz w:val="18"/>
          <w:szCs w:val="18"/>
          <w:lang w:val="en-NZ" w:eastAsia="zh-CN"/>
          <w:rPrChange w:id="1343" w:author="Wei Qi Yan" w:date="2024-12-18T19:31:00Z" w16du:dateUtc="2024-12-18T06:31:00Z">
            <w:rPr>
              <w:rFonts w:eastAsiaTheme="minorEastAsia"/>
              <w:sz w:val="18"/>
              <w:szCs w:val="18"/>
              <w:lang w:val="en-NZ" w:eastAsia="zh-CN"/>
            </w:rPr>
          </w:rPrChange>
        </w:rPr>
      </w:pPr>
    </w:p>
    <w:p w14:paraId="5D8FE2BC" w14:textId="77777777"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w:t>
      </w:r>
      <w:proofErr w:type="spellStart"/>
      <w:r w:rsidRPr="00E065F8">
        <w:rPr>
          <w:rFonts w:ascii="Times New Roman" w:hAnsi="Times New Roman" w:cs="Times New Roman"/>
          <w:sz w:val="24"/>
          <w:szCs w:val="24"/>
        </w:rPr>
        <w:t>ResConv</w:t>
      </w:r>
      <w:proofErr w:type="spellEnd"/>
      <w:r w:rsidRPr="00E065F8">
        <w:rPr>
          <w:rFonts w:ascii="Times New Roman" w:hAnsi="Times New Roman" w:cs="Times New Roman"/>
          <w:sz w:val="24"/>
          <w:szCs w:val="24"/>
        </w:rPr>
        <w:t xml:space="preserve"> layer is designed to enhance small object detection by preserving spatial details often lost during traditional </w:t>
      </w:r>
      <w:proofErr w:type="spellStart"/>
      <w:r w:rsidRPr="00E065F8">
        <w:rPr>
          <w:rFonts w:ascii="Times New Roman" w:hAnsi="Times New Roman" w:cs="Times New Roman"/>
          <w:sz w:val="24"/>
          <w:szCs w:val="24"/>
        </w:rPr>
        <w:t>downsampling</w:t>
      </w:r>
      <w:proofErr w:type="spellEnd"/>
      <w:r w:rsidRPr="00E065F8">
        <w:rPr>
          <w:rFonts w:ascii="Times New Roman" w:hAnsi="Times New Roman" w:cs="Times New Roman"/>
          <w:sz w:val="24"/>
          <w:szCs w:val="24"/>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and improve the model's ability to detect small objects.</w:t>
      </w:r>
    </w:p>
    <w:p w14:paraId="73FA3C3B" w14:textId="77777777" w:rsidR="00D2137D" w:rsidRPr="00D56B68" w:rsidRDefault="00D2137D" w:rsidP="00D2137D">
      <w:pPr>
        <w:rPr>
          <w:rFonts w:ascii="Times New Roman" w:hAnsi="Times New Roman" w:cs="Times New Roman"/>
          <w:rPrChange w:id="1344" w:author="Wei Qi Yan" w:date="2024-12-18T19:31:00Z" w16du:dateUtc="2024-12-18T06:31:00Z">
            <w:rPr/>
          </w:rPrChange>
        </w:rPr>
      </w:pPr>
    </w:p>
    <w:p w14:paraId="61E59FE3" w14:textId="581537C5" w:rsidR="00D2137D" w:rsidRPr="00D56B68" w:rsidRDefault="00D2137D" w:rsidP="00D2137D">
      <w:pPr>
        <w:rPr>
          <w:rFonts w:ascii="Times New Roman" w:hAnsi="Times New Roman" w:cs="Times New Roman"/>
          <w:rPrChange w:id="1345" w:author="Wei Qi Yan" w:date="2024-12-18T19:31:00Z" w16du:dateUtc="2024-12-18T06:31:00Z">
            <w:rPr/>
          </w:rPrChange>
        </w:rPr>
      </w:pPr>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D56B68">
        <w:rPr>
          <w:rFonts w:ascii="Times New Roman" w:hAnsi="Times New Roman" w:cs="Times New Roman"/>
          <w:rPrChange w:id="1346" w:author="Wei Qi Yan" w:date="2024-12-18T19:31:00Z" w16du:dateUtc="2024-12-18T06:31:00Z">
            <w:rPr/>
          </w:rPrChange>
        </w:rPr>
        <w:t xml:space="preserve"> </w:t>
      </w:r>
      <w:r w:rsidRPr="00D56B68">
        <w:rPr>
          <w:rFonts w:ascii="Times New Roman" w:hAnsi="Times New Roman" w:cs="Times New Roman"/>
          <w:rPrChange w:id="1347" w:author="Wei Qi Yan" w:date="2024-12-18T19:31:00Z" w16du:dateUtc="2024-12-18T06:31:00Z">
            <w:rPr/>
          </w:rPrChange>
        </w:rPr>
        <w:tab/>
      </w:r>
      <w:r w:rsidRPr="00D56B68">
        <w:rPr>
          <w:rFonts w:ascii="Times New Roman" w:hAnsi="Times New Roman" w:cs="Times New Roman"/>
          <w:rPrChange w:id="1348" w:author="Wei Qi Yan" w:date="2024-12-18T19:31:00Z" w16du:dateUtc="2024-12-18T06:31:00Z">
            <w:rPr/>
          </w:rPrChange>
        </w:rPr>
        <w:tab/>
      </w:r>
      <w:r w:rsidRPr="00D56B68">
        <w:rPr>
          <w:rFonts w:ascii="Times New Roman" w:hAnsi="Times New Roman" w:cs="Times New Roman"/>
          <w:rPrChange w:id="1349" w:author="Wei Qi Yan" w:date="2024-12-18T19:31:00Z" w16du:dateUtc="2024-12-18T06:31:00Z">
            <w:rPr/>
          </w:rPrChange>
        </w:rPr>
        <w:tab/>
        <w:t>(</w:t>
      </w:r>
      <w:r w:rsidR="0084593F" w:rsidRPr="00D56B68">
        <w:rPr>
          <w:rFonts w:ascii="Times New Roman" w:hAnsi="Times New Roman" w:cs="Times New Roman"/>
          <w:rPrChange w:id="1350" w:author="Wei Qi Yan" w:date="2024-12-18T19:31:00Z" w16du:dateUtc="2024-12-18T06:31:00Z">
            <w:rPr>
              <w:rFonts w:hint="eastAsia"/>
            </w:rPr>
          </w:rPrChange>
        </w:rPr>
        <w:t>3</w:t>
      </w:r>
      <w:r w:rsidRPr="00D56B68">
        <w:rPr>
          <w:rFonts w:ascii="Times New Roman" w:hAnsi="Times New Roman" w:cs="Times New Roman"/>
          <w:rPrChange w:id="1351" w:author="Wei Qi Yan" w:date="2024-12-18T19:31:00Z" w16du:dateUtc="2024-12-18T06:31:00Z">
            <w:rPr/>
          </w:rPrChange>
        </w:rPr>
        <w:t>)</w:t>
      </w:r>
    </w:p>
    <w:p w14:paraId="4133BC6E" w14:textId="77777777" w:rsidR="00D2137D" w:rsidRPr="00D56B68" w:rsidRDefault="00D2137D" w:rsidP="00D2137D">
      <w:pPr>
        <w:pStyle w:val="MDPI31text"/>
        <w:ind w:firstLine="452"/>
        <w:rPr>
          <w:rFonts w:ascii="Times New Roman" w:hAnsi="Times New Roman"/>
          <w:lang w:val="en-NZ"/>
          <w:rPrChange w:id="1352" w:author="Wei Qi Yan" w:date="2024-12-18T19:31:00Z" w16du:dateUtc="2024-12-18T06:31:00Z">
            <w:rPr>
              <w:lang w:val="en-NZ"/>
            </w:rPr>
          </w:rPrChange>
        </w:rPr>
      </w:pPr>
    </w:p>
    <w:p w14:paraId="73E9B77D" w14:textId="74126A80" w:rsidR="00D2137D" w:rsidRPr="00E065F8" w:rsidRDefault="00D2137D" w:rsidP="003279A4">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where </w:t>
      </w:r>
      <m:oMath>
        <m:r>
          <w:rPr>
            <w:rFonts w:ascii="Cambria Math" w:hAnsi="Cambria Math" w:cs="Times New Roman"/>
            <w:sz w:val="24"/>
            <w:szCs w:val="24"/>
          </w:rPr>
          <m:t>X</m:t>
        </m:r>
      </m:oMath>
      <w:r w:rsidRPr="00E065F8">
        <w:rPr>
          <w:rFonts w:ascii="Times New Roman" w:hAnsi="Times New Roman" w:cs="Times New Roman"/>
          <w:sz w:val="24"/>
          <w:szCs w:val="24"/>
        </w:rPr>
        <w:t xml:space="preserve"> is the input tensor with shape (</w:t>
      </w:r>
      <w:proofErr w:type="gramStart"/>
      <w:r w:rsidRPr="00E065F8">
        <w:rPr>
          <w:rFonts w:ascii="Times New Roman" w:hAnsi="Times New Roman" w:cs="Times New Roman"/>
          <w:sz w:val="24"/>
          <w:szCs w:val="24"/>
        </w:rPr>
        <w:t>B,C</w:t>
      </w:r>
      <w:proofErr w:type="gramEnd"/>
      <w:r w:rsidRPr="00E065F8">
        <w:rPr>
          <w:rFonts w:ascii="Times New Roman" w:hAnsi="Times New Roman" w:cs="Times New Roman"/>
          <w:sz w:val="24"/>
          <w:szCs w:val="24"/>
        </w:rPr>
        <w:t xml:space="preserve">,H,W), B is the batch size, C is the number of 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E065F8">
        <w:rPr>
          <w:rFonts w:ascii="Times New Roman" w:hAnsi="Times New Roman" w:cs="Times New Roman"/>
          <w:sz w:val="24"/>
          <w:szCs w:val="24"/>
        </w:rPr>
        <w:t>of shape (B, 4C, H/2, W/2), with quadrupled channels and halved spatial resolution.</w:t>
      </w:r>
    </w:p>
    <w:p w14:paraId="13571247" w14:textId="77777777" w:rsidR="00D2137D" w:rsidRPr="00D56B68" w:rsidRDefault="00D2137D" w:rsidP="00D2137D">
      <w:pPr>
        <w:rPr>
          <w:rFonts w:ascii="Times New Roman" w:hAnsi="Times New Roman" w:cs="Times New Roman"/>
          <w:rPrChange w:id="1353" w:author="Wei Qi Yan" w:date="2024-12-18T19:31:00Z" w16du:dateUtc="2024-12-18T06:31:00Z">
            <w:rPr/>
          </w:rPrChange>
        </w:rPr>
      </w:pPr>
    </w:p>
    <w:p w14:paraId="3B7A3659" w14:textId="3EEE8535"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E065F8">
        <w:rPr>
          <w:rFonts w:ascii="Times New Roman" w:hAnsi="Times New Roman" w:cs="Times New Roman"/>
          <w:sz w:val="24"/>
          <w:szCs w:val="24"/>
        </w:rPr>
        <w:t>is passed through a 3×</w:t>
      </w:r>
      <w:r w:rsidR="00BD4FE0" w:rsidRPr="00E065F8">
        <w:rPr>
          <w:rFonts w:ascii="Times New Roman" w:hAnsi="Times New Roman" w:cs="Times New Roman"/>
          <w:sz w:val="24"/>
          <w:szCs w:val="24"/>
        </w:rPr>
        <w:t>3 convolution</w:t>
      </w:r>
      <w:r w:rsidRPr="00E065F8">
        <w:rPr>
          <w:rFonts w:ascii="Times New Roman" w:hAnsi="Times New Roman" w:cs="Times New Roman"/>
          <w:sz w:val="24"/>
          <w:szCs w:val="24"/>
        </w:rPr>
        <w:t xml:space="preserve">, producing the output Y with shape (B, </w:t>
      </w:r>
      <w:proofErr w:type="spellStart"/>
      <w:r w:rsidRPr="00E065F8">
        <w:rPr>
          <w:rFonts w:ascii="Times New Roman" w:hAnsi="Times New Roman" w:cs="Times New Roman"/>
          <w:sz w:val="24"/>
          <w:szCs w:val="24"/>
        </w:rPr>
        <w:t>ouc</w:t>
      </w:r>
      <w:proofErr w:type="spellEnd"/>
      <w:r w:rsidRPr="00E065F8">
        <w:rPr>
          <w:rFonts w:ascii="Times New Roman" w:hAnsi="Times New Roman" w:cs="Times New Roman"/>
          <w:sz w:val="24"/>
          <w:szCs w:val="24"/>
        </w:rPr>
        <w:t xml:space="preserve">, H/2, W/2), where </w:t>
      </w:r>
      <w:proofErr w:type="spellStart"/>
      <w:r w:rsidRPr="00E065F8">
        <w:rPr>
          <w:rFonts w:ascii="Times New Roman" w:hAnsi="Times New Roman" w:cs="Times New Roman"/>
          <w:sz w:val="24"/>
          <w:szCs w:val="24"/>
        </w:rPr>
        <w:t>ouc</w:t>
      </w:r>
      <w:proofErr w:type="spellEnd"/>
      <w:r w:rsidRPr="00E065F8">
        <w:rPr>
          <w:rFonts w:ascii="Times New Roman" w:hAnsi="Times New Roman" w:cs="Times New Roman"/>
          <w:sz w:val="24"/>
          <w:szCs w:val="24"/>
        </w:rPr>
        <w:t xml:space="preserve"> is the number of output channels. This process preserves critical details, ensuring robust small object detection while maintaining </w:t>
      </w:r>
      <w:r w:rsidRPr="00E065F8">
        <w:rPr>
          <w:rFonts w:ascii="Times New Roman" w:hAnsi="Times New Roman" w:cs="Times New Roman"/>
          <w:sz w:val="24"/>
          <w:szCs w:val="24"/>
        </w:rPr>
        <w:lastRenderedPageBreak/>
        <w:t>computational efficiency.</w:t>
      </w:r>
    </w:p>
    <w:p w14:paraId="2F42F464" w14:textId="77777777" w:rsidR="00403356" w:rsidRPr="00E065F8" w:rsidRDefault="00403356" w:rsidP="00C607FA">
      <w:pPr>
        <w:spacing w:line="360" w:lineRule="auto"/>
        <w:ind w:firstLine="360"/>
        <w:rPr>
          <w:rFonts w:ascii="Times New Roman" w:hAnsi="Times New Roman" w:cs="Times New Roman"/>
          <w:sz w:val="24"/>
          <w:szCs w:val="24"/>
        </w:rPr>
      </w:pPr>
    </w:p>
    <w:p w14:paraId="5A83D404" w14:textId="4875757A"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With this optimized </w:t>
      </w:r>
      <w:r w:rsidR="0002680A" w:rsidRPr="00E065F8">
        <w:rPr>
          <w:rFonts w:ascii="Times New Roman" w:hAnsi="Times New Roman" w:cs="Times New Roman"/>
          <w:sz w:val="24"/>
          <w:szCs w:val="24"/>
        </w:rPr>
        <w:t>YOLO11 model</w:t>
      </w:r>
      <w:r w:rsidRPr="00E065F8">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E065F8" w:rsidRDefault="00403356" w:rsidP="00C607FA">
      <w:pPr>
        <w:spacing w:line="360" w:lineRule="auto"/>
        <w:ind w:firstLine="360"/>
        <w:rPr>
          <w:rFonts w:ascii="Times New Roman" w:hAnsi="Times New Roman" w:cs="Times New Roman"/>
          <w:sz w:val="24"/>
          <w:szCs w:val="24"/>
        </w:rPr>
      </w:pPr>
    </w:p>
    <w:p w14:paraId="0A9DBB02" w14:textId="0E697592"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Pr="00D56B68" w:rsidRDefault="00D2137D" w:rsidP="000E4593">
      <w:pPr>
        <w:pStyle w:val="Heading3"/>
        <w:numPr>
          <w:ilvl w:val="0"/>
          <w:numId w:val="31"/>
        </w:numPr>
        <w:ind w:left="450" w:hanging="450"/>
        <w:rPr>
          <w:rFonts w:ascii="Times New Roman" w:hAnsi="Times New Roman" w:cs="Times New Roman"/>
          <w:rPrChange w:id="1354" w:author="Wei Qi Yan" w:date="2024-12-18T19:31:00Z" w16du:dateUtc="2024-12-18T06:31:00Z">
            <w:rPr/>
          </w:rPrChange>
        </w:rPr>
      </w:pPr>
      <w:bookmarkStart w:id="1355" w:name="_Toc184799934"/>
      <w:r w:rsidRPr="00D56B68">
        <w:rPr>
          <w:rFonts w:ascii="Times New Roman" w:hAnsi="Times New Roman" w:cs="Times New Roman"/>
          <w:rPrChange w:id="1356" w:author="Wei Qi Yan" w:date="2024-12-18T19:31:00Z" w16du:dateUtc="2024-12-18T06:31:00Z">
            <w:rPr/>
          </w:rPrChange>
        </w:rPr>
        <w:t>Ball Tracking</w:t>
      </w:r>
      <w:bookmarkEnd w:id="1355"/>
    </w:p>
    <w:p w14:paraId="0585E67C" w14:textId="67D2652F" w:rsidR="005732D4" w:rsidRPr="00E065F8" w:rsidRDefault="005732D4"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To ensure high-quality video capture suitable for accurate ball tracking, the cameras were configured with specific settings to minimize motion blur. High shutter speeds of 1/500s or faster were used during recording. These settings allowed us to capture sharp frames of the ball even during high-speed serves and smashes, where the ball can reach speeds of up to 20 m/s. This mitigation of motion blur ensured that the ball's position could be precisely detected in each frame, providing a reliable input for tracking algorithms.</w:t>
      </w:r>
    </w:p>
    <w:p w14:paraId="3A55A3D7" w14:textId="413E13AF" w:rsidR="000E4593" w:rsidRPr="00E065F8" w:rsidRDefault="00D2137D" w:rsidP="00C607FA">
      <w:pPr>
        <w:spacing w:line="360" w:lineRule="auto"/>
        <w:ind w:firstLine="360"/>
        <w:rPr>
          <w:rFonts w:ascii="Times New Roman" w:hAnsi="Times New Roman" w:cs="Times New Roman"/>
          <w:sz w:val="24"/>
          <w:szCs w:val="24"/>
        </w:rPr>
      </w:pP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was employed to maintain the ball position across consecutive frames </w:t>
      </w:r>
      <w:r w:rsidR="0002680A" w:rsidRPr="00E065F8">
        <w:rPr>
          <w:rFonts w:ascii="Times New Roman" w:hAnsi="Times New Roman" w:cs="Times New Roman"/>
          <w:sz w:val="24"/>
          <w:szCs w:val="24"/>
        </w:rPr>
        <w:t>(Zhang et al., 2022)</w:t>
      </w:r>
      <w:r w:rsidRPr="00E065F8">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Pr="00D56B68" w:rsidRDefault="00D2137D" w:rsidP="000E4593">
      <w:pPr>
        <w:rPr>
          <w:rFonts w:ascii="Times New Roman" w:hAnsi="Times New Roman" w:cs="Times New Roman"/>
          <w:rPrChange w:id="1357" w:author="Wei Qi Yan" w:date="2024-12-18T19:31:00Z" w16du:dateUtc="2024-12-18T06:31:00Z">
            <w:rPr/>
          </w:rPrChange>
        </w:rPr>
      </w:pPr>
    </w:p>
    <w:p w14:paraId="56D30B24" w14:textId="77777777" w:rsidR="00D4306E" w:rsidRPr="00D56B68" w:rsidRDefault="00D2137D" w:rsidP="00D4306E">
      <w:pPr>
        <w:keepNext/>
        <w:rPr>
          <w:rFonts w:ascii="Times New Roman" w:hAnsi="Times New Roman" w:cs="Times New Roman"/>
          <w:rPrChange w:id="1358" w:author="Wei Qi Yan" w:date="2024-12-18T19:31:00Z" w16du:dateUtc="2024-12-18T06:31:00Z">
            <w:rPr/>
          </w:rPrChange>
        </w:rPr>
      </w:pPr>
      <w:r w:rsidRPr="00D56B68">
        <w:rPr>
          <w:rFonts w:ascii="Times New Roman" w:hAnsi="Times New Roman" w:cs="Times New Roman"/>
          <w:noProof/>
          <w:rPrChange w:id="1359" w:author="Wei Qi Yan" w:date="2024-12-18T19:31:00Z" w16du:dateUtc="2024-12-18T06:31:00Z">
            <w:rPr>
              <w:noProof/>
            </w:rPr>
          </w:rPrChange>
        </w:rPr>
        <w:lastRenderedPageBreak/>
        <w:drawing>
          <wp:inline distT="0" distB="0" distL="0" distR="0" wp14:anchorId="7F4286FC" wp14:editId="10D3B2DB">
            <wp:extent cx="5734218" cy="2521390"/>
            <wp:effectExtent l="0" t="0" r="0" b="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5806956" cy="2553374"/>
                    </a:xfrm>
                    <a:prstGeom prst="rect">
                      <a:avLst/>
                    </a:prstGeom>
                  </pic:spPr>
                </pic:pic>
              </a:graphicData>
            </a:graphic>
          </wp:inline>
        </w:drawing>
      </w:r>
    </w:p>
    <w:p w14:paraId="73CFBD83" w14:textId="404FA6CC" w:rsidR="00D2137D" w:rsidRPr="00E065F8" w:rsidRDefault="00D4306E" w:rsidP="00D4306E">
      <w:pPr>
        <w:pStyle w:val="Caption"/>
        <w:rPr>
          <w:rFonts w:ascii="Times New Roman" w:hAnsi="Times New Roman" w:cs="Times New Roman"/>
          <w:sz w:val="24"/>
          <w:szCs w:val="24"/>
        </w:rPr>
      </w:pPr>
      <w:bookmarkStart w:id="1360" w:name="_Toc184748203"/>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7</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Framework for Table Tennis Ball Tracking starting from detection boxes output by YOLO</w:t>
      </w:r>
      <w:bookmarkEnd w:id="1360"/>
    </w:p>
    <w:p w14:paraId="7C98E9D0" w14:textId="672494DD" w:rsidR="00D2137D" w:rsidRPr="00E065F8" w:rsidRDefault="006375C6" w:rsidP="00D2137D">
      <w:pPr>
        <w:pStyle w:val="MDPI31text"/>
        <w:ind w:left="0" w:firstLine="0"/>
        <w:rPr>
          <w:rFonts w:ascii="Times New Roman" w:eastAsiaTheme="minorEastAsia" w:hAnsi="Times New Roman"/>
          <w:i/>
          <w:iCs/>
          <w:szCs w:val="20"/>
          <w:lang w:eastAsia="zh-CN"/>
        </w:rPr>
      </w:pPr>
      <w:r w:rsidRPr="00E065F8">
        <w:rPr>
          <w:rFonts w:ascii="Times New Roman" w:eastAsiaTheme="minorEastAsia" w:hAnsi="Times New Roman"/>
          <w:i/>
          <w:iCs/>
          <w:szCs w:val="20"/>
          <w:lang w:eastAsia="zh-CN"/>
        </w:rPr>
        <w:t>(</w:t>
      </w:r>
      <w:r w:rsidR="00D2137D" w:rsidRPr="00E065F8">
        <w:rPr>
          <w:rFonts w:ascii="Times New Roman" w:hAnsi="Times New Roman"/>
          <w:i/>
          <w:iCs/>
          <w:szCs w:val="20"/>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Pr="00D56B68">
        <w:rPr>
          <w:rFonts w:ascii="Times New Roman" w:eastAsiaTheme="minorEastAsia" w:hAnsi="Times New Roman"/>
          <w:i/>
          <w:iCs/>
          <w:szCs w:val="20"/>
          <w:lang w:eastAsia="zh-CN"/>
          <w:rPrChange w:id="1361" w:author="Wei Qi Yan" w:date="2024-12-18T19:31:00Z" w16du:dateUtc="2024-12-18T06:31:00Z">
            <w:rPr>
              <w:rFonts w:ascii="Times New Roman" w:eastAsiaTheme="minorEastAsia" w:hAnsi="Times New Roman" w:hint="eastAsia"/>
              <w:i/>
              <w:iCs/>
              <w:szCs w:val="20"/>
              <w:lang w:eastAsia="zh-CN"/>
            </w:rPr>
          </w:rPrChange>
        </w:rPr>
        <w:t>)</w:t>
      </w:r>
    </w:p>
    <w:p w14:paraId="1C0792E3" w14:textId="77777777" w:rsidR="00D2137D" w:rsidRPr="00D56B68" w:rsidRDefault="00D2137D" w:rsidP="000E4593">
      <w:pPr>
        <w:rPr>
          <w:rFonts w:ascii="Times New Roman" w:hAnsi="Times New Roman" w:cs="Times New Roman"/>
          <w:rPrChange w:id="1362" w:author="Wei Qi Yan" w:date="2024-12-18T19:31:00Z" w16du:dateUtc="2024-12-18T06:31:00Z">
            <w:rPr/>
          </w:rPrChange>
        </w:rPr>
      </w:pPr>
    </w:p>
    <w:p w14:paraId="3D902717" w14:textId="7A399DB3"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illustrated in </w:t>
      </w:r>
      <w:r w:rsidR="00500882" w:rsidRPr="00E065F8">
        <w:rPr>
          <w:rFonts w:ascii="Times New Roman" w:hAnsi="Times New Roman" w:cs="Times New Roman"/>
          <w:sz w:val="24"/>
          <w:szCs w:val="24"/>
        </w:rPr>
        <w:t xml:space="preserve">Fig. </w:t>
      </w:r>
      <w:r w:rsidR="0092384A" w:rsidRPr="00D56B68">
        <w:rPr>
          <w:rFonts w:ascii="Times New Roman" w:hAnsi="Times New Roman" w:cs="Times New Roman"/>
          <w:sz w:val="24"/>
          <w:szCs w:val="24"/>
          <w:rPrChange w:id="1363" w:author="Wei Qi Yan" w:date="2024-12-18T19:31:00Z" w16du:dateUtc="2024-12-18T06:31:00Z">
            <w:rPr>
              <w:rFonts w:ascii="Times New Roman" w:hAnsi="Times New Roman" w:cs="Times New Roman" w:hint="eastAsia"/>
              <w:sz w:val="24"/>
              <w:szCs w:val="24"/>
            </w:rPr>
          </w:rPrChange>
        </w:rPr>
        <w:t>7</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operates in two </w:t>
      </w:r>
      <w:proofErr w:type="gramStart"/>
      <w:r w:rsidRPr="00E065F8">
        <w:rPr>
          <w:rFonts w:ascii="Times New Roman" w:hAnsi="Times New Roman" w:cs="Times New Roman"/>
          <w:sz w:val="24"/>
          <w:szCs w:val="24"/>
        </w:rPr>
        <w:t>stages..</w:t>
      </w:r>
      <w:proofErr w:type="gramEnd"/>
      <w:r w:rsidRPr="00E065F8">
        <w:rPr>
          <w:rFonts w:ascii="Times New Roman" w:hAnsi="Times New Roman" w:cs="Times New Roman"/>
          <w:sz w:val="24"/>
          <w:szCs w:val="24"/>
        </w:rPr>
        <w:t xml:space="preserve"> Firstly, the detection boxes from the YOLO detector are classified based on their confidence scores into high-confidence and low-confidence groups. High-confidence detections are matched to the existing tracks by using Intersection over Union (</w:t>
      </w:r>
      <w:proofErr w:type="spellStart"/>
      <w:r w:rsidRPr="00E065F8">
        <w:rPr>
          <w:rFonts w:ascii="Times New Roman" w:hAnsi="Times New Roman" w:cs="Times New Roman"/>
          <w:sz w:val="24"/>
          <w:szCs w:val="24"/>
        </w:rPr>
        <w:t>IoU</w:t>
      </w:r>
      <w:proofErr w:type="spellEnd"/>
      <w:r w:rsidRPr="00E065F8">
        <w:rPr>
          <w:rFonts w:ascii="Times New Roman" w:hAnsi="Times New Roman" w:cs="Times New Roman"/>
          <w:sz w:val="24"/>
          <w:szCs w:val="24"/>
        </w:rPr>
        <w: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integrated to the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E065F8" w:rsidRDefault="00403356" w:rsidP="00C607FA">
      <w:pPr>
        <w:spacing w:line="360" w:lineRule="auto"/>
        <w:ind w:firstLine="360"/>
        <w:rPr>
          <w:rFonts w:ascii="Times New Roman" w:hAnsi="Times New Roman" w:cs="Times New Roman"/>
          <w:sz w:val="24"/>
          <w:szCs w:val="24"/>
        </w:rPr>
      </w:pPr>
    </w:p>
    <w:p w14:paraId="5E387B17" w14:textId="052153E4" w:rsidR="00D2137D" w:rsidRPr="00E065F8" w:rsidRDefault="00500882"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Fig. </w:t>
      </w:r>
      <w:r w:rsidR="0092384A" w:rsidRPr="00D56B68">
        <w:rPr>
          <w:rFonts w:ascii="Times New Roman" w:hAnsi="Times New Roman" w:cs="Times New Roman"/>
          <w:sz w:val="24"/>
          <w:szCs w:val="24"/>
          <w:rPrChange w:id="1364" w:author="Wei Qi Yan" w:date="2024-12-18T19:31:00Z" w16du:dateUtc="2024-12-18T06:31:00Z">
            <w:rPr>
              <w:rFonts w:ascii="Times New Roman" w:hAnsi="Times New Roman" w:cs="Times New Roman" w:hint="eastAsia"/>
              <w:sz w:val="24"/>
              <w:szCs w:val="24"/>
            </w:rPr>
          </w:rPrChange>
        </w:rPr>
        <w:t>7</w:t>
      </w:r>
      <w:r w:rsidR="00D2137D" w:rsidRPr="00E065F8">
        <w:rPr>
          <w:rFonts w:ascii="Times New Roman" w:hAnsi="Times New Roman" w:cs="Times New Roman"/>
          <w:sz w:val="24"/>
          <w:szCs w:val="24"/>
        </w:rPr>
        <w:t xml:space="preserve"> provides an overview of the workflow of </w:t>
      </w:r>
      <w:proofErr w:type="spellStart"/>
      <w:r w:rsidR="00D2137D" w:rsidRPr="00E065F8">
        <w:rPr>
          <w:rFonts w:ascii="Times New Roman" w:hAnsi="Times New Roman" w:cs="Times New Roman"/>
          <w:sz w:val="24"/>
          <w:szCs w:val="24"/>
        </w:rPr>
        <w:t>ByteTrack</w:t>
      </w:r>
      <w:proofErr w:type="spellEnd"/>
      <w:r w:rsidR="00D2137D" w:rsidRPr="00E065F8">
        <w:rPr>
          <w:rFonts w:ascii="Times New Roman" w:hAnsi="Times New Roman" w:cs="Times New Roman"/>
          <w:sz w:val="24"/>
          <w:szCs w:val="24"/>
        </w:rPr>
        <w:t xml:space="preserve">.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sidRPr="00D56B68">
        <w:rPr>
          <w:rFonts w:ascii="Times New Roman" w:hAnsi="Times New Roman" w:cs="Times New Roman"/>
          <w:sz w:val="24"/>
          <w:szCs w:val="24"/>
          <w:rPrChange w:id="1365" w:author="Wei Qi Yan" w:date="2024-12-18T19:31:00Z" w16du:dateUtc="2024-12-18T06:31:00Z">
            <w:rPr>
              <w:rFonts w:ascii="Times New Roman" w:hAnsi="Times New Roman" w:cs="Times New Roman" w:hint="eastAsia"/>
              <w:sz w:val="24"/>
              <w:szCs w:val="24"/>
            </w:rPr>
          </w:rPrChange>
        </w:rPr>
        <w:t xml:space="preserve"> </w:t>
      </w:r>
      <w:r w:rsidR="00D2137D" w:rsidRPr="00E065F8">
        <w:rPr>
          <w:rFonts w:ascii="Times New Roman" w:hAnsi="Times New Roman" w:cs="Times New Roman"/>
          <w:sz w:val="24"/>
          <w:szCs w:val="24"/>
        </w:rPr>
        <w:t xml:space="preserve">Kalman filter algorithm predicts track positions and unmatched tracks or detections are discarded after multiple failed </w:t>
      </w:r>
      <w:r w:rsidR="00D2137D" w:rsidRPr="00E065F8">
        <w:rPr>
          <w:rFonts w:ascii="Times New Roman" w:hAnsi="Times New Roman" w:cs="Times New Roman"/>
          <w:sz w:val="24"/>
          <w:szCs w:val="24"/>
        </w:rPr>
        <w:lastRenderedPageBreak/>
        <w:t xml:space="preserve">associations. </w:t>
      </w:r>
    </w:p>
    <w:p w14:paraId="79A78F93" w14:textId="77777777" w:rsidR="00403356" w:rsidRPr="00E065F8" w:rsidRDefault="00403356" w:rsidP="00C607FA">
      <w:pPr>
        <w:spacing w:line="360" w:lineRule="auto"/>
        <w:ind w:firstLine="360"/>
        <w:rPr>
          <w:rFonts w:ascii="Times New Roman" w:hAnsi="Times New Roman" w:cs="Times New Roman"/>
          <w:sz w:val="24"/>
          <w:szCs w:val="24"/>
        </w:rPr>
      </w:pPr>
    </w:p>
    <w:p w14:paraId="15FC4CE3" w14:textId="08654BC7"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background subtraction and optical flow methods </w:t>
      </w:r>
      <w:r w:rsidR="00342ED2" w:rsidRPr="00E065F8">
        <w:rPr>
          <w:rFonts w:ascii="Times New Roman" w:hAnsi="Times New Roman" w:cs="Times New Roman"/>
          <w:sz w:val="24"/>
          <w:szCs w:val="24"/>
        </w:rPr>
        <w:t>(Yan, 2019)</w:t>
      </w:r>
      <w:r w:rsidRPr="00E065F8">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w:t>
      </w:r>
    </w:p>
    <w:p w14:paraId="027B4EA5" w14:textId="14ACC365" w:rsidR="000E4593" w:rsidRPr="00D56B68" w:rsidRDefault="00481F9A" w:rsidP="000E4593">
      <w:pPr>
        <w:pStyle w:val="Heading3"/>
        <w:numPr>
          <w:ilvl w:val="0"/>
          <w:numId w:val="31"/>
        </w:numPr>
        <w:ind w:left="450" w:hanging="450"/>
        <w:rPr>
          <w:rFonts w:ascii="Times New Roman" w:hAnsi="Times New Roman" w:cs="Times New Roman"/>
          <w:rPrChange w:id="1366" w:author="Wei Qi Yan" w:date="2024-12-18T19:31:00Z" w16du:dateUtc="2024-12-18T06:31:00Z">
            <w:rPr/>
          </w:rPrChange>
        </w:rPr>
      </w:pPr>
      <w:bookmarkStart w:id="1367" w:name="_Toc184799935"/>
      <w:r w:rsidRPr="00D56B68">
        <w:rPr>
          <w:rFonts w:ascii="Times New Roman" w:hAnsi="Times New Roman" w:cs="Times New Roman"/>
          <w:rPrChange w:id="1368" w:author="Wei Qi Yan" w:date="2024-12-18T19:31:00Z" w16du:dateUtc="2024-12-18T06:31:00Z">
            <w:rPr/>
          </w:rPrChange>
        </w:rPr>
        <w:t>Video Segmentation</w:t>
      </w:r>
      <w:bookmarkEnd w:id="1367"/>
    </w:p>
    <w:p w14:paraId="40FBC460" w14:textId="77777777" w:rsidR="00481F9A" w:rsidRPr="00E065F8" w:rsidRDefault="00481F9A"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E065F8" w:rsidRDefault="00403356" w:rsidP="00C607FA">
      <w:pPr>
        <w:spacing w:line="360" w:lineRule="auto"/>
        <w:ind w:firstLine="360"/>
        <w:rPr>
          <w:rFonts w:ascii="Times New Roman" w:hAnsi="Times New Roman" w:cs="Times New Roman"/>
          <w:sz w:val="24"/>
          <w:szCs w:val="24"/>
        </w:rPr>
      </w:pPr>
    </w:p>
    <w:p w14:paraId="15A969E6" w14:textId="4EB9064B" w:rsidR="00481F9A" w:rsidRPr="00E065F8" w:rsidRDefault="00481F9A"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Unlike recent methods that heavily rely on player pose estimation and multi-stream architectures integrating RGB data, optical flow, and player positioning (as seen in table tennis and tennis research) </w:t>
      </w:r>
      <w:r w:rsidR="00342ED2" w:rsidRPr="00E065F8">
        <w:rPr>
          <w:rFonts w:ascii="Times New Roman" w:hAnsi="Times New Roman" w:cs="Times New Roman"/>
          <w:sz w:val="24"/>
          <w:szCs w:val="24"/>
        </w:rPr>
        <w:t>(Ding et al., 2024</w:t>
      </w:r>
      <w:r w:rsidR="00342ED2" w:rsidRPr="00D56B68">
        <w:rPr>
          <w:rFonts w:ascii="Times New Roman" w:hAnsi="Times New Roman" w:cs="Times New Roman"/>
          <w:sz w:val="24"/>
          <w:szCs w:val="24"/>
          <w:rPrChange w:id="1369" w:author="Wei Qi Yan" w:date="2024-12-18T19:31:00Z" w16du:dateUtc="2024-12-18T06:31:00Z">
            <w:rPr>
              <w:rFonts w:ascii="Times New Roman" w:hAnsi="Times New Roman" w:cs="Times New Roman" w:hint="eastAsia"/>
              <w:sz w:val="24"/>
              <w:szCs w:val="24"/>
            </w:rPr>
          </w:rPrChange>
        </w:rPr>
        <w:t xml:space="preserve">; Bian </w:t>
      </w:r>
      <w:r w:rsidR="00342ED2" w:rsidRPr="00E065F8">
        <w:rPr>
          <w:rFonts w:ascii="Times New Roman" w:hAnsi="Times New Roman" w:cs="Times New Roman"/>
          <w:sz w:val="24"/>
          <w:szCs w:val="24"/>
        </w:rPr>
        <w:t>et al., 2024</w:t>
      </w:r>
      <w:r w:rsidR="00342ED2" w:rsidRPr="00D56B68">
        <w:rPr>
          <w:rFonts w:ascii="Times New Roman" w:hAnsi="Times New Roman" w:cs="Times New Roman"/>
          <w:sz w:val="24"/>
          <w:szCs w:val="24"/>
          <w:rPrChange w:id="1370" w:author="Wei Qi Yan" w:date="2024-12-18T19:31:00Z" w16du:dateUtc="2024-12-18T06:31:00Z">
            <w:rPr>
              <w:rFonts w:ascii="Times New Roman" w:hAnsi="Times New Roman" w:cs="Times New Roman" w:hint="eastAsia"/>
              <w:sz w:val="24"/>
              <w:szCs w:val="24"/>
            </w:rPr>
          </w:rPrChange>
        </w:rPr>
        <w:t>; Tran</w:t>
      </w:r>
      <w:r w:rsidR="00342ED2" w:rsidRPr="00E065F8">
        <w:rPr>
          <w:rFonts w:ascii="Times New Roman" w:hAnsi="Times New Roman" w:cs="Times New Roman"/>
          <w:sz w:val="24"/>
          <w:szCs w:val="24"/>
        </w:rPr>
        <w:t xml:space="preserve"> et al., 2024</w:t>
      </w:r>
      <w:r w:rsidR="00342ED2" w:rsidRPr="00D56B68">
        <w:rPr>
          <w:rFonts w:ascii="Times New Roman" w:hAnsi="Times New Roman" w:cs="Times New Roman"/>
          <w:sz w:val="24"/>
          <w:szCs w:val="24"/>
          <w:rPrChange w:id="1371" w:author="Wei Qi Yan" w:date="2024-12-18T19:31:00Z" w16du:dateUtc="2024-12-18T06:31:00Z">
            <w:rPr>
              <w:rFonts w:ascii="Times New Roman" w:hAnsi="Times New Roman" w:cs="Times New Roman" w:hint="eastAsia"/>
              <w:sz w:val="24"/>
              <w:szCs w:val="24"/>
            </w:rPr>
          </w:rPrChange>
        </w:rPr>
        <w:t>; Martin</w:t>
      </w:r>
      <w:r w:rsidR="00342ED2" w:rsidRPr="00E065F8">
        <w:rPr>
          <w:rFonts w:ascii="Times New Roman" w:hAnsi="Times New Roman" w:cs="Times New Roman"/>
          <w:sz w:val="24"/>
          <w:szCs w:val="24"/>
        </w:rPr>
        <w:t xml:space="preserve"> et al., 202</w:t>
      </w:r>
      <w:r w:rsidR="00342ED2" w:rsidRPr="00D56B68">
        <w:rPr>
          <w:rFonts w:ascii="Times New Roman" w:hAnsi="Times New Roman" w:cs="Times New Roman"/>
          <w:sz w:val="24"/>
          <w:szCs w:val="24"/>
          <w:rPrChange w:id="1372" w:author="Wei Qi Yan" w:date="2024-12-18T19:31:00Z" w16du:dateUtc="2024-12-18T06:31:00Z">
            <w:rPr>
              <w:rFonts w:ascii="Times New Roman" w:hAnsi="Times New Roman" w:cs="Times New Roman" w:hint="eastAsia"/>
              <w:sz w:val="24"/>
              <w:szCs w:val="24"/>
            </w:rPr>
          </w:rPrChange>
        </w:rPr>
        <w:t>1</w:t>
      </w:r>
      <w:r w:rsidR="00342ED2" w:rsidRPr="00E065F8">
        <w:rPr>
          <w:rFonts w:ascii="Times New Roman" w:hAnsi="Times New Roman" w:cs="Times New Roman"/>
          <w:sz w:val="24"/>
          <w:szCs w:val="24"/>
        </w:rPr>
        <w:t>)</w:t>
      </w:r>
      <w:r w:rsidRPr="00E065F8">
        <w:rPr>
          <w:rFonts w:ascii="Times New Roman" w:hAnsi="Times New Roman" w:cs="Times New Roman"/>
          <w:sz w:val="24"/>
          <w:szCs w:val="24"/>
        </w:rPr>
        <w:t>, the focus of this paper is exclusively on the ball 3D trajectory. The calibrated 3D coordinates of the ball provide sufficient information to isolate serve sequences without relying on additional data streams or complex model architectures.</w:t>
      </w:r>
    </w:p>
    <w:p w14:paraId="21240DA0" w14:textId="77777777" w:rsidR="00403356" w:rsidRPr="00E065F8" w:rsidRDefault="00403356" w:rsidP="00C607FA">
      <w:pPr>
        <w:spacing w:line="360" w:lineRule="auto"/>
        <w:ind w:firstLine="360"/>
        <w:rPr>
          <w:rFonts w:ascii="Times New Roman" w:hAnsi="Times New Roman" w:cs="Times New Roman"/>
          <w:sz w:val="24"/>
          <w:szCs w:val="24"/>
        </w:rPr>
      </w:pPr>
    </w:p>
    <w:p w14:paraId="29A6DF17" w14:textId="1F8C6643" w:rsidR="001F5FFD" w:rsidRPr="00E065F8" w:rsidRDefault="00481F9A"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r w:rsidR="005566CE" w:rsidRPr="00D56B68">
        <w:rPr>
          <w:rFonts w:ascii="Times New Roman" w:hAnsi="Times New Roman" w:cs="Times New Roman"/>
          <w:rPrChange w:id="1373" w:author="Wei Qi Yan" w:date="2024-12-18T19:31:00Z" w16du:dateUtc="2024-12-18T06:31:00Z">
            <w:rPr/>
          </w:rPrChange>
        </w:rPr>
        <w:t xml:space="preserve"> </w:t>
      </w:r>
      <w:r w:rsidR="005566CE" w:rsidRPr="00E065F8">
        <w:rPr>
          <w:rFonts w:ascii="Times New Roman" w:hAnsi="Times New Roman" w:cs="Times New Roman"/>
          <w:sz w:val="24"/>
          <w:szCs w:val="24"/>
        </w:rPr>
        <w:t>Specifically, the Y-coordinate represents the ball’s position in the forward-backward direction relative to the table, with the baseline of the player's side of the table set at Y = 0. The serve is considered complete when the ball crosses this threshold, marking the transition from the active serve motion to the post-serve phase.</w:t>
      </w:r>
    </w:p>
    <w:p w14:paraId="410B9C99" w14:textId="77777777" w:rsidR="00403356" w:rsidRPr="00E065F8" w:rsidRDefault="00403356" w:rsidP="00C607FA">
      <w:pPr>
        <w:spacing w:line="360" w:lineRule="auto"/>
        <w:ind w:firstLine="360"/>
        <w:rPr>
          <w:rFonts w:ascii="Times New Roman" w:hAnsi="Times New Roman" w:cs="Times New Roman"/>
          <w:sz w:val="24"/>
          <w:szCs w:val="24"/>
        </w:rPr>
      </w:pPr>
    </w:p>
    <w:p w14:paraId="01C94755" w14:textId="3E34283A" w:rsidR="001F5FFD" w:rsidRPr="00D56B68" w:rsidRDefault="000A6681" w:rsidP="001F5FFD">
      <w:pPr>
        <w:pStyle w:val="Heading3"/>
        <w:numPr>
          <w:ilvl w:val="0"/>
          <w:numId w:val="31"/>
        </w:numPr>
        <w:ind w:left="450" w:hanging="450"/>
        <w:rPr>
          <w:rFonts w:ascii="Times New Roman" w:hAnsi="Times New Roman" w:cs="Times New Roman"/>
          <w:rPrChange w:id="1374" w:author="Wei Qi Yan" w:date="2024-12-18T19:31:00Z" w16du:dateUtc="2024-12-18T06:31:00Z">
            <w:rPr/>
          </w:rPrChange>
        </w:rPr>
      </w:pPr>
      <w:bookmarkStart w:id="1375" w:name="_Toc184799936"/>
      <w:r w:rsidRPr="00D56B68">
        <w:rPr>
          <w:rFonts w:ascii="Times New Roman" w:hAnsi="Times New Roman" w:cs="Times New Roman"/>
          <w:rPrChange w:id="1376" w:author="Wei Qi Yan" w:date="2024-12-18T19:31:00Z" w16du:dateUtc="2024-12-18T06:31:00Z">
            <w:rPr/>
          </w:rPrChange>
        </w:rPr>
        <w:t>Transformer Model for Key Point Detection</w:t>
      </w:r>
      <w:bookmarkEnd w:id="1375"/>
    </w:p>
    <w:p w14:paraId="5BAADD91" w14:textId="77777777" w:rsidR="006D71BA" w:rsidRPr="00D56B68" w:rsidRDefault="000A6681" w:rsidP="006D71BA">
      <w:pPr>
        <w:spacing w:line="360" w:lineRule="auto"/>
        <w:ind w:firstLine="360"/>
        <w:rPr>
          <w:rFonts w:ascii="Times New Roman" w:hAnsi="Times New Roman" w:cs="Times New Roman"/>
          <w:rPrChange w:id="1377" w:author="Wei Qi Yan" w:date="2024-12-18T19:31:00Z" w16du:dateUtc="2024-12-18T06:31:00Z">
            <w:rPr/>
          </w:rPrChange>
        </w:rPr>
      </w:pPr>
      <w:r w:rsidRPr="00E065F8">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the Transformer’s attention mechanism </w:t>
      </w:r>
      <w:r w:rsidR="00CD77D7" w:rsidRPr="00E065F8">
        <w:rPr>
          <w:rFonts w:ascii="Times New Roman" w:hAnsi="Times New Roman" w:cs="Times New Roman"/>
          <w:sz w:val="24"/>
          <w:szCs w:val="24"/>
        </w:rPr>
        <w:t>(Vaswani et al., 2017)</w:t>
      </w:r>
      <w:r w:rsidRPr="00E065F8">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r w:rsidR="006D71BA" w:rsidRPr="00E065F8">
        <w:rPr>
          <w:rFonts w:ascii="Times New Roman" w:hAnsi="Times New Roman" w:cs="Times New Roman"/>
          <w:sz w:val="24"/>
          <w:szCs w:val="24"/>
        </w:rPr>
        <w:t>.</w:t>
      </w:r>
      <w:r w:rsidR="006D71BA" w:rsidRPr="00D56B68">
        <w:rPr>
          <w:rFonts w:ascii="Times New Roman" w:hAnsi="Times New Roman" w:cs="Times New Roman"/>
          <w:rPrChange w:id="1378" w:author="Wei Qi Yan" w:date="2024-12-18T19:31:00Z" w16du:dateUtc="2024-12-18T06:31:00Z">
            <w:rPr/>
          </w:rPrChange>
        </w:rPr>
        <w:t xml:space="preserve"> </w:t>
      </w:r>
    </w:p>
    <w:p w14:paraId="1E543073" w14:textId="77777777" w:rsidR="006D71BA" w:rsidRPr="00D56B68" w:rsidRDefault="006D71BA" w:rsidP="006D71BA">
      <w:pPr>
        <w:spacing w:line="360" w:lineRule="auto"/>
        <w:ind w:firstLine="360"/>
        <w:rPr>
          <w:rFonts w:ascii="Times New Roman" w:hAnsi="Times New Roman" w:cs="Times New Roman"/>
          <w:rPrChange w:id="1379" w:author="Wei Qi Yan" w:date="2024-12-18T19:31:00Z" w16du:dateUtc="2024-12-18T06:31:00Z">
            <w:rPr/>
          </w:rPrChange>
        </w:rPr>
      </w:pPr>
    </w:p>
    <w:p w14:paraId="07CEDA47" w14:textId="4502FA96" w:rsidR="006D71BA"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dataset used for training consists of labeled 3D trajectory data, specifically targeting key points in table tennis serves (throw point, highest point, and hit point). The data was collected from a series of table tennis serves, and it is structured in such a way that each trajectory consists of 3D coordinates (x, y, z) along with the corresponding frame indices. The dataset contains a total of 300 labeled serves, and it was split into 70% training, 15% validation, and 15% test sets. The training data was used to update the model’s weights, the validation set was employed to tune hyperparameters, and the test data was used to evaluate the model's performance. The dataset includes serves from 3 different individuals with varied serve styles, ensuring that the model generalizes well across different scenarios.</w:t>
      </w:r>
    </w:p>
    <w:p w14:paraId="25989483" w14:textId="77777777" w:rsidR="006D71BA" w:rsidRPr="00E065F8" w:rsidRDefault="006D71BA" w:rsidP="006D71BA">
      <w:pPr>
        <w:spacing w:line="360" w:lineRule="auto"/>
        <w:ind w:firstLine="360"/>
        <w:rPr>
          <w:rFonts w:ascii="Times New Roman" w:hAnsi="Times New Roman" w:cs="Times New Roman"/>
          <w:sz w:val="24"/>
          <w:szCs w:val="24"/>
        </w:rPr>
      </w:pPr>
    </w:p>
    <w:p w14:paraId="69863155" w14:textId="77777777" w:rsidR="006D71BA"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Training was conducted with a batch size of 1, as each sample is a sequence of varying lengths depending on the serve. The model was trained for 100 epochs, utilizing </w:t>
      </w:r>
      <w:proofErr w:type="spellStart"/>
      <w:r w:rsidRPr="00E065F8">
        <w:rPr>
          <w:rFonts w:ascii="Times New Roman" w:hAnsi="Times New Roman" w:cs="Times New Roman"/>
          <w:sz w:val="24"/>
          <w:szCs w:val="24"/>
        </w:rPr>
        <w:t>CrossEntropyLoss</w:t>
      </w:r>
      <w:proofErr w:type="spellEnd"/>
      <w:r w:rsidRPr="00E065F8">
        <w:rPr>
          <w:rFonts w:ascii="Times New Roman" w:hAnsi="Times New Roman" w:cs="Times New Roman"/>
          <w:sz w:val="24"/>
          <w:szCs w:val="24"/>
        </w:rPr>
        <w:t xml:space="preserve"> for classification of the key points. Adam optimizer was employed with a learning rate of 0.001. These details provide a clearer understanding of the training </w:t>
      </w:r>
      <w:proofErr w:type="gramStart"/>
      <w:r w:rsidRPr="00E065F8">
        <w:rPr>
          <w:rFonts w:ascii="Times New Roman" w:hAnsi="Times New Roman" w:cs="Times New Roman"/>
          <w:sz w:val="24"/>
          <w:szCs w:val="24"/>
        </w:rPr>
        <w:t>setup</w:t>
      </w:r>
      <w:proofErr w:type="gramEnd"/>
      <w:r w:rsidRPr="00E065F8">
        <w:rPr>
          <w:rFonts w:ascii="Times New Roman" w:hAnsi="Times New Roman" w:cs="Times New Roman"/>
          <w:sz w:val="24"/>
          <w:szCs w:val="24"/>
        </w:rPr>
        <w:t xml:space="preserve"> and the dataset used.</w:t>
      </w:r>
    </w:p>
    <w:p w14:paraId="5C1F6CF8" w14:textId="77777777" w:rsidR="006D71BA" w:rsidRPr="00E065F8" w:rsidRDefault="006D71BA" w:rsidP="006D71BA">
      <w:pPr>
        <w:spacing w:line="360" w:lineRule="auto"/>
        <w:ind w:firstLine="360"/>
        <w:rPr>
          <w:rFonts w:ascii="Times New Roman" w:hAnsi="Times New Roman" w:cs="Times New Roman"/>
          <w:sz w:val="24"/>
          <w:szCs w:val="24"/>
        </w:rPr>
      </w:pPr>
    </w:p>
    <w:p w14:paraId="3CA45B95" w14:textId="77777777" w:rsidR="006D71BA"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Transformer architecture has been widely used for modeling sequential data, particularly in natural language processing (NLP) tasks (Vaswani et al., 2017). For this study, </w:t>
      </w:r>
      <w:r w:rsidRPr="00E065F8">
        <w:rPr>
          <w:rFonts w:ascii="Times New Roman" w:hAnsi="Times New Roman" w:cs="Times New Roman"/>
          <w:sz w:val="24"/>
          <w:szCs w:val="24"/>
        </w:rPr>
        <w:lastRenderedPageBreak/>
        <w:t xml:space="preserve">we employed a modified version of the Transformer architecture, known as the </w:t>
      </w:r>
      <w:proofErr w:type="spellStart"/>
      <w:r w:rsidRPr="00E065F8">
        <w:rPr>
          <w:rFonts w:ascii="Times New Roman" w:hAnsi="Times New Roman" w:cs="Times New Roman"/>
          <w:sz w:val="24"/>
          <w:szCs w:val="24"/>
        </w:rPr>
        <w:t>TrajectoryTransformer</w:t>
      </w:r>
      <w:proofErr w:type="spellEnd"/>
      <w:r w:rsidRPr="00E065F8">
        <w:rPr>
          <w:rFonts w:ascii="Times New Roman" w:hAnsi="Times New Roman" w:cs="Times New Roman"/>
          <w:sz w:val="24"/>
          <w:szCs w:val="24"/>
        </w:rPr>
        <w:t>, designed specifically for trajectory prediction. Unlike typical NLP tasks, where the input consists of word embeddings, our model processes sequential data consisting of 3D trajectory points (x, y, z) and the corresponding frame index. The input to the model was thus updated to 4 dimensions (3D coordinates + frame index).</w:t>
      </w:r>
    </w:p>
    <w:p w14:paraId="085A35C7" w14:textId="77777777" w:rsidR="006D71BA" w:rsidRPr="00E065F8" w:rsidRDefault="006D71BA" w:rsidP="006D71BA">
      <w:pPr>
        <w:spacing w:line="360" w:lineRule="auto"/>
        <w:ind w:firstLine="360"/>
        <w:rPr>
          <w:rFonts w:ascii="Times New Roman" w:hAnsi="Times New Roman" w:cs="Times New Roman"/>
          <w:sz w:val="24"/>
          <w:szCs w:val="24"/>
        </w:rPr>
      </w:pPr>
    </w:p>
    <w:p w14:paraId="4CEDC2FD" w14:textId="1ED36B18" w:rsidR="001F5FFD"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Our approach is </w:t>
      </w:r>
      <w:proofErr w:type="gramStart"/>
      <w:r w:rsidRPr="00E065F8">
        <w:rPr>
          <w:rFonts w:ascii="Times New Roman" w:hAnsi="Times New Roman" w:cs="Times New Roman"/>
          <w:sz w:val="24"/>
          <w:szCs w:val="24"/>
        </w:rPr>
        <w:t>similar to</w:t>
      </w:r>
      <w:proofErr w:type="gramEnd"/>
      <w:r w:rsidRPr="00E065F8">
        <w:rPr>
          <w:rFonts w:ascii="Times New Roman" w:hAnsi="Times New Roman" w:cs="Times New Roman"/>
          <w:sz w:val="24"/>
          <w:szCs w:val="24"/>
        </w:rPr>
        <w:t xml:space="preserve"> those used in time-series prediction tasks, where Transformer models have been adapted to forecast sequential patterns in various domains, such as human motion prediction (Zhang et al., 2021) and ball trajectory forecasting in sports analytics (Li et al., 2020). </w:t>
      </w:r>
      <w:proofErr w:type="gramStart"/>
      <w:r w:rsidRPr="00E065F8">
        <w:rPr>
          <w:rFonts w:ascii="Times New Roman" w:hAnsi="Times New Roman" w:cs="Times New Roman"/>
          <w:sz w:val="24"/>
          <w:szCs w:val="24"/>
        </w:rPr>
        <w:t>In particular, our</w:t>
      </w:r>
      <w:proofErr w:type="gramEnd"/>
      <w:r w:rsidRPr="00E065F8">
        <w:rPr>
          <w:rFonts w:ascii="Times New Roman" w:hAnsi="Times New Roman" w:cs="Times New Roman"/>
          <w:sz w:val="24"/>
          <w:szCs w:val="24"/>
        </w:rPr>
        <w:t xml:space="preserve"> model reduces the depth and complexity of the Transformer to improve efficiency for the real-time analysis of sports trajectories, using two encoder layers and four attention heads, which are optimal for our specific task.</w:t>
      </w:r>
    </w:p>
    <w:p w14:paraId="7541DA95" w14:textId="77777777" w:rsidR="000A6681" w:rsidRPr="00D56B68" w:rsidRDefault="000A6681" w:rsidP="001F5FFD">
      <w:pPr>
        <w:rPr>
          <w:rFonts w:ascii="Times New Roman" w:hAnsi="Times New Roman" w:cs="Times New Roman"/>
          <w:rPrChange w:id="1380" w:author="Wei Qi Yan" w:date="2024-12-18T19:31:00Z" w16du:dateUtc="2024-12-18T06:31:00Z">
            <w:rPr/>
          </w:rPrChange>
        </w:rPr>
      </w:pPr>
    </w:p>
    <w:p w14:paraId="59B16E10" w14:textId="77777777" w:rsidR="00D4306E" w:rsidRPr="00D56B68" w:rsidRDefault="000A6681" w:rsidP="00D4306E">
      <w:pPr>
        <w:keepNext/>
        <w:rPr>
          <w:rFonts w:ascii="Times New Roman" w:hAnsi="Times New Roman" w:cs="Times New Roman"/>
          <w:rPrChange w:id="1381" w:author="Wei Qi Yan" w:date="2024-12-18T19:31:00Z" w16du:dateUtc="2024-12-18T06:31:00Z">
            <w:rPr/>
          </w:rPrChange>
        </w:rPr>
      </w:pPr>
      <w:r w:rsidRPr="00D56B68">
        <w:rPr>
          <w:rFonts w:ascii="Times New Roman" w:hAnsi="Times New Roman" w:cs="Times New Roman"/>
          <w:noProof/>
          <w:rPrChange w:id="1382" w:author="Wei Qi Yan" w:date="2024-12-18T19:31:00Z" w16du:dateUtc="2024-12-18T06:31:00Z">
            <w:rPr>
              <w:noProof/>
            </w:rPr>
          </w:rPrChange>
        </w:rPr>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256CB080" w14:textId="4CE1F2EA" w:rsidR="000A6681" w:rsidRPr="00E065F8" w:rsidRDefault="00D4306E" w:rsidP="00D4306E">
      <w:pPr>
        <w:pStyle w:val="Caption"/>
        <w:rPr>
          <w:rFonts w:ascii="Times New Roman" w:hAnsi="Times New Roman" w:cs="Times New Roman"/>
          <w:b/>
          <w:bCs/>
          <w:sz w:val="24"/>
          <w:szCs w:val="24"/>
        </w:rPr>
      </w:pPr>
      <w:bookmarkStart w:id="1383" w:name="_Toc184748204"/>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8</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Trajectory visualization with annotated key points and Transformer-based turning point detection</w:t>
      </w:r>
      <w:bookmarkEnd w:id="1383"/>
    </w:p>
    <w:p w14:paraId="73A1FDC9" w14:textId="6D5F2CAE" w:rsidR="000A6681" w:rsidRPr="00E065F8" w:rsidRDefault="00F73925" w:rsidP="000A6681">
      <w:pPr>
        <w:pStyle w:val="MDPI31text"/>
        <w:ind w:left="0" w:firstLine="0"/>
        <w:rPr>
          <w:rFonts w:ascii="Times New Roman" w:hAnsi="Times New Roman"/>
          <w:sz w:val="24"/>
          <w:szCs w:val="24"/>
        </w:rPr>
      </w:pPr>
      <w:r w:rsidRPr="00E065F8">
        <w:rPr>
          <w:rFonts w:ascii="Times New Roman" w:eastAsia="SimSun" w:hAnsi="Times New Roman"/>
          <w:i/>
          <w:iCs/>
          <w:szCs w:val="20"/>
          <w:lang w:eastAsia="zh-CN"/>
        </w:rPr>
        <w:t>（</w:t>
      </w:r>
      <w:r w:rsidR="000A6681" w:rsidRPr="00E065F8">
        <w:rPr>
          <w:rFonts w:ascii="Times New Roman" w:hAnsi="Times New Roman"/>
          <w:i/>
          <w:iCs/>
          <w:szCs w:val="20"/>
        </w:rPr>
        <w:t xml:space="preserve">The left panel shows the trajectory path, while the right panel highlights the annotated turning points (throw point, highest point, and hit point). The Transformer model outlines its components, such as multi-head attention, which enables it to process the trajectory data and extract key turning </w:t>
      </w:r>
      <w:r w:rsidR="00073247" w:rsidRPr="00E065F8">
        <w:rPr>
          <w:rFonts w:ascii="Times New Roman" w:hAnsi="Times New Roman"/>
          <w:i/>
          <w:iCs/>
          <w:szCs w:val="20"/>
        </w:rPr>
        <w:t>points</w:t>
      </w:r>
      <w:r w:rsidR="00073247" w:rsidRPr="00D56B68">
        <w:rPr>
          <w:rFonts w:ascii="Times New Roman" w:eastAsia="SimSun" w:hAnsi="Times New Roman"/>
          <w:i/>
          <w:iCs/>
          <w:szCs w:val="20"/>
          <w:lang w:eastAsia="zh-CN"/>
          <w:rPrChange w:id="1384" w:author="Wei Qi Yan" w:date="2024-12-18T19:31:00Z" w16du:dateUtc="2024-12-18T06:31:00Z">
            <w:rPr>
              <w:rFonts w:ascii="SimSun" w:eastAsia="SimSun" w:hAnsi="SimSun" w:cs="SimSun" w:hint="eastAsia"/>
              <w:i/>
              <w:iCs/>
              <w:szCs w:val="20"/>
              <w:lang w:eastAsia="zh-CN"/>
            </w:rPr>
          </w:rPrChange>
        </w:rPr>
        <w:t>）</w:t>
      </w:r>
    </w:p>
    <w:p w14:paraId="0AC2548F" w14:textId="77777777" w:rsidR="000A6681" w:rsidRPr="00D56B68" w:rsidRDefault="000A6681" w:rsidP="001F5FFD">
      <w:pPr>
        <w:rPr>
          <w:rFonts w:ascii="Times New Roman" w:hAnsi="Times New Roman" w:cs="Times New Roman"/>
          <w:rPrChange w:id="1385" w:author="Wei Qi Yan" w:date="2024-12-18T19:31:00Z" w16du:dateUtc="2024-12-18T06:31:00Z">
            <w:rPr/>
          </w:rPrChange>
        </w:rPr>
      </w:pPr>
    </w:p>
    <w:p w14:paraId="25A2C10C" w14:textId="7F112CAB" w:rsidR="00EB76F7" w:rsidRPr="00E065F8" w:rsidRDefault="00EB76F7"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shown in </w:t>
      </w:r>
      <w:r w:rsidR="00500882" w:rsidRPr="00E065F8">
        <w:rPr>
          <w:rFonts w:ascii="Times New Roman" w:hAnsi="Times New Roman" w:cs="Times New Roman"/>
          <w:sz w:val="24"/>
          <w:szCs w:val="24"/>
        </w:rPr>
        <w:t xml:space="preserve">Fig. </w:t>
      </w:r>
      <w:r w:rsidR="0092384A" w:rsidRPr="00D56B68">
        <w:rPr>
          <w:rFonts w:ascii="Times New Roman" w:hAnsi="Times New Roman" w:cs="Times New Roman"/>
          <w:sz w:val="24"/>
          <w:szCs w:val="24"/>
          <w:rPrChange w:id="1386" w:author="Wei Qi Yan" w:date="2024-12-18T19:31:00Z" w16du:dateUtc="2024-12-18T06:31:00Z">
            <w:rPr>
              <w:rFonts w:ascii="Times New Roman" w:hAnsi="Times New Roman" w:cs="Times New Roman" w:hint="eastAsia"/>
              <w:sz w:val="24"/>
              <w:szCs w:val="24"/>
            </w:rPr>
          </w:rPrChange>
        </w:rPr>
        <w:t>8</w:t>
      </w:r>
      <w:r w:rsidRPr="00E065F8">
        <w:rPr>
          <w:rFonts w:ascii="Times New Roman" w:hAnsi="Times New Roman" w:cs="Times New Roman"/>
          <w:sz w:val="24"/>
          <w:szCs w:val="24"/>
        </w:rPr>
        <w:t xml:space="preserve">,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w:t>
      </w:r>
      <w:r w:rsidRPr="00E065F8">
        <w:rPr>
          <w:rFonts w:ascii="Times New Roman" w:hAnsi="Times New Roman" w:cs="Times New Roman"/>
          <w:sz w:val="24"/>
          <w:szCs w:val="24"/>
        </w:rPr>
        <w:lastRenderedPageBreak/>
        <w:t>and extract these key moments precisely.</w:t>
      </w:r>
    </w:p>
    <w:p w14:paraId="4E2C50B3" w14:textId="77777777" w:rsidR="00403356" w:rsidRPr="00E065F8" w:rsidRDefault="00403356" w:rsidP="00C607FA">
      <w:pPr>
        <w:spacing w:line="360" w:lineRule="auto"/>
        <w:ind w:firstLine="360"/>
        <w:rPr>
          <w:rFonts w:ascii="Times New Roman" w:hAnsi="Times New Roman" w:cs="Times New Roman"/>
          <w:sz w:val="24"/>
          <w:szCs w:val="24"/>
        </w:rPr>
      </w:pPr>
    </w:p>
    <w:p w14:paraId="6FD4A958" w14:textId="0CCC832D" w:rsidR="00EB76F7" w:rsidRPr="00E065F8" w:rsidRDefault="00EB76F7"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Like </w:t>
      </w:r>
      <w:proofErr w:type="spellStart"/>
      <w:r w:rsidRPr="00E065F8">
        <w:rPr>
          <w:rFonts w:ascii="Times New Roman" w:hAnsi="Times New Roman" w:cs="Times New Roman"/>
          <w:sz w:val="24"/>
          <w:szCs w:val="24"/>
        </w:rPr>
        <w:t>Spatio</w:t>
      </w:r>
      <w:proofErr w:type="spellEnd"/>
      <w:r w:rsidRPr="00E065F8">
        <w:rPr>
          <w:rFonts w:ascii="Times New Roman" w:hAnsi="Times New Roman" w:cs="Times New Roman"/>
          <w:sz w:val="24"/>
          <w:szCs w:val="24"/>
        </w:rPr>
        <w:t xml:space="preserve">-Temporal Transformer Networks (S2TNet) and the Trajectory Unified Transformer </w:t>
      </w:r>
      <w:r w:rsidR="00CD77D7" w:rsidRPr="00E065F8">
        <w:rPr>
          <w:rFonts w:ascii="Times New Roman" w:hAnsi="Times New Roman" w:cs="Times New Roman"/>
          <w:sz w:val="24"/>
          <w:szCs w:val="24"/>
        </w:rPr>
        <w:t>(</w:t>
      </w:r>
      <w:r w:rsidR="00CD77D7" w:rsidRPr="00D56B68">
        <w:rPr>
          <w:rFonts w:ascii="Times New Roman" w:hAnsi="Times New Roman" w:cs="Times New Roman"/>
          <w:sz w:val="24"/>
          <w:szCs w:val="24"/>
          <w:rPrChange w:id="1387" w:author="Wei Qi Yan" w:date="2024-12-18T19:31:00Z" w16du:dateUtc="2024-12-18T06:31:00Z">
            <w:rPr>
              <w:rFonts w:ascii="Times New Roman" w:hAnsi="Times New Roman" w:cs="Times New Roman" w:hint="eastAsia"/>
              <w:sz w:val="24"/>
              <w:szCs w:val="24"/>
            </w:rPr>
          </w:rPrChange>
        </w:rPr>
        <w:t>Hu</w:t>
      </w:r>
      <w:r w:rsidR="00CD77D7" w:rsidRPr="00E065F8">
        <w:rPr>
          <w:rFonts w:ascii="Times New Roman" w:hAnsi="Times New Roman" w:cs="Times New Roman"/>
          <w:sz w:val="24"/>
          <w:szCs w:val="24"/>
        </w:rPr>
        <w:t xml:space="preserve"> et al., </w:t>
      </w:r>
      <w:r w:rsidR="00CD77D7" w:rsidRPr="00D56B68">
        <w:rPr>
          <w:rFonts w:ascii="Times New Roman" w:hAnsi="Times New Roman" w:cs="Times New Roman"/>
          <w:sz w:val="24"/>
          <w:szCs w:val="24"/>
          <w:rPrChange w:id="1388" w:author="Wei Qi Yan" w:date="2024-12-18T19:31:00Z" w16du:dateUtc="2024-12-18T06:31:00Z">
            <w:rPr>
              <w:rFonts w:ascii="Times New Roman" w:hAnsi="Times New Roman" w:cs="Times New Roman" w:hint="eastAsia"/>
              <w:sz w:val="24"/>
              <w:szCs w:val="24"/>
            </w:rPr>
          </w:rPrChange>
        </w:rPr>
        <w:t>2024;</w:t>
      </w:r>
      <w:r w:rsidR="00CD77D7" w:rsidRPr="00E065F8">
        <w:rPr>
          <w:rFonts w:ascii="Times New Roman" w:hAnsi="Times New Roman" w:cs="Times New Roman"/>
          <w:sz w:val="24"/>
          <w:szCs w:val="24"/>
        </w:rPr>
        <w:t xml:space="preserve"> </w:t>
      </w:r>
      <w:r w:rsidR="00CD77D7" w:rsidRPr="00D56B68">
        <w:rPr>
          <w:rFonts w:ascii="Times New Roman" w:hAnsi="Times New Roman" w:cs="Times New Roman"/>
          <w:sz w:val="24"/>
          <w:szCs w:val="24"/>
          <w:rPrChange w:id="1389" w:author="Wei Qi Yan" w:date="2024-12-18T19:31:00Z" w16du:dateUtc="2024-12-18T06:31:00Z">
            <w:rPr>
              <w:rFonts w:ascii="Times New Roman" w:hAnsi="Times New Roman" w:cs="Times New Roman" w:hint="eastAsia"/>
              <w:sz w:val="24"/>
              <w:szCs w:val="24"/>
            </w:rPr>
          </w:rPrChange>
        </w:rPr>
        <w:t>Chen</w:t>
      </w:r>
      <w:r w:rsidR="00CD77D7" w:rsidRPr="00E065F8">
        <w:rPr>
          <w:rFonts w:ascii="Times New Roman" w:hAnsi="Times New Roman" w:cs="Times New Roman"/>
          <w:sz w:val="24"/>
          <w:szCs w:val="24"/>
        </w:rPr>
        <w:t xml:space="preserve"> et al., </w:t>
      </w:r>
      <w:r w:rsidR="00CD77D7" w:rsidRPr="00D56B68">
        <w:rPr>
          <w:rFonts w:ascii="Times New Roman" w:hAnsi="Times New Roman" w:cs="Times New Roman"/>
          <w:sz w:val="24"/>
          <w:szCs w:val="24"/>
          <w:rPrChange w:id="1390" w:author="Wei Qi Yan" w:date="2024-12-18T19:31:00Z" w16du:dateUtc="2024-12-18T06:31:00Z">
            <w:rPr>
              <w:rFonts w:ascii="Times New Roman" w:hAnsi="Times New Roman" w:cs="Times New Roman" w:hint="eastAsia"/>
              <w:sz w:val="24"/>
              <w:szCs w:val="24"/>
            </w:rPr>
          </w:rPrChange>
        </w:rPr>
        <w:t>2021;</w:t>
      </w:r>
      <w:r w:rsidR="00CD77D7" w:rsidRPr="00E065F8">
        <w:rPr>
          <w:rFonts w:ascii="Times New Roman" w:hAnsi="Times New Roman" w:cs="Times New Roman"/>
          <w:sz w:val="24"/>
          <w:szCs w:val="24"/>
        </w:rPr>
        <w:t xml:space="preserve"> </w:t>
      </w:r>
      <w:r w:rsidR="00CD77D7" w:rsidRPr="00D56B68">
        <w:rPr>
          <w:rFonts w:ascii="Times New Roman" w:hAnsi="Times New Roman" w:cs="Times New Roman"/>
          <w:sz w:val="24"/>
          <w:szCs w:val="24"/>
          <w:rPrChange w:id="1391" w:author="Wei Qi Yan" w:date="2024-12-18T19:31:00Z" w16du:dateUtc="2024-12-18T06:31:00Z">
            <w:rPr>
              <w:rFonts w:ascii="Times New Roman" w:hAnsi="Times New Roman" w:cs="Times New Roman" w:hint="eastAsia"/>
              <w:sz w:val="24"/>
              <w:szCs w:val="24"/>
            </w:rPr>
          </w:rPrChange>
        </w:rPr>
        <w:t>Shi</w:t>
      </w:r>
      <w:r w:rsidR="00CD77D7" w:rsidRPr="00E065F8">
        <w:rPr>
          <w:rFonts w:ascii="Times New Roman" w:hAnsi="Times New Roman" w:cs="Times New Roman"/>
          <w:sz w:val="24"/>
          <w:szCs w:val="24"/>
        </w:rPr>
        <w:t xml:space="preserve"> et al., 20</w:t>
      </w:r>
      <w:r w:rsidR="00CD77D7" w:rsidRPr="00D56B68">
        <w:rPr>
          <w:rFonts w:ascii="Times New Roman" w:hAnsi="Times New Roman" w:cs="Times New Roman"/>
          <w:sz w:val="24"/>
          <w:szCs w:val="24"/>
          <w:rPrChange w:id="1392" w:author="Wei Qi Yan" w:date="2024-12-18T19:31:00Z" w16du:dateUtc="2024-12-18T06:31:00Z">
            <w:rPr>
              <w:rFonts w:ascii="Times New Roman" w:hAnsi="Times New Roman" w:cs="Times New Roman" w:hint="eastAsia"/>
              <w:sz w:val="24"/>
              <w:szCs w:val="24"/>
            </w:rPr>
          </w:rPrChange>
        </w:rPr>
        <w:t>23</w:t>
      </w:r>
      <w:r w:rsidR="00CD77D7" w:rsidRPr="00E065F8">
        <w:rPr>
          <w:rFonts w:ascii="Times New Roman" w:hAnsi="Times New Roman" w:cs="Times New Roman"/>
          <w:sz w:val="24"/>
          <w:szCs w:val="24"/>
        </w:rPr>
        <w:t>)</w:t>
      </w:r>
      <w:r w:rsidRPr="00E065F8">
        <w:rPr>
          <w:rFonts w:ascii="Times New Roman" w:hAnsi="Times New Roman" w:cs="Times New Roman"/>
          <w:sz w:val="24"/>
          <w:szCs w:val="24"/>
        </w:rPr>
        <w:t>,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585E3AC0" w14:textId="66A64087" w:rsidR="001F5FFD" w:rsidRPr="00D56B68" w:rsidRDefault="00AD757E" w:rsidP="001F5FFD">
      <w:pPr>
        <w:pStyle w:val="Heading3"/>
        <w:numPr>
          <w:ilvl w:val="0"/>
          <w:numId w:val="31"/>
        </w:numPr>
        <w:ind w:left="450" w:hanging="450"/>
        <w:rPr>
          <w:rFonts w:ascii="Times New Roman" w:hAnsi="Times New Roman" w:cs="Times New Roman"/>
          <w:rPrChange w:id="1393" w:author="Wei Qi Yan" w:date="2024-12-18T19:31:00Z" w16du:dateUtc="2024-12-18T06:31:00Z">
            <w:rPr/>
          </w:rPrChange>
        </w:rPr>
      </w:pPr>
      <w:bookmarkStart w:id="1394" w:name="_Toc184799937"/>
      <w:r w:rsidRPr="00D56B68">
        <w:rPr>
          <w:rFonts w:ascii="Times New Roman" w:hAnsi="Times New Roman" w:cs="Times New Roman"/>
          <w:kern w:val="0"/>
          <w:rPrChange w:id="1395" w:author="Wei Qi Yan" w:date="2024-12-18T19:31:00Z" w16du:dateUtc="2024-12-18T06:31:00Z">
            <w:rPr>
              <w:kern w:val="0"/>
            </w:rPr>
          </w:rPrChange>
        </w:rPr>
        <w:t>Rule-Based Foul Detection</w:t>
      </w:r>
      <w:bookmarkEnd w:id="1394"/>
    </w:p>
    <w:p w14:paraId="55372A8A" w14:textId="61F637FE" w:rsidR="001F5FFD" w:rsidRPr="00E065F8" w:rsidRDefault="00AD757E"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 set of rule-based criteria is employed to determine whether a serve violates table tennis regulations. These criteria are designed to assess various aspects of the serve and provide objective data to assist referees in evaluating serve compliance </w:t>
      </w:r>
      <w:r w:rsidR="00D44051" w:rsidRPr="00D56B68">
        <w:rPr>
          <w:rFonts w:ascii="Times New Roman" w:hAnsi="Times New Roman" w:cs="Times New Roman"/>
          <w:sz w:val="24"/>
          <w:szCs w:val="24"/>
          <w:rPrChange w:id="1396" w:author="Wei Qi Yan" w:date="2024-12-18T19:31:00Z" w16du:dateUtc="2024-12-18T06:31:00Z">
            <w:rPr>
              <w:rFonts w:ascii="Times New Roman" w:hAnsi="Times New Roman" w:cs="Times New Roman" w:hint="eastAsia"/>
              <w:sz w:val="24"/>
              <w:szCs w:val="24"/>
            </w:rPr>
          </w:rPrChange>
        </w:rPr>
        <w:t>(</w:t>
      </w:r>
      <w:r w:rsidR="00D44051" w:rsidRPr="00E065F8">
        <w:rPr>
          <w:rFonts w:ascii="Times New Roman" w:hAnsi="Times New Roman" w:cs="Times New Roman"/>
          <w:sz w:val="24"/>
          <w:szCs w:val="24"/>
        </w:rPr>
        <w:t>Nasution et al., 20</w:t>
      </w:r>
      <w:r w:rsidR="00D44051" w:rsidRPr="00D56B68">
        <w:rPr>
          <w:rFonts w:ascii="Times New Roman" w:hAnsi="Times New Roman" w:cs="Times New Roman"/>
          <w:sz w:val="24"/>
          <w:szCs w:val="24"/>
          <w:rPrChange w:id="1397" w:author="Wei Qi Yan" w:date="2024-12-18T19:31:00Z" w16du:dateUtc="2024-12-18T06:31:00Z">
            <w:rPr>
              <w:rFonts w:ascii="Times New Roman" w:hAnsi="Times New Roman" w:cs="Times New Roman" w:hint="eastAsia"/>
              <w:sz w:val="24"/>
              <w:szCs w:val="24"/>
            </w:rPr>
          </w:rPrChange>
        </w:rPr>
        <w:t>24)</w:t>
      </w:r>
      <w:r w:rsidRPr="00E065F8">
        <w:rPr>
          <w:rFonts w:ascii="Times New Roman" w:hAnsi="Times New Roman" w:cs="Times New Roman"/>
          <w:sz w:val="24"/>
          <w:szCs w:val="24"/>
        </w:rPr>
        <w:t>.</w:t>
      </w:r>
    </w:p>
    <w:p w14:paraId="73D8ABC1" w14:textId="77777777" w:rsidR="00AD757E" w:rsidRPr="00D56B68" w:rsidRDefault="00AD757E" w:rsidP="001F5FFD">
      <w:pPr>
        <w:rPr>
          <w:rFonts w:ascii="Times New Roman" w:hAnsi="Times New Roman" w:cs="Times New Roman"/>
          <w:rPrChange w:id="1398" w:author="Wei Qi Yan" w:date="2024-12-18T19:31:00Z" w16du:dateUtc="2024-12-18T06:31:00Z">
            <w:rPr/>
          </w:rPrChange>
        </w:rPr>
      </w:pPr>
    </w:p>
    <w:p w14:paraId="55B2E638" w14:textId="77777777" w:rsidR="00110400" w:rsidRPr="00D56B68" w:rsidRDefault="00AD757E" w:rsidP="00110400">
      <w:pPr>
        <w:keepNext/>
        <w:rPr>
          <w:rFonts w:ascii="Times New Roman" w:hAnsi="Times New Roman" w:cs="Times New Roman"/>
          <w:rPrChange w:id="1399" w:author="Wei Qi Yan" w:date="2024-12-18T19:31:00Z" w16du:dateUtc="2024-12-18T06:31:00Z">
            <w:rPr/>
          </w:rPrChange>
        </w:rPr>
      </w:pPr>
      <w:r w:rsidRPr="00D56B68">
        <w:rPr>
          <w:rFonts w:ascii="Times New Roman" w:hAnsi="Times New Roman" w:cs="Times New Roman"/>
          <w:noProof/>
          <w:rPrChange w:id="1400" w:author="Wei Qi Yan" w:date="2024-12-18T19:31:00Z" w16du:dateUtc="2024-12-18T06:31:00Z">
            <w:rPr>
              <w:noProof/>
            </w:rPr>
          </w:rPrChange>
        </w:rPr>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938AF93" w14:textId="36BB5043" w:rsidR="00AD757E" w:rsidRPr="00E065F8" w:rsidRDefault="00110400" w:rsidP="00110400">
      <w:pPr>
        <w:pStyle w:val="Caption"/>
        <w:rPr>
          <w:rFonts w:ascii="Times New Roman" w:hAnsi="Times New Roman" w:cs="Times New Roman"/>
          <w:b/>
          <w:bCs/>
          <w:sz w:val="24"/>
          <w:szCs w:val="24"/>
        </w:rPr>
      </w:pPr>
      <w:bookmarkStart w:id="1401" w:name="_Toc184748205"/>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9</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Rule-Based Foul Detection</w:t>
      </w:r>
      <w:bookmarkEnd w:id="1401"/>
    </w:p>
    <w:p w14:paraId="37D4DFCE" w14:textId="3EA07CAA" w:rsidR="00AD757E" w:rsidRPr="00E065F8" w:rsidRDefault="00110400" w:rsidP="00AD757E">
      <w:pPr>
        <w:pStyle w:val="MDPI31text"/>
        <w:ind w:left="0" w:firstLine="0"/>
        <w:rPr>
          <w:rFonts w:ascii="Times New Roman" w:eastAsiaTheme="minorEastAsia" w:hAnsi="Times New Roman"/>
          <w:sz w:val="24"/>
          <w:szCs w:val="24"/>
          <w:lang w:eastAsia="zh-CN"/>
        </w:rPr>
      </w:pPr>
      <w:r w:rsidRPr="00E065F8">
        <w:rPr>
          <w:rFonts w:ascii="Times New Roman" w:eastAsia="SimSun" w:hAnsi="Times New Roman"/>
          <w:i/>
          <w:iCs/>
          <w:szCs w:val="20"/>
          <w:lang w:eastAsia="zh-CN"/>
        </w:rPr>
        <w:t>(</w:t>
      </w:r>
      <w:r w:rsidR="00AD757E" w:rsidRPr="00E065F8">
        <w:rPr>
          <w:rFonts w:ascii="Times New Roman" w:hAnsi="Times New Roman"/>
          <w:i/>
          <w:iCs/>
          <w:szCs w:val="20"/>
        </w:rPr>
        <w:t xml:space="preserve">a) 3D trajectory visualization with the throw point (yellow), </w:t>
      </w:r>
      <w:r w:rsidR="00AD757E" w:rsidRPr="00E065F8">
        <w:rPr>
          <w:rFonts w:ascii="Times New Roman" w:hAnsi="Times New Roman"/>
          <w:i/>
          <w:iCs/>
          <w:szCs w:val="20"/>
          <w:lang w:eastAsia="zh-CN"/>
        </w:rPr>
        <w:t xml:space="preserve">the </w:t>
      </w:r>
      <w:r w:rsidR="00AD757E" w:rsidRPr="00E065F8">
        <w:rPr>
          <w:rFonts w:ascii="Times New Roman" w:hAnsi="Times New Roman"/>
          <w:i/>
          <w:iCs/>
          <w:szCs w:val="20"/>
        </w:rPr>
        <w:t>highest point (red), and the calculated vertical angle. The vertical normal vector and the line connecting the key points are included for clear representation. (b) Spatial analysis of the serv</w:t>
      </w:r>
      <w:r w:rsidR="00AD757E" w:rsidRPr="00E065F8">
        <w:rPr>
          <w:rFonts w:ascii="Times New Roman" w:hAnsi="Times New Roman"/>
          <w:i/>
          <w:iCs/>
          <w:szCs w:val="20"/>
          <w:lang w:eastAsia="zh-CN"/>
        </w:rPr>
        <w:t>ing</w:t>
      </w:r>
      <w:r w:rsidR="00AD757E" w:rsidRPr="00E065F8">
        <w:rPr>
          <w:rFonts w:ascii="Times New Roman" w:hAnsi="Times New Roman"/>
          <w:i/>
          <w:iCs/>
          <w:szCs w:val="20"/>
        </w:rPr>
        <w:t xml:space="preserve"> area, showing the trajectory of the ball relative to the permitted boundaries and confirming compliance with service area rules</w:t>
      </w:r>
      <w:r w:rsidR="00E10992" w:rsidRPr="00D56B68">
        <w:rPr>
          <w:rFonts w:ascii="Times New Roman" w:eastAsia="SimSun" w:hAnsi="Times New Roman"/>
          <w:i/>
          <w:iCs/>
          <w:szCs w:val="20"/>
          <w:lang w:eastAsia="zh-CN"/>
          <w:rPrChange w:id="1402" w:author="Wei Qi Yan" w:date="2024-12-18T19:31:00Z" w16du:dateUtc="2024-12-18T06:31:00Z">
            <w:rPr>
              <w:rFonts w:ascii="Times New Roman" w:eastAsia="SimSun" w:hAnsi="Times New Roman" w:hint="eastAsia"/>
              <w:i/>
              <w:iCs/>
              <w:szCs w:val="20"/>
              <w:lang w:eastAsia="zh-CN"/>
            </w:rPr>
          </w:rPrChange>
        </w:rPr>
        <w:t>.</w:t>
      </w:r>
    </w:p>
    <w:p w14:paraId="58355D58" w14:textId="77777777" w:rsidR="00AD757E" w:rsidRPr="00D56B68" w:rsidRDefault="00AD757E" w:rsidP="001F5FFD">
      <w:pPr>
        <w:rPr>
          <w:rFonts w:ascii="Times New Roman" w:hAnsi="Times New Roman" w:cs="Times New Roman"/>
          <w:rPrChange w:id="1403" w:author="Wei Qi Yan" w:date="2024-12-18T19:31:00Z" w16du:dateUtc="2024-12-18T06:31:00Z">
            <w:rPr/>
          </w:rPrChange>
        </w:rPr>
      </w:pPr>
    </w:p>
    <w:p w14:paraId="37075334" w14:textId="77777777" w:rsidR="00AD757E" w:rsidRPr="00E065F8" w:rsidRDefault="00AD757E" w:rsidP="00C607FA">
      <w:pPr>
        <w:spacing w:line="360" w:lineRule="auto"/>
        <w:ind w:firstLine="360"/>
        <w:rPr>
          <w:rFonts w:ascii="Times New Roman" w:hAnsi="Times New Roman" w:cs="Times New Roman"/>
          <w:sz w:val="24"/>
          <w:szCs w:val="24"/>
        </w:rPr>
      </w:pPr>
    </w:p>
    <w:p w14:paraId="2F0FCE0E" w14:textId="77777777" w:rsidR="00AD757E"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b/>
          <w:bCs/>
          <w:sz w:val="24"/>
          <w:szCs w:val="24"/>
        </w:rPr>
        <w:t>Minimum Drop Height:</w:t>
      </w:r>
      <w:r w:rsidRPr="00E065F8">
        <w:rPr>
          <w:rFonts w:ascii="Times New Roman" w:hAnsi="Times New Roman" w:cs="Times New Roman"/>
          <w:sz w:val="24"/>
          <w:szCs w:val="24"/>
        </w:rPr>
        <w:t xml:space="preserve"> To ensure that the serve meets the minimum height requirement, we </w:t>
      </w:r>
      <w:r w:rsidRPr="00E065F8">
        <w:rPr>
          <w:rFonts w:ascii="Times New Roman" w:hAnsi="Times New Roman" w:cs="Times New Roman"/>
          <w:sz w:val="24"/>
          <w:szCs w:val="24"/>
        </w:rPr>
        <w:lastRenderedPageBreak/>
        <w:t>monitor the ball trajectory to confirm it reaches a specified drop height. This criterion helps verify that the serve complies with the rules regarding the initial toss height.</w:t>
      </w:r>
    </w:p>
    <w:p w14:paraId="0C60B29A" w14:textId="77777777" w:rsidR="00AD757E" w:rsidRPr="00D56B68" w:rsidRDefault="00AD757E" w:rsidP="00AD757E">
      <w:pPr>
        <w:pStyle w:val="MDPI31text"/>
        <w:ind w:firstLine="452"/>
        <w:rPr>
          <w:rFonts w:ascii="Times New Roman" w:hAnsi="Times New Roman"/>
          <w:rPrChange w:id="1404" w:author="Wei Qi Yan" w:date="2024-12-18T19:31:00Z" w16du:dateUtc="2024-12-18T06:31:00Z">
            <w:rPr/>
          </w:rPrChange>
        </w:rPr>
      </w:pPr>
    </w:p>
    <w:p w14:paraId="528DC123" w14:textId="5B92823C" w:rsidR="00AD757E"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b/>
          <w:bCs/>
          <w:sz w:val="24"/>
          <w:szCs w:val="24"/>
        </w:rPr>
        <w:t>Vertical Angle at Throw:</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Change w:id="1405" w:author="Wei Qi Yan" w:date="2024-12-18T19:31:00Z" w16du:dateUtc="2024-12-18T06:31:00Z">
            <w:rPr>
              <w:rFonts w:ascii="Times New Roman" w:hAnsi="Times New Roman" w:cs="Times New Roman" w:hint="eastAsia"/>
              <w:sz w:val="24"/>
              <w:szCs w:val="24"/>
            </w:rPr>
          </w:rPrChange>
        </w:rPr>
        <w:t>This</w:t>
      </w:r>
      <w:r w:rsidRPr="00E065F8">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w:t>
      </w:r>
      <w:proofErr w:type="gramStart"/>
      <w:r w:rsidRPr="00E065F8">
        <w:rPr>
          <w:rFonts w:ascii="Times New Roman" w:hAnsi="Times New Roman" w:cs="Times New Roman"/>
          <w:sz w:val="24"/>
          <w:szCs w:val="24"/>
        </w:rPr>
        <w:t>Equation(</w:t>
      </w:r>
      <w:proofErr w:type="gramEnd"/>
      <w:r w:rsidR="001120E3" w:rsidRPr="00D56B68">
        <w:rPr>
          <w:rFonts w:ascii="Times New Roman" w:hAnsi="Times New Roman" w:cs="Times New Roman"/>
          <w:sz w:val="24"/>
          <w:szCs w:val="24"/>
          <w:rPrChange w:id="1406" w:author="Wei Qi Yan" w:date="2024-12-18T19:31:00Z" w16du:dateUtc="2024-12-18T06:31:00Z">
            <w:rPr>
              <w:rFonts w:ascii="Times New Roman" w:hAnsi="Times New Roman" w:cs="Times New Roman" w:hint="eastAsia"/>
              <w:sz w:val="24"/>
              <w:szCs w:val="24"/>
            </w:rPr>
          </w:rPrChange>
        </w:rPr>
        <w:t>4</w:t>
      </w:r>
      <w:r w:rsidRPr="00E065F8">
        <w:rPr>
          <w:rFonts w:ascii="Times New Roman" w:hAnsi="Times New Roman" w:cs="Times New Roman"/>
          <w:sz w:val="24"/>
          <w:szCs w:val="24"/>
        </w:rPr>
        <w:t xml:space="preserve">). </w:t>
      </w:r>
    </w:p>
    <w:p w14:paraId="233737BB" w14:textId="77777777" w:rsidR="00AD757E" w:rsidRPr="00D56B68" w:rsidRDefault="00AD757E" w:rsidP="00AD757E">
      <w:pPr>
        <w:pStyle w:val="MDPI31text"/>
        <w:ind w:firstLine="452"/>
        <w:rPr>
          <w:rFonts w:ascii="Times New Roman" w:hAnsi="Times New Roman"/>
          <w:rPrChange w:id="1407" w:author="Wei Qi Yan" w:date="2024-12-18T19:31:00Z" w16du:dateUtc="2024-12-18T06:31:00Z">
            <w:rPr/>
          </w:rPrChange>
        </w:rPr>
      </w:pPr>
    </w:p>
    <w:p w14:paraId="1861B683" w14:textId="7A42DF64" w:rsidR="00AD757E" w:rsidRPr="00D56B68" w:rsidRDefault="00AD757E" w:rsidP="00AD757E">
      <w:pPr>
        <w:pStyle w:val="ListParagraph"/>
        <w:ind w:left="301" w:firstLine="480"/>
        <w:jc w:val="right"/>
        <w:rPr>
          <w:rFonts w:ascii="Times New Roman" w:hAnsi="Times New Roman" w:cs="Times New Roman"/>
          <w:lang w:val="en"/>
          <w:rPrChange w:id="1408" w:author="Wei Qi Yan" w:date="2024-12-18T19:31:00Z" w16du:dateUtc="2024-12-18T06:31:00Z">
            <w:rPr>
              <w:rFonts w:ascii="Palatino Linotype" w:hAnsi="Palatino Linotype"/>
              <w:lang w:val="en"/>
            </w:rPr>
          </w:rPrChange>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D56B68">
        <w:rPr>
          <w:rFonts w:ascii="Times New Roman" w:hAnsi="Times New Roman" w:cs="Times New Roman"/>
          <w:rPrChange w:id="1409" w:author="Wei Qi Yan" w:date="2024-12-18T19:31:00Z" w16du:dateUtc="2024-12-18T06:31:00Z">
            <w:rPr>
              <w:rFonts w:ascii="Palatino Linotype" w:hAnsi="Palatino Linotype"/>
            </w:rPr>
          </w:rPrChange>
        </w:rPr>
        <w:t xml:space="preserve">                                   (</w:t>
      </w:r>
      <w:r w:rsidR="001120E3" w:rsidRPr="00D56B68">
        <w:rPr>
          <w:rFonts w:ascii="Times New Roman" w:hAnsi="Times New Roman" w:cs="Times New Roman"/>
          <w:rPrChange w:id="1410" w:author="Wei Qi Yan" w:date="2024-12-18T19:31:00Z" w16du:dateUtc="2024-12-18T06:31:00Z">
            <w:rPr>
              <w:rFonts w:ascii="Palatino Linotype" w:hAnsi="Palatino Linotype" w:hint="eastAsia"/>
            </w:rPr>
          </w:rPrChange>
        </w:rPr>
        <w:t>4</w:t>
      </w:r>
      <w:r w:rsidRPr="00D56B68">
        <w:rPr>
          <w:rFonts w:ascii="Times New Roman" w:hAnsi="Times New Roman" w:cs="Times New Roman"/>
          <w:rPrChange w:id="1411" w:author="Wei Qi Yan" w:date="2024-12-18T19:31:00Z" w16du:dateUtc="2024-12-18T06:31:00Z">
            <w:rPr>
              <w:rFonts w:ascii="Palatino Linotype" w:hAnsi="Palatino Linotype"/>
            </w:rPr>
          </w:rPrChange>
        </w:rPr>
        <w:t>)</w:t>
      </w:r>
    </w:p>
    <w:p w14:paraId="77A36E31" w14:textId="7843A035" w:rsidR="00AD757E"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sz w:val="24"/>
          <w:szCs w:val="24"/>
        </w:rPr>
        <w:t>where</w:t>
      </w:r>
      <w:r w:rsidRPr="00D56B68">
        <w:rPr>
          <w:rFonts w:ascii="Times New Roman" w:hAnsi="Times New Roman" w:cs="Times New Roman"/>
          <w:sz w:val="24"/>
          <w:szCs w:val="24"/>
          <w:rPrChange w:id="1412" w:author="Wei Qi Yan" w:date="2024-12-18T19:31:00Z" w16du:dateUtc="2024-12-18T06:31:00Z">
            <w:rPr>
              <w:rFonts w:ascii="Times New Roman" w:hAnsi="Times New Roman" w:cs="Times New Roman" w:hint="eastAsia"/>
              <w:sz w:val="24"/>
              <w:szCs w:val="24"/>
            </w:rPr>
          </w:rPrChange>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E065F8">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E065F8">
        <w:rPr>
          <w:rFonts w:ascii="Times New Roman" w:hAnsi="Times New Roman" w:cs="Times New Roman"/>
          <w:sz w:val="24"/>
          <w:szCs w:val="24"/>
        </w:rPr>
        <w:t xml:space="preserve">, which connects the throw point to 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E065F8">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E065F8">
        <w:rPr>
          <w:rFonts w:ascii="Times New Roman" w:hAnsi="Times New Roman" w:cs="Times New Roman"/>
          <w:sz w:val="24"/>
          <w:szCs w:val="24"/>
        </w:rPr>
        <w:t xml:space="preserve"> = (0, 0, 1). Equation (</w:t>
      </w:r>
      <w:r w:rsidR="001120E3" w:rsidRPr="00D56B68">
        <w:rPr>
          <w:rFonts w:ascii="Times New Roman" w:hAnsi="Times New Roman" w:cs="Times New Roman"/>
          <w:sz w:val="24"/>
          <w:szCs w:val="24"/>
          <w:rPrChange w:id="1413" w:author="Wei Qi Yan" w:date="2024-12-18T19:31:00Z" w16du:dateUtc="2024-12-18T06:31:00Z">
            <w:rPr>
              <w:rFonts w:ascii="Times New Roman" w:hAnsi="Times New Roman" w:cs="Times New Roman" w:hint="eastAsia"/>
              <w:sz w:val="24"/>
              <w:szCs w:val="24"/>
            </w:rPr>
          </w:rPrChange>
        </w:rPr>
        <w:t>4</w:t>
      </w:r>
      <w:r w:rsidRPr="00E065F8">
        <w:rPr>
          <w:rFonts w:ascii="Times New Roman" w:hAnsi="Times New Roman" w:cs="Times New Roman"/>
          <w:sz w:val="24"/>
          <w:szCs w:val="24"/>
        </w:rPr>
        <w:t xml:space="preserve">) computes the angle in radians, which is then converted to degrees. If </w:t>
      </w:r>
      <m:oMath>
        <m:r>
          <m:rPr>
            <m:sty m:val="bi"/>
          </m:rPr>
          <w:rPr>
            <w:rFonts w:ascii="Cambria Math" w:hAnsi="Cambria Math" w:cs="Times New Roman"/>
            <w:sz w:val="24"/>
            <w:szCs w:val="24"/>
          </w:rPr>
          <m:t>θ</m:t>
        </m:r>
      </m:oMath>
      <w:r w:rsidRPr="00E065F8">
        <w:rPr>
          <w:rFonts w:ascii="Times New Roman" w:hAnsi="Times New Roman" w:cs="Times New Roman"/>
          <w:sz w:val="24"/>
          <w:szCs w:val="24"/>
        </w:rPr>
        <w:t xml:space="preserve"> exceeds 30°, the toss is flagged as a potential foul for excessive backward tilt. As illustrated in </w:t>
      </w:r>
      <w:r w:rsidR="00500882" w:rsidRPr="00E065F8">
        <w:rPr>
          <w:rFonts w:ascii="Times New Roman" w:hAnsi="Times New Roman" w:cs="Times New Roman"/>
          <w:sz w:val="24"/>
          <w:szCs w:val="24"/>
        </w:rPr>
        <w:t xml:space="preserve">Fig. </w:t>
      </w:r>
      <w:r w:rsidR="0092384A" w:rsidRPr="00D56B68">
        <w:rPr>
          <w:rFonts w:ascii="Times New Roman" w:hAnsi="Times New Roman" w:cs="Times New Roman"/>
          <w:sz w:val="24"/>
          <w:szCs w:val="24"/>
          <w:rPrChange w:id="1414" w:author="Wei Qi Yan" w:date="2024-12-18T19:31:00Z" w16du:dateUtc="2024-12-18T06:31:00Z">
            <w:rPr>
              <w:rFonts w:ascii="Times New Roman" w:hAnsi="Times New Roman" w:cs="Times New Roman" w:hint="eastAsia"/>
              <w:sz w:val="24"/>
              <w:szCs w:val="24"/>
            </w:rPr>
          </w:rPrChange>
        </w:rPr>
        <w:t>9</w:t>
      </w:r>
      <w:r w:rsidR="00A81D12" w:rsidRPr="00D56B68">
        <w:rPr>
          <w:rFonts w:ascii="Times New Roman" w:hAnsi="Times New Roman" w:cs="Times New Roman"/>
          <w:sz w:val="24"/>
          <w:szCs w:val="24"/>
          <w:rPrChange w:id="1415"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 xml:space="preserve">(a), the system visualizes the ball’s 3D trajectory, indicating key points such as the throw point (yellow) and </w:t>
      </w:r>
      <w:r w:rsidRPr="00D56B68">
        <w:rPr>
          <w:rFonts w:ascii="Times New Roman" w:hAnsi="Times New Roman" w:cs="Times New Roman"/>
          <w:sz w:val="24"/>
          <w:szCs w:val="24"/>
          <w:rPrChange w:id="1416" w:author="Wei Qi Yan" w:date="2024-12-18T19:31:00Z" w16du:dateUtc="2024-12-18T06:31:00Z">
            <w:rPr>
              <w:rFonts w:ascii="Times New Roman" w:hAnsi="Times New Roman" w:cs="Times New Roman" w:hint="eastAsia"/>
              <w:sz w:val="24"/>
              <w:szCs w:val="24"/>
            </w:rPr>
          </w:rPrChange>
        </w:rPr>
        <w:t xml:space="preserve">the </w:t>
      </w:r>
      <w:r w:rsidRPr="00E065F8">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E065F8" w:rsidRDefault="00AD757E" w:rsidP="00C607FA">
      <w:pPr>
        <w:spacing w:line="360" w:lineRule="auto"/>
        <w:ind w:firstLine="360"/>
        <w:rPr>
          <w:rFonts w:ascii="Times New Roman" w:hAnsi="Times New Roman" w:cs="Times New Roman"/>
          <w:sz w:val="24"/>
          <w:szCs w:val="24"/>
        </w:rPr>
      </w:pPr>
    </w:p>
    <w:p w14:paraId="46CE7987" w14:textId="44D5C890" w:rsidR="000E4593"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b/>
          <w:bCs/>
          <w:sz w:val="24"/>
          <w:szCs w:val="24"/>
        </w:rPr>
        <w:t>Service Area Positioning:</w:t>
      </w:r>
      <w:r w:rsidRPr="00E065F8">
        <w:rPr>
          <w:rFonts w:ascii="Times New Roman" w:hAnsi="Times New Roman" w:cs="Times New Roman"/>
          <w:sz w:val="24"/>
          <w:szCs w:val="24"/>
        </w:rPr>
        <w:t xml:space="preserve"> The </w:t>
      </w:r>
      <w:r w:rsidRPr="00D56B68">
        <w:rPr>
          <w:rFonts w:ascii="Times New Roman" w:hAnsi="Times New Roman" w:cs="Times New Roman"/>
          <w:sz w:val="24"/>
          <w:szCs w:val="24"/>
          <w:rPrChange w:id="1417" w:author="Wei Qi Yan" w:date="2024-12-18T19:31:00Z" w16du:dateUtc="2024-12-18T06:31:00Z">
            <w:rPr>
              <w:rFonts w:ascii="Times New Roman" w:hAnsi="Times New Roman" w:cs="Times New Roman" w:hint="eastAsia"/>
              <w:sz w:val="24"/>
              <w:szCs w:val="24"/>
            </w:rPr>
          </w:rPrChange>
        </w:rPr>
        <w:t>ball 3D coordinates</w:t>
      </w:r>
      <w:r w:rsidRPr="00E065F8">
        <w:rPr>
          <w:rFonts w:ascii="Times New Roman" w:hAnsi="Times New Roman" w:cs="Times New Roman"/>
          <w:sz w:val="24"/>
          <w:szCs w:val="24"/>
        </w:rPr>
        <w:t xml:space="preserve"> are continuously tracked to ensure that the ball remains within the designated service area throughout the serve</w:t>
      </w:r>
      <w:r w:rsidRPr="00D56B68">
        <w:rPr>
          <w:rFonts w:ascii="Times New Roman" w:hAnsi="Times New Roman" w:cs="Times New Roman"/>
          <w:sz w:val="24"/>
          <w:szCs w:val="24"/>
          <w:rPrChange w:id="1418" w:author="Wei Qi Yan" w:date="2024-12-18T19:31:00Z" w16du:dateUtc="2024-12-18T06:31:00Z">
            <w:rPr>
              <w:rFonts w:ascii="Times New Roman" w:hAnsi="Times New Roman" w:cs="Times New Roman" w:hint="eastAsia"/>
              <w:sz w:val="24"/>
              <w:szCs w:val="24"/>
            </w:rPr>
          </w:rPrChange>
        </w:rPr>
        <w:t>,</w:t>
      </w:r>
      <w:r w:rsidRPr="00E065F8">
        <w:rPr>
          <w:rFonts w:ascii="Times New Roman" w:hAnsi="Times New Roman" w:cs="Times New Roman"/>
          <w:sz w:val="24"/>
          <w:szCs w:val="24"/>
        </w:rPr>
        <w:t xml:space="preserve"> as shown in </w:t>
      </w:r>
      <w:r w:rsidR="00500882" w:rsidRPr="00E065F8">
        <w:rPr>
          <w:rFonts w:ascii="Times New Roman" w:hAnsi="Times New Roman" w:cs="Times New Roman"/>
          <w:sz w:val="24"/>
          <w:szCs w:val="24"/>
        </w:rPr>
        <w:t xml:space="preserve">Fig. </w:t>
      </w:r>
      <w:r w:rsidR="0092384A" w:rsidRPr="00D56B68">
        <w:rPr>
          <w:rFonts w:ascii="Times New Roman" w:hAnsi="Times New Roman" w:cs="Times New Roman"/>
          <w:sz w:val="24"/>
          <w:szCs w:val="24"/>
          <w:rPrChange w:id="1419" w:author="Wei Qi Yan" w:date="2024-12-18T19:31:00Z" w16du:dateUtc="2024-12-18T06:31:00Z">
            <w:rPr>
              <w:rFonts w:ascii="Times New Roman" w:hAnsi="Times New Roman" w:cs="Times New Roman" w:hint="eastAsia"/>
              <w:sz w:val="24"/>
              <w:szCs w:val="24"/>
            </w:rPr>
          </w:rPrChange>
        </w:rPr>
        <w:t>9</w:t>
      </w:r>
      <w:r w:rsidR="008C78AE" w:rsidRPr="00D56B68">
        <w:rPr>
          <w:rFonts w:ascii="Times New Roman" w:hAnsi="Times New Roman" w:cs="Times New Roman"/>
          <w:sz w:val="24"/>
          <w:szCs w:val="24"/>
          <w:rPrChange w:id="1420"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E065F8" w:rsidRDefault="00AF5CCD" w:rsidP="00AF5CCD">
      <w:pPr>
        <w:pStyle w:val="Heading2"/>
        <w:numPr>
          <w:ilvl w:val="1"/>
          <w:numId w:val="12"/>
        </w:numPr>
        <w:rPr>
          <w:rFonts w:ascii="Times New Roman" w:hAnsi="Times New Roman" w:cs="Times New Roman"/>
        </w:rPr>
      </w:pPr>
      <w:bookmarkStart w:id="1421" w:name="_Toc184799938"/>
      <w:r w:rsidRPr="00E065F8">
        <w:rPr>
          <w:rFonts w:ascii="Times New Roman" w:hAnsi="Times New Roman" w:cs="Times New Roman"/>
        </w:rPr>
        <w:t>Dataset</w:t>
      </w:r>
      <w:bookmarkEnd w:id="1421"/>
    </w:p>
    <w:p w14:paraId="1AC0EBFC" w14:textId="08BC473A" w:rsidR="00B62787" w:rsidRPr="00D56B68" w:rsidRDefault="002065BD" w:rsidP="002065BD">
      <w:pPr>
        <w:pStyle w:val="Heading3"/>
        <w:numPr>
          <w:ilvl w:val="0"/>
          <w:numId w:val="30"/>
        </w:numPr>
        <w:rPr>
          <w:rFonts w:ascii="Times New Roman" w:hAnsi="Times New Roman" w:cs="Times New Roman"/>
          <w:rPrChange w:id="1422" w:author="Wei Qi Yan" w:date="2024-12-18T19:31:00Z" w16du:dateUtc="2024-12-18T06:31:00Z">
            <w:rPr/>
          </w:rPrChange>
        </w:rPr>
      </w:pPr>
      <w:bookmarkStart w:id="1423" w:name="_Toc184799939"/>
      <w:bookmarkStart w:id="1424" w:name="_Toc16640"/>
      <w:r w:rsidRPr="00D56B68">
        <w:rPr>
          <w:rFonts w:ascii="Times New Roman" w:hAnsi="Times New Roman" w:cs="Times New Roman"/>
          <w:rPrChange w:id="1425" w:author="Wei Qi Yan" w:date="2024-12-18T19:31:00Z" w16du:dateUtc="2024-12-18T06:31:00Z">
            <w:rPr>
              <w:rFonts w:hint="eastAsia"/>
            </w:rPr>
          </w:rPrChange>
        </w:rPr>
        <w:t>CV</w:t>
      </w:r>
      <w:r w:rsidR="00B62787" w:rsidRPr="00D56B68">
        <w:rPr>
          <w:rFonts w:ascii="Times New Roman" w:hAnsi="Times New Roman" w:cs="Times New Roman"/>
          <w:rPrChange w:id="1426" w:author="Wei Qi Yan" w:date="2024-12-18T19:31:00Z" w16du:dateUtc="2024-12-18T06:31:00Z">
            <w:rPr/>
          </w:rPrChange>
        </w:rPr>
        <w:t xml:space="preserve"> </w:t>
      </w:r>
      <w:r w:rsidR="008C1309" w:rsidRPr="00D56B68">
        <w:rPr>
          <w:rFonts w:ascii="Times New Roman" w:hAnsi="Times New Roman" w:cs="Times New Roman"/>
          <w:rPrChange w:id="1427" w:author="Wei Qi Yan" w:date="2024-12-18T19:31:00Z" w16du:dateUtc="2024-12-18T06:31:00Z">
            <w:rPr>
              <w:rFonts w:hint="eastAsia"/>
            </w:rPr>
          </w:rPrChange>
        </w:rPr>
        <w:t xml:space="preserve">Customed </w:t>
      </w:r>
      <w:del w:id="1428" w:author="Wei Qi Yan" w:date="2024-12-18T19:37:00Z" w16du:dateUtc="2024-12-18T06:37:00Z">
        <w:r w:rsidR="00B62787" w:rsidRPr="00D56B68" w:rsidDel="00997251">
          <w:rPr>
            <w:rFonts w:ascii="Times New Roman" w:hAnsi="Times New Roman" w:cs="Times New Roman"/>
            <w:rPrChange w:id="1429" w:author="Wei Qi Yan" w:date="2024-12-18T19:31:00Z" w16du:dateUtc="2024-12-18T06:31:00Z">
              <w:rPr/>
            </w:rPrChange>
          </w:rPr>
          <w:delText xml:space="preserve">training </w:delText>
        </w:r>
      </w:del>
      <w:ins w:id="1430" w:author="Wei Qi Yan" w:date="2024-12-18T19:37:00Z" w16du:dateUtc="2024-12-18T06:37:00Z">
        <w:r w:rsidR="00997251">
          <w:rPr>
            <w:rFonts w:ascii="Times New Roman" w:hAnsi="Times New Roman" w:cs="Times New Roman"/>
          </w:rPr>
          <w:t>T</w:t>
        </w:r>
        <w:r w:rsidR="00997251" w:rsidRPr="00D56B68">
          <w:rPr>
            <w:rFonts w:ascii="Times New Roman" w:hAnsi="Times New Roman" w:cs="Times New Roman"/>
            <w:rPrChange w:id="1431" w:author="Wei Qi Yan" w:date="2024-12-18T19:31:00Z" w16du:dateUtc="2024-12-18T06:31:00Z">
              <w:rPr/>
            </w:rPrChange>
          </w:rPr>
          <w:t xml:space="preserve">raining </w:t>
        </w:r>
      </w:ins>
      <w:del w:id="1432" w:author="Wei Qi Yan" w:date="2024-12-18T19:37:00Z" w16du:dateUtc="2024-12-18T06:37:00Z">
        <w:r w:rsidR="00B62787" w:rsidRPr="00D56B68" w:rsidDel="00997251">
          <w:rPr>
            <w:rFonts w:ascii="Times New Roman" w:hAnsi="Times New Roman" w:cs="Times New Roman"/>
            <w:rPrChange w:id="1433" w:author="Wei Qi Yan" w:date="2024-12-18T19:31:00Z" w16du:dateUtc="2024-12-18T06:31:00Z">
              <w:rPr/>
            </w:rPrChange>
          </w:rPr>
          <w:delText>dataset</w:delText>
        </w:r>
      </w:del>
      <w:bookmarkEnd w:id="1423"/>
      <w:ins w:id="1434" w:author="Wei Qi Yan" w:date="2024-12-18T19:37:00Z" w16du:dateUtc="2024-12-18T06:37:00Z">
        <w:r w:rsidR="00997251">
          <w:rPr>
            <w:rFonts w:ascii="Times New Roman" w:hAnsi="Times New Roman" w:cs="Times New Roman"/>
          </w:rPr>
          <w:t>D</w:t>
        </w:r>
        <w:r w:rsidR="00997251" w:rsidRPr="00D56B68">
          <w:rPr>
            <w:rFonts w:ascii="Times New Roman" w:hAnsi="Times New Roman" w:cs="Times New Roman"/>
            <w:rPrChange w:id="1435" w:author="Wei Qi Yan" w:date="2024-12-18T19:31:00Z" w16du:dateUtc="2024-12-18T06:31:00Z">
              <w:rPr/>
            </w:rPrChange>
          </w:rPr>
          <w:t>ataset</w:t>
        </w:r>
      </w:ins>
    </w:p>
    <w:p w14:paraId="70266C53" w14:textId="77777777"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table tennis, the complexity and dynamic nature of playing environment makes standardized datasets, such as </w:t>
      </w:r>
      <w:proofErr w:type="spellStart"/>
      <w:r w:rsidRPr="00E065F8">
        <w:rPr>
          <w:rFonts w:ascii="Times New Roman" w:hAnsi="Times New Roman" w:cs="Times New Roman"/>
          <w:sz w:val="24"/>
          <w:szCs w:val="24"/>
        </w:rPr>
        <w:t>TTNet</w:t>
      </w:r>
      <w:proofErr w:type="spellEnd"/>
      <w:r w:rsidRPr="00E065F8">
        <w:rPr>
          <w:rFonts w:ascii="Times New Roman" w:hAnsi="Times New Roman" w:cs="Times New Roman"/>
          <w:sz w:val="24"/>
          <w:szCs w:val="24"/>
        </w:rPr>
        <w:t xml:space="preserve"> and COCO, which are difficult to apply directly to our </w:t>
      </w:r>
      <w:r w:rsidRPr="00E065F8">
        <w:rPr>
          <w:rFonts w:ascii="Times New Roman" w:hAnsi="Times New Roman" w:cs="Times New Roman"/>
          <w:sz w:val="24"/>
          <w:szCs w:val="24"/>
        </w:rPr>
        <w:lastRenderedPageBreak/>
        <w:t>experimental scenario. While we leverage pretrained models to obtain initial parameters as a basis for model improvement, data collection and image processing must be optimized according to specific requirements. The custom training dataset in this paper incorporates geometric principles of binocular stereo vision and self-supervised learning, utilizing a multicamera system to generate incremental data and improve model detection performance.</w:t>
      </w:r>
    </w:p>
    <w:p w14:paraId="7121F166" w14:textId="77777777" w:rsidR="00403356" w:rsidRPr="00E065F8" w:rsidRDefault="00403356" w:rsidP="00947B65">
      <w:pPr>
        <w:spacing w:line="360" w:lineRule="auto"/>
        <w:ind w:firstLine="360"/>
        <w:rPr>
          <w:rFonts w:ascii="Times New Roman" w:hAnsi="Times New Roman" w:cs="Times New Roman"/>
          <w:sz w:val="24"/>
          <w:szCs w:val="24"/>
        </w:rPr>
      </w:pPr>
    </w:p>
    <w:p w14:paraId="037FB02B" w14:textId="6D9F9E13" w:rsidR="007B75F4"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We employed three cameras, as shown in Fig.</w:t>
      </w:r>
      <w:r w:rsidR="00264914" w:rsidRPr="00D56B68">
        <w:rPr>
          <w:rFonts w:ascii="Times New Roman" w:hAnsi="Times New Roman" w:cs="Times New Roman"/>
          <w:sz w:val="24"/>
          <w:szCs w:val="24"/>
          <w:rPrChange w:id="1436" w:author="Wei Qi Yan" w:date="2024-12-18T19:31:00Z" w16du:dateUtc="2024-12-18T06:31:00Z">
            <w:rPr>
              <w:rFonts w:ascii="Times New Roman" w:hAnsi="Times New Roman" w:cs="Times New Roman" w:hint="eastAsia"/>
              <w:sz w:val="24"/>
              <w:szCs w:val="24"/>
            </w:rPr>
          </w:rPrChange>
        </w:rPr>
        <w:t xml:space="preserve"> </w:t>
      </w:r>
      <w:r w:rsidR="0092384A" w:rsidRPr="00D56B68">
        <w:rPr>
          <w:rFonts w:ascii="Times New Roman" w:hAnsi="Times New Roman" w:cs="Times New Roman"/>
          <w:sz w:val="24"/>
          <w:szCs w:val="24"/>
          <w:rPrChange w:id="1437" w:author="Wei Qi Yan" w:date="2024-12-18T19:31:00Z" w16du:dateUtc="2024-12-18T06:31:00Z">
            <w:rPr>
              <w:rFonts w:ascii="Times New Roman" w:hAnsi="Times New Roman" w:cs="Times New Roman" w:hint="eastAsia"/>
              <w:sz w:val="24"/>
              <w:szCs w:val="24"/>
            </w:rPr>
          </w:rPrChange>
        </w:rPr>
        <w:t>10</w:t>
      </w:r>
      <w:r w:rsidRPr="00E065F8">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264914" w:rsidRPr="00E065F8">
        <w:rPr>
          <w:rFonts w:ascii="Times New Roman" w:hAnsi="Times New Roman" w:cs="Times New Roman"/>
          <w:sz w:val="24"/>
          <w:szCs w:val="24"/>
        </w:rPr>
        <w:t>Fig.</w:t>
      </w:r>
      <w:r w:rsidR="00264914" w:rsidRPr="00D56B68">
        <w:rPr>
          <w:rFonts w:ascii="Times New Roman" w:hAnsi="Times New Roman" w:cs="Times New Roman"/>
          <w:sz w:val="24"/>
          <w:szCs w:val="24"/>
          <w:rPrChange w:id="1438" w:author="Wei Qi Yan" w:date="2024-12-18T19:31:00Z" w16du:dateUtc="2024-12-18T06:31:00Z">
            <w:rPr>
              <w:rFonts w:ascii="Times New Roman" w:hAnsi="Times New Roman" w:cs="Times New Roman" w:hint="eastAsia"/>
              <w:sz w:val="24"/>
              <w:szCs w:val="24"/>
            </w:rPr>
          </w:rPrChange>
        </w:rPr>
        <w:t xml:space="preserve"> </w:t>
      </w:r>
      <w:r w:rsidR="0092384A" w:rsidRPr="00D56B68">
        <w:rPr>
          <w:rFonts w:ascii="Times New Roman" w:hAnsi="Times New Roman" w:cs="Times New Roman"/>
          <w:sz w:val="24"/>
          <w:szCs w:val="24"/>
          <w:rPrChange w:id="1439" w:author="Wei Qi Yan" w:date="2024-12-18T19:31:00Z" w16du:dateUtc="2024-12-18T06:31:00Z">
            <w:rPr>
              <w:rFonts w:ascii="Times New Roman" w:hAnsi="Times New Roman" w:cs="Times New Roman" w:hint="eastAsia"/>
              <w:sz w:val="24"/>
              <w:szCs w:val="24"/>
            </w:rPr>
          </w:rPrChange>
        </w:rPr>
        <w:t>10</w:t>
      </w:r>
      <w:r w:rsidRPr="00E065F8">
        <w:rPr>
          <w:rFonts w:ascii="Times New Roman" w:hAnsi="Times New Roman" w:cs="Times New Roman"/>
          <w:sz w:val="24"/>
          <w:szCs w:val="24"/>
        </w:rPr>
        <w:t>, the ball moves from right to left and leaves a motion trail, with the red circle indicating the marked coordinate. In such cases, we ensured the accuracy of the coordinates by marking the most recent position of the ball, providing a stable and reliable data input.</w:t>
      </w:r>
    </w:p>
    <w:p w14:paraId="21D44174" w14:textId="77777777" w:rsidR="008C1309" w:rsidRPr="00D56B68" w:rsidRDefault="008C1309" w:rsidP="008C1309">
      <w:pPr>
        <w:rPr>
          <w:rFonts w:ascii="Times New Roman" w:hAnsi="Times New Roman" w:cs="Times New Roman"/>
          <w:rPrChange w:id="1440" w:author="Wei Qi Yan" w:date="2024-12-18T19:31:00Z" w16du:dateUtc="2024-12-18T06:31:00Z">
            <w:rPr/>
          </w:rPrChange>
        </w:rPr>
      </w:pPr>
    </w:p>
    <w:p w14:paraId="5B6DF199" w14:textId="77777777" w:rsidR="00137470" w:rsidRPr="00D56B68" w:rsidRDefault="008C1309" w:rsidP="00137470">
      <w:pPr>
        <w:keepNext/>
        <w:rPr>
          <w:rFonts w:ascii="Times New Roman" w:hAnsi="Times New Roman" w:cs="Times New Roman"/>
          <w:rPrChange w:id="1441" w:author="Wei Qi Yan" w:date="2024-12-18T19:31:00Z" w16du:dateUtc="2024-12-18T06:31:00Z">
            <w:rPr/>
          </w:rPrChange>
        </w:rPr>
      </w:pPr>
      <w:r w:rsidRPr="00D56B68">
        <w:rPr>
          <w:rFonts w:ascii="Times New Roman" w:hAnsi="Times New Roman" w:cs="Times New Roman"/>
          <w:noProof/>
          <w:color w:val="000000" w:themeColor="text1"/>
          <w:rPrChange w:id="1442" w:author="Wei Qi Yan" w:date="2024-12-18T19:31:00Z" w16du:dateUtc="2024-12-18T06:31:00Z">
            <w:rPr>
              <w:noProof/>
              <w:color w:val="000000" w:themeColor="text1"/>
            </w:rPr>
          </w:rPrChange>
        </w:rPr>
        <w:drawing>
          <wp:inline distT="0" distB="0" distL="0" distR="0" wp14:anchorId="43E44D21" wp14:editId="16D1F9A1">
            <wp:extent cx="5776111" cy="1543803"/>
            <wp:effectExtent l="0" t="0" r="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5811811" cy="1553345"/>
                    </a:xfrm>
                    <a:prstGeom prst="rect">
                      <a:avLst/>
                    </a:prstGeom>
                  </pic:spPr>
                </pic:pic>
              </a:graphicData>
            </a:graphic>
          </wp:inline>
        </w:drawing>
      </w:r>
    </w:p>
    <w:p w14:paraId="3068CBA1" w14:textId="4BCCBCAA" w:rsidR="00291735" w:rsidRPr="00E065F8" w:rsidRDefault="00137470" w:rsidP="00137470">
      <w:pPr>
        <w:pStyle w:val="Caption"/>
        <w:rPr>
          <w:rFonts w:ascii="Times New Roman" w:hAnsi="Times New Roman" w:cs="Times New Roman"/>
          <w:b/>
          <w:bCs/>
          <w:sz w:val="24"/>
          <w:szCs w:val="24"/>
        </w:rPr>
      </w:pPr>
      <w:bookmarkStart w:id="1443" w:name="_Toc184748206"/>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10</w:t>
      </w:r>
      <w:r w:rsidRPr="00E065F8">
        <w:rPr>
          <w:rFonts w:ascii="Times New Roman" w:hAnsi="Times New Roman" w:cs="Times New Roman"/>
          <w:b/>
          <w:bCs/>
          <w:sz w:val="24"/>
          <w:szCs w:val="24"/>
        </w:rPr>
        <w:fldChar w:fldCharType="end"/>
      </w:r>
      <w:r w:rsidRPr="00D56B68">
        <w:rPr>
          <w:rFonts w:ascii="Times New Roman" w:hAnsi="Times New Roman" w:cs="Times New Roman"/>
          <w:b/>
          <w:bCs/>
          <w:sz w:val="24"/>
          <w:szCs w:val="24"/>
          <w:rPrChange w:id="1444" w:author="Wei Qi Yan" w:date="2024-12-18T19:31:00Z" w16du:dateUtc="2024-12-18T06:31:00Z">
            <w:rPr>
              <w:rFonts w:ascii="Times New Roman" w:hAnsi="Times New Roman" w:cs="Times New Roman" w:hint="eastAsia"/>
              <w:b/>
              <w:bCs/>
              <w:sz w:val="24"/>
              <w:szCs w:val="24"/>
            </w:rPr>
          </w:rPrChange>
        </w:rPr>
        <w:t xml:space="preserve"> </w:t>
      </w:r>
      <w:r w:rsidRPr="00E065F8">
        <w:rPr>
          <w:rFonts w:ascii="Times New Roman" w:hAnsi="Times New Roman" w:cs="Times New Roman"/>
          <w:sz w:val="24"/>
          <w:szCs w:val="24"/>
        </w:rPr>
        <w:t>Data Collection: Multi-Camera Ping Pong Ball Capture with Motion Blur Annotation</w:t>
      </w:r>
      <w:bookmarkEnd w:id="1443"/>
    </w:p>
    <w:p w14:paraId="211D4FA9" w14:textId="295DAAB4" w:rsidR="008C1309" w:rsidRPr="00E065F8" w:rsidRDefault="008C1309" w:rsidP="008C1309">
      <w:pPr>
        <w:pStyle w:val="figurecaption0"/>
        <w:jc w:val="both"/>
        <w:rPr>
          <w:i/>
          <w:iCs/>
          <w:sz w:val="20"/>
          <w:lang w:eastAsia="zh-CN"/>
        </w:rPr>
      </w:pPr>
      <w:bookmarkStart w:id="1445" w:name="_Ref176640612"/>
      <w:r w:rsidRPr="00E065F8">
        <w:rPr>
          <w:i/>
          <w:iCs/>
          <w:sz w:val="20"/>
        </w:rPr>
        <w:t xml:space="preserve">(a) Multicamera </w:t>
      </w:r>
      <w:r w:rsidRPr="00E065F8">
        <w:rPr>
          <w:i/>
          <w:iCs/>
          <w:sz w:val="20"/>
          <w:lang w:eastAsia="zh-CN"/>
        </w:rPr>
        <w:t>s</w:t>
      </w:r>
      <w:r w:rsidRPr="00E065F8">
        <w:rPr>
          <w:i/>
          <w:iCs/>
          <w:sz w:val="20"/>
        </w:rPr>
        <w:t xml:space="preserve">etup for </w:t>
      </w:r>
      <w:r w:rsidRPr="00E065F8">
        <w:rPr>
          <w:i/>
          <w:iCs/>
          <w:sz w:val="20"/>
          <w:lang w:eastAsia="zh-CN"/>
        </w:rPr>
        <w:t>c</w:t>
      </w:r>
      <w:r w:rsidRPr="00E065F8">
        <w:rPr>
          <w:i/>
          <w:iCs/>
          <w:sz w:val="20"/>
        </w:rPr>
        <w:t xml:space="preserve">apturing </w:t>
      </w:r>
      <w:r w:rsidRPr="00E065F8">
        <w:rPr>
          <w:i/>
          <w:iCs/>
          <w:sz w:val="20"/>
          <w:lang w:eastAsia="zh-CN"/>
        </w:rPr>
        <w:t>ping-pong</w:t>
      </w:r>
      <w:r w:rsidRPr="00E065F8">
        <w:rPr>
          <w:i/>
          <w:iCs/>
          <w:sz w:val="20"/>
        </w:rPr>
        <w:t xml:space="preserve"> </w:t>
      </w:r>
      <w:r w:rsidRPr="00E065F8">
        <w:rPr>
          <w:i/>
          <w:iCs/>
          <w:sz w:val="20"/>
          <w:lang w:eastAsia="zh-CN"/>
        </w:rPr>
        <w:t>b</w:t>
      </w:r>
      <w:r w:rsidRPr="00E065F8">
        <w:rPr>
          <w:i/>
          <w:iCs/>
          <w:sz w:val="20"/>
        </w:rPr>
        <w:t>alls (b)</w:t>
      </w:r>
      <w:r w:rsidRPr="00E065F8">
        <w:rPr>
          <w:i/>
          <w:iCs/>
          <w:sz w:val="20"/>
          <w:lang w:eastAsia="zh-CN"/>
        </w:rPr>
        <w:t>A</w:t>
      </w:r>
      <w:r w:rsidRPr="00E065F8">
        <w:rPr>
          <w:i/>
          <w:iCs/>
          <w:sz w:val="20"/>
        </w:rPr>
        <w:t xml:space="preserve">nnotated </w:t>
      </w:r>
      <w:r w:rsidRPr="00E065F8">
        <w:rPr>
          <w:i/>
          <w:iCs/>
          <w:sz w:val="20"/>
          <w:lang w:eastAsia="zh-CN"/>
        </w:rPr>
        <w:t>the</w:t>
      </w:r>
      <w:r w:rsidRPr="00E065F8">
        <w:rPr>
          <w:i/>
          <w:iCs/>
          <w:sz w:val="20"/>
        </w:rPr>
        <w:t xml:space="preserve"> </w:t>
      </w:r>
      <w:r w:rsidRPr="00E065F8">
        <w:rPr>
          <w:i/>
          <w:iCs/>
          <w:sz w:val="20"/>
          <w:lang w:eastAsia="zh-CN"/>
        </w:rPr>
        <w:t>b</w:t>
      </w:r>
      <w:r w:rsidRPr="00E065F8">
        <w:rPr>
          <w:i/>
          <w:iCs/>
          <w:sz w:val="20"/>
        </w:rPr>
        <w:t>all</w:t>
      </w:r>
      <w:r w:rsidRPr="00E065F8">
        <w:rPr>
          <w:i/>
          <w:iCs/>
          <w:sz w:val="20"/>
          <w:lang w:eastAsia="zh-CN"/>
        </w:rPr>
        <w:t>s</w:t>
      </w:r>
      <w:r w:rsidRPr="00E065F8">
        <w:rPr>
          <w:i/>
          <w:iCs/>
          <w:sz w:val="20"/>
        </w:rPr>
        <w:t xml:space="preserve"> with </w:t>
      </w:r>
      <w:r w:rsidRPr="00E065F8">
        <w:rPr>
          <w:i/>
          <w:iCs/>
          <w:sz w:val="20"/>
          <w:lang w:eastAsia="zh-CN"/>
        </w:rPr>
        <w:t>m</w:t>
      </w:r>
      <w:r w:rsidRPr="00E065F8">
        <w:rPr>
          <w:i/>
          <w:iCs/>
          <w:sz w:val="20"/>
        </w:rPr>
        <w:t xml:space="preserve">otion </w:t>
      </w:r>
      <w:r w:rsidRPr="00E065F8">
        <w:rPr>
          <w:i/>
          <w:iCs/>
          <w:sz w:val="20"/>
          <w:lang w:eastAsia="zh-CN"/>
        </w:rPr>
        <w:t>b</w:t>
      </w:r>
      <w:r w:rsidRPr="00E065F8">
        <w:rPr>
          <w:i/>
          <w:iCs/>
          <w:sz w:val="20"/>
        </w:rPr>
        <w:t xml:space="preserve">lur and </w:t>
      </w:r>
      <w:r w:rsidRPr="00E065F8">
        <w:rPr>
          <w:i/>
          <w:iCs/>
          <w:sz w:val="20"/>
          <w:lang w:eastAsia="zh-CN"/>
        </w:rPr>
        <w:t>t</w:t>
      </w:r>
      <w:r w:rsidRPr="00E065F8">
        <w:rPr>
          <w:i/>
          <w:iCs/>
          <w:sz w:val="20"/>
        </w:rPr>
        <w:t xml:space="preserve">railing </w:t>
      </w:r>
      <w:r w:rsidRPr="00E065F8">
        <w:rPr>
          <w:i/>
          <w:iCs/>
          <w:sz w:val="20"/>
          <w:lang w:eastAsia="zh-CN"/>
        </w:rPr>
        <w:t>e</w:t>
      </w:r>
      <w:r w:rsidRPr="00E065F8">
        <w:rPr>
          <w:i/>
          <w:iCs/>
          <w:sz w:val="20"/>
        </w:rPr>
        <w:t>ffect.</w:t>
      </w:r>
      <w:bookmarkEnd w:id="1445"/>
    </w:p>
    <w:p w14:paraId="227991CD" w14:textId="77777777" w:rsidR="008C1309" w:rsidRPr="00D56B68" w:rsidRDefault="008C1309" w:rsidP="008C1309">
      <w:pPr>
        <w:rPr>
          <w:rFonts w:ascii="Times New Roman" w:hAnsi="Times New Roman" w:cs="Times New Roman"/>
          <w:rPrChange w:id="1446" w:author="Wei Qi Yan" w:date="2024-12-18T19:31:00Z" w16du:dateUtc="2024-12-18T06:31:00Z">
            <w:rPr/>
          </w:rPrChange>
        </w:rPr>
      </w:pPr>
    </w:p>
    <w:p w14:paraId="5D72EF18" w14:textId="77777777"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739C4BEA"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shown in Fig. </w:t>
      </w:r>
      <w:r w:rsidR="00D64C2D" w:rsidRPr="00D56B68">
        <w:rPr>
          <w:rFonts w:ascii="Times New Roman" w:hAnsi="Times New Roman" w:cs="Times New Roman"/>
          <w:sz w:val="24"/>
          <w:szCs w:val="24"/>
          <w:rPrChange w:id="1447" w:author="Wei Qi Yan" w:date="2024-12-18T19:31:00Z" w16du:dateUtc="2024-12-18T06:31:00Z">
            <w:rPr>
              <w:rFonts w:ascii="Times New Roman" w:hAnsi="Times New Roman" w:cs="Times New Roman" w:hint="eastAsia"/>
              <w:sz w:val="24"/>
              <w:szCs w:val="24"/>
            </w:rPr>
          </w:rPrChange>
        </w:rPr>
        <w:t>11</w:t>
      </w:r>
      <w:r w:rsidRPr="00E065F8">
        <w:rPr>
          <w:rFonts w:ascii="Times New Roman" w:hAnsi="Times New Roman" w:cs="Times New Roman"/>
          <w:sz w:val="24"/>
          <w:szCs w:val="24"/>
        </w:rPr>
        <w:t xml:space="preserve">, scaling was applied by enlarging or shrinking the images, allowing </w:t>
      </w:r>
      <w:r w:rsidRPr="00E065F8">
        <w:rPr>
          <w:rFonts w:ascii="Times New Roman" w:hAnsi="Times New Roman" w:cs="Times New Roman"/>
          <w:sz w:val="24"/>
          <w:szCs w:val="24"/>
        </w:rPr>
        <w:lastRenderedPageBreak/>
        <w:t>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E065F8" w:rsidRDefault="00403356" w:rsidP="00947B65">
      <w:pPr>
        <w:spacing w:line="360" w:lineRule="auto"/>
        <w:ind w:firstLine="360"/>
        <w:rPr>
          <w:rFonts w:ascii="Times New Roman" w:hAnsi="Times New Roman" w:cs="Times New Roman"/>
          <w:sz w:val="24"/>
          <w:szCs w:val="24"/>
        </w:rPr>
      </w:pPr>
    </w:p>
    <w:p w14:paraId="6ED76CAA" w14:textId="77777777"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Translation involved randomly shifting the image horizontally, simulating the ball movement across the playing field, and helping the model better respond to the rapid motion of the ball. Brightness adjustment and color jittering were employed to maintain detection performance under varying lighting conditions and color changes, addressing the complex lighting environments often in table tennis venues.</w:t>
      </w:r>
    </w:p>
    <w:p w14:paraId="36A454D3" w14:textId="77777777" w:rsidR="00403356" w:rsidRPr="00E065F8" w:rsidRDefault="00403356" w:rsidP="00947B65">
      <w:pPr>
        <w:spacing w:line="360" w:lineRule="auto"/>
        <w:ind w:firstLine="360"/>
        <w:rPr>
          <w:rFonts w:ascii="Times New Roman" w:hAnsi="Times New Roman" w:cs="Times New Roman"/>
          <w:sz w:val="24"/>
          <w:szCs w:val="24"/>
        </w:rPr>
      </w:pPr>
    </w:p>
    <w:p w14:paraId="70CB40BC" w14:textId="5970BAC1"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Pr="00D56B68" w:rsidRDefault="008C1309" w:rsidP="008C1309">
      <w:pPr>
        <w:rPr>
          <w:rFonts w:ascii="Times New Roman" w:hAnsi="Times New Roman" w:cs="Times New Roman"/>
          <w:rPrChange w:id="1448" w:author="Wei Qi Yan" w:date="2024-12-18T19:31:00Z" w16du:dateUtc="2024-12-18T06:31:00Z">
            <w:rPr/>
          </w:rPrChange>
        </w:rPr>
      </w:pPr>
    </w:p>
    <w:p w14:paraId="6423C43F" w14:textId="77777777" w:rsidR="00D64C2D" w:rsidRPr="00D56B68" w:rsidRDefault="008C1309" w:rsidP="00D64C2D">
      <w:pPr>
        <w:keepNext/>
        <w:rPr>
          <w:rFonts w:ascii="Times New Roman" w:hAnsi="Times New Roman" w:cs="Times New Roman"/>
          <w:rPrChange w:id="1449" w:author="Wei Qi Yan" w:date="2024-12-18T19:31:00Z" w16du:dateUtc="2024-12-18T06:31:00Z">
            <w:rPr/>
          </w:rPrChange>
        </w:rPr>
      </w:pPr>
      <w:r w:rsidRPr="00D56B68">
        <w:rPr>
          <w:rFonts w:ascii="Times New Roman" w:hAnsi="Times New Roman" w:cs="Times New Roman"/>
          <w:noProof/>
          <w:rPrChange w:id="1450" w:author="Wei Qi Yan" w:date="2024-12-18T19:31:00Z" w16du:dateUtc="2024-12-18T06:31:00Z">
            <w:rPr>
              <w:rFonts w:hint="eastAsia"/>
              <w:noProof/>
            </w:rPr>
          </w:rPrChange>
        </w:rPr>
        <w:drawing>
          <wp:inline distT="0" distB="0" distL="0" distR="0" wp14:anchorId="77AB4BB5" wp14:editId="51A8E59B">
            <wp:extent cx="5635782" cy="3347036"/>
            <wp:effectExtent l="0" t="0" r="3175" b="635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056" cy="3365609"/>
                    </a:xfrm>
                    <a:prstGeom prst="rect">
                      <a:avLst/>
                    </a:prstGeom>
                    <a:noFill/>
                    <a:ln>
                      <a:noFill/>
                    </a:ln>
                  </pic:spPr>
                </pic:pic>
              </a:graphicData>
            </a:graphic>
          </wp:inline>
        </w:drawing>
      </w:r>
    </w:p>
    <w:p w14:paraId="60E861D4" w14:textId="7734EE90" w:rsidR="008C1309" w:rsidRPr="00E065F8" w:rsidRDefault="00D64C2D" w:rsidP="00D64C2D">
      <w:pPr>
        <w:pStyle w:val="Caption"/>
        <w:rPr>
          <w:rFonts w:ascii="Times New Roman" w:hAnsi="Times New Roman" w:cs="Times New Roman"/>
          <w:b/>
          <w:bCs/>
          <w:sz w:val="24"/>
          <w:szCs w:val="24"/>
        </w:rPr>
      </w:pPr>
      <w:bookmarkStart w:id="1451" w:name="_Toc184748207"/>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11</w:t>
      </w:r>
      <w:r w:rsidRPr="00E065F8">
        <w:rPr>
          <w:rFonts w:ascii="Times New Roman" w:hAnsi="Times New Roman" w:cs="Times New Roman"/>
          <w:b/>
          <w:bCs/>
          <w:sz w:val="24"/>
          <w:szCs w:val="24"/>
        </w:rPr>
        <w:fldChar w:fldCharType="end"/>
      </w:r>
      <w:r w:rsidRPr="00D56B68">
        <w:rPr>
          <w:rFonts w:ascii="Times New Roman" w:hAnsi="Times New Roman" w:cs="Times New Roman"/>
          <w:sz w:val="24"/>
          <w:szCs w:val="24"/>
          <w:rPrChange w:id="1452" w:author="Wei Qi Yan" w:date="2024-12-18T19:31:00Z" w16du:dateUtc="2024-12-18T06:31:00Z">
            <w:rPr>
              <w:sz w:val="24"/>
              <w:szCs w:val="24"/>
            </w:rPr>
          </w:rPrChange>
        </w:rPr>
        <w:t xml:space="preserve"> </w:t>
      </w:r>
      <w:r w:rsidRPr="00E065F8">
        <w:rPr>
          <w:rFonts w:ascii="Times New Roman" w:hAnsi="Times New Roman" w:cs="Times New Roman"/>
          <w:sz w:val="24"/>
          <w:szCs w:val="24"/>
        </w:rPr>
        <w:t>Data augmentation techniques applied to ping-pong balls detection.</w:t>
      </w:r>
      <w:bookmarkEnd w:id="1451"/>
    </w:p>
    <w:p w14:paraId="3A247070" w14:textId="77777777" w:rsidR="00D64C2D" w:rsidRPr="00E065F8" w:rsidRDefault="00D64C2D" w:rsidP="00947B65">
      <w:pPr>
        <w:spacing w:line="360" w:lineRule="auto"/>
        <w:ind w:firstLine="360"/>
        <w:rPr>
          <w:rFonts w:ascii="Times New Roman" w:hAnsi="Times New Roman" w:cs="Times New Roman"/>
          <w:sz w:val="24"/>
          <w:szCs w:val="24"/>
        </w:rPr>
      </w:pPr>
    </w:p>
    <w:p w14:paraId="0864F919" w14:textId="4E1942CC"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Through this iterative process, the model progressively improves its detection accuracy across all cameras</w:t>
      </w:r>
      <w:r w:rsidRPr="00D56B68">
        <w:rPr>
          <w:rFonts w:ascii="Times New Roman" w:hAnsi="Times New Roman" w:cs="Times New Roman"/>
          <w:sz w:val="24"/>
          <w:szCs w:val="24"/>
          <w:rPrChange w:id="1453" w:author="Wei Qi Yan" w:date="2024-12-18T19:31:00Z" w16du:dateUtc="2024-12-18T06:31:00Z">
            <w:rPr>
              <w:rFonts w:ascii="Times New Roman" w:hAnsi="Times New Roman" w:cs="Times New Roman" w:hint="eastAsia"/>
              <w:sz w:val="24"/>
              <w:szCs w:val="24"/>
            </w:rPr>
          </w:rPrChange>
        </w:rPr>
        <w:t xml:space="preserve"> and </w:t>
      </w:r>
      <w:r w:rsidRPr="00E065F8">
        <w:rPr>
          <w:rFonts w:ascii="Times New Roman" w:hAnsi="Times New Roman" w:cs="Times New Roman"/>
          <w:sz w:val="24"/>
          <w:szCs w:val="24"/>
        </w:rPr>
        <w:t>maintain</w:t>
      </w:r>
      <w:r w:rsidRPr="00D56B68">
        <w:rPr>
          <w:rFonts w:ascii="Times New Roman" w:hAnsi="Times New Roman" w:cs="Times New Roman"/>
          <w:sz w:val="24"/>
          <w:szCs w:val="24"/>
          <w:rPrChange w:id="1454" w:author="Wei Qi Yan" w:date="2024-12-18T19:31:00Z" w16du:dateUtc="2024-12-18T06:31:00Z">
            <w:rPr>
              <w:rFonts w:ascii="Times New Roman" w:hAnsi="Times New Roman" w:cs="Times New Roman" w:hint="eastAsia"/>
              <w:sz w:val="24"/>
              <w:szCs w:val="24"/>
            </w:rPr>
          </w:rPrChange>
        </w:rPr>
        <w:t>s</w:t>
      </w:r>
      <w:r w:rsidRPr="00E065F8">
        <w:rPr>
          <w:rFonts w:ascii="Times New Roman" w:hAnsi="Times New Roman" w:cs="Times New Roman"/>
          <w:sz w:val="24"/>
          <w:szCs w:val="24"/>
        </w:rPr>
        <w:t xml:space="preserve"> high precision even in complex game environments if camera </w:t>
      </w:r>
      <w:r w:rsidRPr="00E065F8">
        <w:rPr>
          <w:rFonts w:ascii="Times New Roman" w:hAnsi="Times New Roman" w:cs="Times New Roman"/>
          <w:sz w:val="24"/>
          <w:szCs w:val="24"/>
        </w:rPr>
        <w:lastRenderedPageBreak/>
        <w:t>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D56B68">
        <w:rPr>
          <w:rFonts w:ascii="Times New Roman" w:hAnsi="Times New Roman" w:cs="Times New Roman"/>
          <w:sz w:val="24"/>
          <w:szCs w:val="24"/>
          <w:rPrChange w:id="1455"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which</w:t>
      </w:r>
      <w:r w:rsidRPr="00D56B68">
        <w:rPr>
          <w:rFonts w:ascii="Times New Roman" w:hAnsi="Times New Roman" w:cs="Times New Roman"/>
          <w:sz w:val="24"/>
          <w:szCs w:val="24"/>
          <w:rPrChange w:id="1456"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ensur</w:t>
      </w:r>
      <w:r w:rsidRPr="00D56B68">
        <w:rPr>
          <w:rFonts w:ascii="Times New Roman" w:hAnsi="Times New Roman" w:cs="Times New Roman"/>
          <w:sz w:val="24"/>
          <w:szCs w:val="24"/>
          <w:rPrChange w:id="1457" w:author="Wei Qi Yan" w:date="2024-12-18T19:31:00Z" w16du:dateUtc="2024-12-18T06:31:00Z">
            <w:rPr>
              <w:rFonts w:ascii="Times New Roman" w:hAnsi="Times New Roman" w:cs="Times New Roman" w:hint="eastAsia"/>
              <w:sz w:val="24"/>
              <w:szCs w:val="24"/>
            </w:rPr>
          </w:rPrChange>
        </w:rPr>
        <w:t>es</w:t>
      </w:r>
      <w:r w:rsidRPr="00E065F8">
        <w:rPr>
          <w:rFonts w:ascii="Times New Roman" w:hAnsi="Times New Roman" w:cs="Times New Roman"/>
          <w:sz w:val="24"/>
          <w:szCs w:val="24"/>
        </w:rPr>
        <w:t xml:space="preserve"> the broad applicability</w:t>
      </w:r>
      <w:r w:rsidRPr="00D56B68">
        <w:rPr>
          <w:rFonts w:ascii="Times New Roman" w:hAnsi="Times New Roman" w:cs="Times New Roman"/>
          <w:sz w:val="24"/>
          <w:szCs w:val="24"/>
          <w:rPrChange w:id="1458" w:author="Wei Qi Yan" w:date="2024-12-18T19:31:00Z" w16du:dateUtc="2024-12-18T06:31:00Z">
            <w:rPr>
              <w:rFonts w:ascii="Times New Roman" w:hAnsi="Times New Roman" w:cs="Times New Roman" w:hint="eastAsia"/>
              <w:sz w:val="24"/>
              <w:szCs w:val="24"/>
            </w:rPr>
          </w:rPrChange>
        </w:rPr>
        <w:t xml:space="preserve"> of the model</w:t>
      </w:r>
      <w:r w:rsidRPr="00E065F8">
        <w:rPr>
          <w:rFonts w:ascii="Times New Roman" w:hAnsi="Times New Roman" w:cs="Times New Roman"/>
          <w:sz w:val="24"/>
          <w:szCs w:val="24"/>
        </w:rPr>
        <w:t xml:space="preserve"> in various scenarios.</w:t>
      </w:r>
    </w:p>
    <w:p w14:paraId="7047A0B7" w14:textId="77777777" w:rsidR="008C1309" w:rsidRPr="00D56B68" w:rsidRDefault="008C1309" w:rsidP="008C1309">
      <w:pPr>
        <w:rPr>
          <w:rFonts w:ascii="Times New Roman" w:hAnsi="Times New Roman" w:cs="Times New Roman"/>
          <w:rPrChange w:id="1459" w:author="Wei Qi Yan" w:date="2024-12-18T19:31:00Z" w16du:dateUtc="2024-12-18T06:31:00Z">
            <w:rPr/>
          </w:rPrChange>
        </w:rPr>
      </w:pPr>
    </w:p>
    <w:p w14:paraId="2DA78FFD" w14:textId="773E8B87" w:rsidR="00910434" w:rsidRPr="00D56B68" w:rsidRDefault="00910434" w:rsidP="00910434">
      <w:pPr>
        <w:pStyle w:val="Heading3"/>
        <w:numPr>
          <w:ilvl w:val="0"/>
          <w:numId w:val="30"/>
        </w:numPr>
        <w:rPr>
          <w:rFonts w:ascii="Times New Roman" w:hAnsi="Times New Roman" w:cs="Times New Roman"/>
          <w:rPrChange w:id="1460" w:author="Wei Qi Yan" w:date="2024-12-18T19:31:00Z" w16du:dateUtc="2024-12-18T06:31:00Z">
            <w:rPr/>
          </w:rPrChange>
        </w:rPr>
      </w:pPr>
      <w:bookmarkStart w:id="1461" w:name="_Toc184799940"/>
      <w:r w:rsidRPr="00D56B68">
        <w:rPr>
          <w:rFonts w:ascii="Times New Roman" w:hAnsi="Times New Roman" w:cs="Times New Roman"/>
          <w:rPrChange w:id="1462" w:author="Wei Qi Yan" w:date="2024-12-18T19:31:00Z" w16du:dateUtc="2024-12-18T06:31:00Z">
            <w:rPr>
              <w:rFonts w:hint="eastAsia"/>
            </w:rPr>
          </w:rPrChange>
        </w:rPr>
        <w:t>CV</w:t>
      </w:r>
      <w:r w:rsidR="007B75F4" w:rsidRPr="00D56B68">
        <w:rPr>
          <w:rFonts w:ascii="Times New Roman" w:hAnsi="Times New Roman" w:cs="Times New Roman"/>
          <w:rPrChange w:id="1463" w:author="Wei Qi Yan" w:date="2024-12-18T19:31:00Z" w16du:dateUtc="2024-12-18T06:31:00Z">
            <w:rPr>
              <w:rFonts w:hint="eastAsia"/>
            </w:rPr>
          </w:rPrChange>
        </w:rPr>
        <w:t xml:space="preserve"> 3D</w:t>
      </w:r>
      <w:r w:rsidRPr="00D56B68">
        <w:rPr>
          <w:rFonts w:ascii="Times New Roman" w:hAnsi="Times New Roman" w:cs="Times New Roman"/>
          <w:rPrChange w:id="1464" w:author="Wei Qi Yan" w:date="2024-12-18T19:31:00Z" w16du:dateUtc="2024-12-18T06:31:00Z">
            <w:rPr/>
          </w:rPrChange>
        </w:rPr>
        <w:t xml:space="preserve"> Data Collection and Synchronization</w:t>
      </w:r>
      <w:bookmarkEnd w:id="1461"/>
    </w:p>
    <w:p w14:paraId="46723208" w14:textId="79C947ED" w:rsidR="00910434" w:rsidRPr="00E065F8" w:rsidRDefault="00910434" w:rsidP="00947B65">
      <w:pPr>
        <w:spacing w:line="360" w:lineRule="auto"/>
        <w:ind w:firstLine="360"/>
        <w:rPr>
          <w:rFonts w:ascii="Times New Roman" w:hAnsi="Times New Roman" w:cs="Times New Roman"/>
          <w:sz w:val="24"/>
          <w:szCs w:val="24"/>
        </w:rPr>
      </w:pPr>
      <w:r w:rsidRPr="00D56B68">
        <w:rPr>
          <w:rFonts w:ascii="Times New Roman" w:hAnsi="Times New Roman" w:cs="Times New Roman"/>
          <w:sz w:val="24"/>
          <w:szCs w:val="24"/>
          <w:rPrChange w:id="1465" w:author="Wei Qi Yan" w:date="2024-12-18T19:31:00Z" w16du:dateUtc="2024-12-18T06:31:00Z">
            <w:rPr>
              <w:rFonts w:ascii="Times New Roman" w:hAnsi="Times New Roman" w:cs="Times New Roman" w:hint="eastAsia"/>
              <w:sz w:val="24"/>
              <w:szCs w:val="24"/>
            </w:rPr>
          </w:rPrChange>
        </w:rPr>
        <w:t>A setup for video recording and frame alignment was implemented to</w:t>
      </w:r>
      <w:r w:rsidRPr="00E065F8">
        <w:rPr>
          <w:rFonts w:ascii="Times New Roman" w:hAnsi="Times New Roman" w:cs="Times New Roman"/>
          <w:sz w:val="24"/>
          <w:szCs w:val="24"/>
        </w:rP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D56B68">
        <w:rPr>
          <w:rFonts w:ascii="Times New Roman" w:hAnsi="Times New Roman" w:cs="Times New Roman"/>
          <w:rPrChange w:id="1466" w:author="Wei Qi Yan" w:date="2024-12-18T19:31:00Z" w16du:dateUtc="2024-12-18T06:31:00Z">
            <w:rPr/>
          </w:rPrChange>
        </w:rPr>
        <w:t xml:space="preserve"> </w:t>
      </w:r>
      <w:r w:rsidR="001F4202" w:rsidRPr="00E065F8">
        <w:rPr>
          <w:rFonts w:ascii="Times New Roman" w:hAnsi="Times New Roman" w:cs="Times New Roman"/>
          <w:sz w:val="24"/>
          <w:szCs w:val="24"/>
        </w:rPr>
        <w:t>(Poliakov et al., 2010)</w:t>
      </w:r>
      <w:r w:rsidRPr="00E065F8">
        <w:rPr>
          <w:rFonts w:ascii="Times New Roman" w:hAnsi="Times New Roman" w:cs="Times New Roman"/>
          <w:sz w:val="24"/>
          <w:szCs w:val="24"/>
        </w:rPr>
        <w:t>.</w:t>
      </w:r>
    </w:p>
    <w:p w14:paraId="13BD74E2" w14:textId="0582DE3D" w:rsidR="004D5DE4" w:rsidRPr="00E065F8" w:rsidRDefault="004D5DE4" w:rsidP="004D5DE4">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b/>
        <w:t>To achieve precise synchronization of video streams, we used the moment of ball contact with the table, captured by two cameras, as the alignment reference point. This ensured that the frames from both video streams were perfectly aligned without any temporal misalignment. With this synchronization approach, there was no displacement error caused by time shifts between the cameras, ensuring the accuracy of 3D trajectory reconstruction.</w:t>
      </w:r>
    </w:p>
    <w:p w14:paraId="25F6485B" w14:textId="33B5C133" w:rsidR="00910434" w:rsidRPr="00E065F8" w:rsidRDefault="00910434"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Open Broadcaster Software (OBS) is used to </w:t>
      </w:r>
      <w:r w:rsidRPr="00D56B68">
        <w:rPr>
          <w:rFonts w:ascii="Times New Roman" w:hAnsi="Times New Roman" w:cs="Times New Roman"/>
          <w:sz w:val="24"/>
          <w:szCs w:val="24"/>
          <w:rPrChange w:id="1467" w:author="Wei Qi Yan" w:date="2024-12-18T19:31:00Z" w16du:dateUtc="2024-12-18T06:31:00Z">
            <w:rPr>
              <w:rFonts w:ascii="Times New Roman" w:hAnsi="Times New Roman" w:cs="Times New Roman" w:hint="eastAsia"/>
              <w:sz w:val="24"/>
              <w:szCs w:val="24"/>
            </w:rPr>
          </w:rPrChange>
        </w:rPr>
        <w:t>manage</w:t>
      </w:r>
      <w:r w:rsidRPr="00E065F8">
        <w:rPr>
          <w:rFonts w:ascii="Times New Roman" w:hAnsi="Times New Roman" w:cs="Times New Roman"/>
          <w:sz w:val="24"/>
          <w:szCs w:val="24"/>
        </w:rPr>
        <w:t xml:space="preserve"> the multi-camera setup and ensure frame synchronization across all video feeds</w:t>
      </w:r>
      <w:r w:rsidR="0053253E" w:rsidRPr="00D56B68">
        <w:rPr>
          <w:rFonts w:ascii="Times New Roman" w:hAnsi="Times New Roman" w:cs="Times New Roman"/>
          <w:rPrChange w:id="1468" w:author="Wei Qi Yan" w:date="2024-12-18T19:31:00Z" w16du:dateUtc="2024-12-18T06:31:00Z">
            <w:rPr>
              <w:rFonts w:hint="eastAsia"/>
            </w:rPr>
          </w:rPrChange>
        </w:rPr>
        <w:t xml:space="preserve"> </w:t>
      </w:r>
      <w:r w:rsidR="006F7FDA" w:rsidRPr="00E065F8">
        <w:rPr>
          <w:rFonts w:ascii="Times New Roman" w:hAnsi="Times New Roman" w:cs="Times New Roman"/>
          <w:sz w:val="24"/>
          <w:szCs w:val="24"/>
        </w:rPr>
        <w:t>(</w:t>
      </w:r>
      <w:proofErr w:type="spellStart"/>
      <w:r w:rsidR="006F7FDA" w:rsidRPr="00E065F8">
        <w:rPr>
          <w:rFonts w:ascii="Times New Roman" w:hAnsi="Times New Roman" w:cs="Times New Roman"/>
          <w:i/>
          <w:iCs/>
          <w:sz w:val="24"/>
          <w:szCs w:val="24"/>
        </w:rPr>
        <w:t>Obsproject</w:t>
      </w:r>
      <w:proofErr w:type="spellEnd"/>
      <w:r w:rsidR="006F7FDA" w:rsidRPr="00E065F8">
        <w:rPr>
          <w:rFonts w:ascii="Times New Roman" w:hAnsi="Times New Roman" w:cs="Times New Roman"/>
          <w:i/>
          <w:iCs/>
          <w:sz w:val="24"/>
          <w:szCs w:val="24"/>
        </w:rPr>
        <w:t>/</w:t>
      </w:r>
      <w:proofErr w:type="spellStart"/>
      <w:r w:rsidR="006F7FDA" w:rsidRPr="00E065F8">
        <w:rPr>
          <w:rFonts w:ascii="Times New Roman" w:hAnsi="Times New Roman" w:cs="Times New Roman"/>
          <w:i/>
          <w:iCs/>
          <w:sz w:val="24"/>
          <w:szCs w:val="24"/>
        </w:rPr>
        <w:t>Obs</w:t>
      </w:r>
      <w:proofErr w:type="spellEnd"/>
      <w:r w:rsidR="006F7FDA" w:rsidRPr="00E065F8">
        <w:rPr>
          <w:rFonts w:ascii="Times New Roman" w:hAnsi="Times New Roman" w:cs="Times New Roman"/>
          <w:i/>
          <w:iCs/>
          <w:sz w:val="24"/>
          <w:szCs w:val="24"/>
        </w:rPr>
        <w:t>-Studio</w:t>
      </w:r>
      <w:r w:rsidR="006F7FDA" w:rsidRPr="00E065F8">
        <w:rPr>
          <w:rFonts w:ascii="Times New Roman" w:hAnsi="Times New Roman" w:cs="Times New Roman"/>
          <w:sz w:val="24"/>
          <w:szCs w:val="24"/>
        </w:rPr>
        <w:t>, 2013/2024)</w:t>
      </w:r>
      <w:r w:rsidRPr="00E065F8">
        <w:rPr>
          <w:rFonts w:ascii="Times New Roman" w:hAnsi="Times New Roman" w:cs="Times New Roman"/>
          <w:sz w:val="24"/>
          <w:szCs w:val="24"/>
        </w:rPr>
        <w:t>. By recording one composite video that includes views from all three cameras in designated sub-areas, OBS allowed for temporal alignment across all views (Fig</w:t>
      </w:r>
      <w:r w:rsidR="00D338DC" w:rsidRPr="00D56B68">
        <w:rPr>
          <w:rFonts w:ascii="Times New Roman" w:hAnsi="Times New Roman" w:cs="Times New Roman"/>
          <w:sz w:val="24"/>
          <w:szCs w:val="24"/>
          <w:rPrChange w:id="1469" w:author="Wei Qi Yan" w:date="2024-12-18T19:31:00Z" w16du:dateUtc="2024-12-18T06:31:00Z">
            <w:rPr>
              <w:rFonts w:ascii="Times New Roman" w:hAnsi="Times New Roman" w:cs="Times New Roman" w:hint="eastAsia"/>
              <w:sz w:val="24"/>
              <w:szCs w:val="24"/>
            </w:rPr>
          </w:rPrChange>
        </w:rPr>
        <w:t xml:space="preserve">. </w:t>
      </w:r>
      <w:r w:rsidR="0092384A" w:rsidRPr="00D56B68">
        <w:rPr>
          <w:rFonts w:ascii="Times New Roman" w:hAnsi="Times New Roman" w:cs="Times New Roman"/>
          <w:sz w:val="24"/>
          <w:szCs w:val="24"/>
          <w:rPrChange w:id="1470" w:author="Wei Qi Yan" w:date="2024-12-18T19:31:00Z" w16du:dateUtc="2024-12-18T06:31:00Z">
            <w:rPr>
              <w:rFonts w:ascii="Times New Roman" w:hAnsi="Times New Roman" w:cs="Times New Roman" w:hint="eastAsia"/>
              <w:sz w:val="24"/>
              <w:szCs w:val="24"/>
            </w:rPr>
          </w:rPrChange>
        </w:rPr>
        <w:t>12</w:t>
      </w:r>
      <w:r w:rsidRPr="00E065F8">
        <w:rPr>
          <w:rFonts w:ascii="Times New Roman" w:hAnsi="Times New Roman" w:cs="Times New Roman"/>
          <w:sz w:val="24"/>
          <w:szCs w:val="24"/>
        </w:rPr>
        <w:t>). This composite video was later split into individual feeds for each camera, preserving synchronization.</w:t>
      </w:r>
    </w:p>
    <w:p w14:paraId="60B0320D" w14:textId="77777777" w:rsidR="00910434" w:rsidRPr="00D56B68" w:rsidRDefault="00910434" w:rsidP="00910434">
      <w:pPr>
        <w:pStyle w:val="MDPI31text"/>
        <w:ind w:left="0" w:firstLine="0"/>
        <w:rPr>
          <w:rFonts w:ascii="Times New Roman" w:eastAsiaTheme="minorEastAsia" w:hAnsi="Times New Roman"/>
          <w:lang w:eastAsia="zh-CN"/>
          <w:rPrChange w:id="1471" w:author="Wei Qi Yan" w:date="2024-12-18T19:31:00Z" w16du:dateUtc="2024-12-18T06:31:00Z">
            <w:rPr>
              <w:rFonts w:eastAsiaTheme="minorEastAsia"/>
              <w:lang w:eastAsia="zh-CN"/>
            </w:rPr>
          </w:rPrChange>
        </w:rPr>
      </w:pPr>
    </w:p>
    <w:p w14:paraId="60F5D48B" w14:textId="77777777" w:rsidR="00D64C2D" w:rsidRPr="00D56B68" w:rsidRDefault="00910434" w:rsidP="00D64C2D">
      <w:pPr>
        <w:pStyle w:val="MDPI31text"/>
        <w:keepNext/>
        <w:ind w:left="0" w:firstLine="0"/>
        <w:rPr>
          <w:rFonts w:ascii="Times New Roman" w:hAnsi="Times New Roman"/>
          <w:rPrChange w:id="1472" w:author="Wei Qi Yan" w:date="2024-12-18T19:31:00Z" w16du:dateUtc="2024-12-18T06:31:00Z">
            <w:rPr/>
          </w:rPrChange>
        </w:rPr>
      </w:pPr>
      <w:r w:rsidRPr="00D56B68">
        <w:rPr>
          <w:rFonts w:ascii="Times New Roman" w:hAnsi="Times New Roman"/>
          <w:noProof/>
          <w:rPrChange w:id="1473" w:author="Wei Qi Yan" w:date="2024-12-18T19:31:00Z" w16du:dateUtc="2024-12-18T06:31:00Z">
            <w:rPr>
              <w:noProof/>
            </w:rPr>
          </w:rPrChange>
        </w:rPr>
        <w:lastRenderedPageBreak/>
        <w:drawing>
          <wp:inline distT="0" distB="0" distL="0" distR="0" wp14:anchorId="15B54EFF" wp14:editId="42D9443B">
            <wp:extent cx="5612242" cy="4191755"/>
            <wp:effectExtent l="0" t="0" r="762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23"/>
                    <a:stretch>
                      <a:fillRect/>
                    </a:stretch>
                  </pic:blipFill>
                  <pic:spPr>
                    <a:xfrm>
                      <a:off x="0" y="0"/>
                      <a:ext cx="5714539" cy="4268160"/>
                    </a:xfrm>
                    <a:prstGeom prst="rect">
                      <a:avLst/>
                    </a:prstGeom>
                  </pic:spPr>
                </pic:pic>
              </a:graphicData>
            </a:graphic>
          </wp:inline>
        </w:drawing>
      </w:r>
    </w:p>
    <w:p w14:paraId="228A6FAA" w14:textId="2DF520ED" w:rsidR="00D64C2D" w:rsidRPr="00E065F8" w:rsidRDefault="00D64C2D" w:rsidP="00D64C2D">
      <w:pPr>
        <w:pStyle w:val="Caption"/>
        <w:rPr>
          <w:rFonts w:ascii="Times New Roman" w:hAnsi="Times New Roman" w:cs="Times New Roman"/>
          <w:sz w:val="24"/>
          <w:szCs w:val="24"/>
        </w:rPr>
      </w:pPr>
      <w:bookmarkStart w:id="1474" w:name="_Toc184748208"/>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12</w:t>
      </w:r>
      <w:r w:rsidRPr="00E065F8">
        <w:rPr>
          <w:rFonts w:ascii="Times New Roman" w:hAnsi="Times New Roman" w:cs="Times New Roman"/>
          <w:b/>
          <w:bCs/>
          <w:sz w:val="24"/>
          <w:szCs w:val="24"/>
        </w:rPr>
        <w:fldChar w:fldCharType="end"/>
      </w:r>
      <w:r w:rsidRPr="00D56B68">
        <w:rPr>
          <w:rFonts w:ascii="Times New Roman" w:hAnsi="Times New Roman" w:cs="Times New Roman"/>
          <w:b/>
          <w:bCs/>
          <w:sz w:val="24"/>
          <w:szCs w:val="24"/>
          <w:rPrChange w:id="1475" w:author="Wei Qi Yan" w:date="2024-12-18T19:31:00Z" w16du:dateUtc="2024-12-18T06:31:00Z">
            <w:rPr>
              <w:rFonts w:ascii="Times New Roman" w:hAnsi="Times New Roman" w:cs="Times New Roman" w:hint="eastAsia"/>
              <w:b/>
              <w:bCs/>
              <w:sz w:val="24"/>
              <w:szCs w:val="24"/>
            </w:rPr>
          </w:rPrChange>
        </w:rPr>
        <w:t xml:space="preserve"> </w:t>
      </w:r>
      <w:r w:rsidR="00910434" w:rsidRPr="00E065F8">
        <w:rPr>
          <w:rFonts w:ascii="Times New Roman" w:hAnsi="Times New Roman" w:cs="Times New Roman"/>
          <w:sz w:val="24"/>
          <w:szCs w:val="24"/>
        </w:rPr>
        <w:t>Frame alignment video recorded by OBS</w:t>
      </w:r>
      <w:bookmarkEnd w:id="1474"/>
    </w:p>
    <w:p w14:paraId="72BA9990" w14:textId="544CD4BE" w:rsidR="00910434" w:rsidRPr="00E065F8" w:rsidRDefault="006A4594" w:rsidP="00D64C2D">
      <w:pPr>
        <w:pStyle w:val="Caption"/>
        <w:rPr>
          <w:rFonts w:ascii="Times New Roman" w:eastAsiaTheme="minorEastAsia" w:hAnsi="Times New Roman" w:cs="Times New Roman"/>
          <w:sz w:val="24"/>
          <w:szCs w:val="24"/>
        </w:rPr>
      </w:pPr>
      <w:r w:rsidRPr="00E065F8">
        <w:rPr>
          <w:rFonts w:ascii="Times New Roman" w:hAnsi="Times New Roman" w:cs="Times New Roman"/>
          <w:i/>
          <w:iCs/>
        </w:rPr>
        <w:t>（</w:t>
      </w:r>
      <w:r w:rsidR="00910434" w:rsidRPr="00E065F8">
        <w:rPr>
          <w:rFonts w:ascii="Times New Roman" w:hAnsi="Times New Roman" w:cs="Times New Roman"/>
          <w:i/>
          <w:iCs/>
        </w:rPr>
        <w:t>The video layout shows the overhead view from the ceiling-mounted camera (left) and side views from the left and right cameras (right), allowing synchronized data capture across all views</w:t>
      </w:r>
      <w:r w:rsidRPr="00E065F8">
        <w:rPr>
          <w:rFonts w:ascii="Times New Roman" w:hAnsi="Times New Roman" w:cs="Times New Roman"/>
          <w:i/>
          <w:iCs/>
        </w:rPr>
        <w:t>）</w:t>
      </w:r>
    </w:p>
    <w:p w14:paraId="1629B4EF" w14:textId="77777777" w:rsidR="00910434" w:rsidRPr="00D56B68" w:rsidRDefault="00910434" w:rsidP="00910434">
      <w:pPr>
        <w:rPr>
          <w:rFonts w:ascii="Times New Roman" w:hAnsi="Times New Roman" w:cs="Times New Roman"/>
          <w:rPrChange w:id="1476" w:author="Wei Qi Yan" w:date="2024-12-18T19:31:00Z" w16du:dateUtc="2024-12-18T06:31:00Z">
            <w:rPr/>
          </w:rPrChange>
        </w:rPr>
      </w:pPr>
    </w:p>
    <w:p w14:paraId="3767EBC3" w14:textId="4709882F" w:rsidR="00B91DA2" w:rsidRPr="00E065F8" w:rsidRDefault="002D0DAC" w:rsidP="00B91DA2">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r w:rsidR="00B91DA2" w:rsidRPr="00E065F8">
        <w:rPr>
          <w:rFonts w:ascii="Times New Roman" w:hAnsi="Times New Roman" w:cs="Times New Roman"/>
          <w:sz w:val="24"/>
          <w:szCs w:val="24"/>
        </w:rPr>
        <w:t>.</w:t>
      </w:r>
    </w:p>
    <w:p w14:paraId="3509DC87" w14:textId="53BA4A4A" w:rsidR="002D0DAC" w:rsidRPr="00E065F8" w:rsidRDefault="00B91DA2" w:rsidP="00B91DA2">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This dual synchronization approach—using OBS for initial alignment and ball contact for final validation—was critical for accurate 3D trajectory reconstruction; without precise alignment, any temporal mismatch between frames could lead to inaccuracies in calculating the 3D coordinates of the ball.</w:t>
      </w:r>
    </w:p>
    <w:p w14:paraId="3E7FAA1C" w14:textId="77777777" w:rsidR="002D0DAC" w:rsidRPr="00D56B68" w:rsidRDefault="002D0DAC" w:rsidP="00910434">
      <w:pPr>
        <w:rPr>
          <w:rFonts w:ascii="Times New Roman" w:hAnsi="Times New Roman" w:cs="Times New Roman"/>
          <w:rPrChange w:id="1477" w:author="Wei Qi Yan" w:date="2024-12-18T19:31:00Z" w16du:dateUtc="2024-12-18T06:31:00Z">
            <w:rPr/>
          </w:rPrChange>
        </w:rPr>
      </w:pPr>
    </w:p>
    <w:p w14:paraId="6C39EBEC" w14:textId="111F82EF" w:rsidR="002065BD" w:rsidRPr="00D56B68" w:rsidRDefault="002065BD" w:rsidP="002065BD">
      <w:pPr>
        <w:pStyle w:val="Heading3"/>
        <w:numPr>
          <w:ilvl w:val="0"/>
          <w:numId w:val="30"/>
        </w:numPr>
        <w:ind w:left="450" w:hanging="450"/>
        <w:rPr>
          <w:rFonts w:ascii="Times New Roman" w:hAnsi="Times New Roman" w:cs="Times New Roman"/>
          <w:rPrChange w:id="1478" w:author="Wei Qi Yan" w:date="2024-12-18T19:31:00Z" w16du:dateUtc="2024-12-18T06:31:00Z">
            <w:rPr/>
          </w:rPrChange>
        </w:rPr>
      </w:pPr>
      <w:bookmarkStart w:id="1479" w:name="_Toc184799941"/>
      <w:r w:rsidRPr="00D56B68">
        <w:rPr>
          <w:rFonts w:ascii="Times New Roman" w:hAnsi="Times New Roman" w:cs="Times New Roman"/>
          <w:rPrChange w:id="1480" w:author="Wei Qi Yan" w:date="2024-12-18T19:31:00Z" w16du:dateUtc="2024-12-18T06:31:00Z">
            <w:rPr>
              <w:rFonts w:hint="eastAsia"/>
            </w:rPr>
          </w:rPrChange>
        </w:rPr>
        <w:t>LLMs</w:t>
      </w:r>
      <w:r w:rsidRPr="00D56B68">
        <w:rPr>
          <w:rFonts w:ascii="Times New Roman" w:hAnsi="Times New Roman" w:cs="Times New Roman"/>
          <w:rPrChange w:id="1481" w:author="Wei Qi Yan" w:date="2024-12-18T19:31:00Z" w16du:dateUtc="2024-12-18T06:31:00Z">
            <w:rPr/>
          </w:rPrChange>
        </w:rPr>
        <w:t xml:space="preserve"> training dataset</w:t>
      </w:r>
      <w:bookmarkEnd w:id="1479"/>
    </w:p>
    <w:p w14:paraId="7629D113"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To adapt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for table tennis, a domain-specific Q&amp;A dataset was created by integrating data from prior studies, expert-curated training, and tactical suggestions. This dataset enabled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to perform well in task-specific queries and significantly enhanced the transparency and interpretability of the system.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E065F8" w:rsidRDefault="00B62787" w:rsidP="00B62787">
      <w:pPr>
        <w:spacing w:line="360" w:lineRule="auto"/>
        <w:rPr>
          <w:rFonts w:ascii="Times New Roman" w:hAnsi="Times New Roman" w:cs="Times New Roman"/>
          <w:sz w:val="24"/>
          <w:szCs w:val="24"/>
        </w:rPr>
      </w:pPr>
    </w:p>
    <w:p w14:paraId="5E02B8CD"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dataset was built on two main sources. The first source included match statistics from previous studies, such as player speed, movement heatmaps, and action frequencies. These metrics formed the basis for understanding player </w:t>
      </w:r>
      <w:proofErr w:type="spellStart"/>
      <w:r w:rsidRPr="00E065F8">
        <w:rPr>
          <w:rFonts w:ascii="Times New Roman" w:hAnsi="Times New Roman" w:cs="Times New Roman"/>
          <w:sz w:val="24"/>
          <w:szCs w:val="24"/>
        </w:rPr>
        <w:t>behaviour</w:t>
      </w:r>
      <w:proofErr w:type="spellEnd"/>
      <w:r w:rsidRPr="00E065F8">
        <w:rPr>
          <w:rFonts w:ascii="Times New Roman" w:hAnsi="Times New Roman" w:cs="Times New Roman"/>
          <w:sz w:val="24"/>
          <w:szCs w:val="24"/>
        </w:rPr>
        <w:t xml:space="preserve"> and designing targeted interventions. Data on rule violations, including timestamps and violation types, also provided a foundation for corrective suggestions and compliance strategies. These structured outputs addressed user queries and revealed the underlying logic, making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decision-making more interpretable</w:t>
      </w:r>
      <w:r w:rsidRPr="00D56B68">
        <w:rPr>
          <w:rFonts w:ascii="Times New Roman" w:hAnsi="Times New Roman" w:cs="Times New Roman"/>
          <w:sz w:val="24"/>
          <w:szCs w:val="24"/>
          <w:rPrChange w:id="1482" w:author="Wei Qi Yan" w:date="2024-12-18T19:31:00Z" w16du:dateUtc="2024-12-18T06:31:00Z">
            <w:rPr>
              <w:rFonts w:ascii="Times New Roman" w:hAnsi="Times New Roman" w:cs="Times New Roman" w:hint="eastAsia"/>
              <w:sz w:val="24"/>
              <w:szCs w:val="24"/>
            </w:rPr>
          </w:rPrChange>
        </w:rPr>
        <w:t>.</w:t>
      </w:r>
    </w:p>
    <w:p w14:paraId="29786C56" w14:textId="77777777" w:rsidR="00B62787" w:rsidRPr="00E065F8" w:rsidRDefault="00B62787" w:rsidP="00B62787">
      <w:pPr>
        <w:spacing w:line="360" w:lineRule="auto"/>
        <w:rPr>
          <w:rFonts w:ascii="Times New Roman" w:hAnsi="Times New Roman" w:cs="Times New Roman"/>
          <w:sz w:val="24"/>
          <w:szCs w:val="24"/>
        </w:rPr>
      </w:pPr>
    </w:p>
    <w:p w14:paraId="0BE0ED3F"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to generate actionable advice while offering transparency in how decisions were derived.</w:t>
      </w:r>
    </w:p>
    <w:p w14:paraId="40BE3300" w14:textId="77777777" w:rsidR="00E578D5" w:rsidRPr="00E065F8" w:rsidRDefault="00E578D5" w:rsidP="00947B65">
      <w:pPr>
        <w:spacing w:line="360" w:lineRule="auto"/>
        <w:ind w:firstLine="360"/>
        <w:rPr>
          <w:rFonts w:ascii="Times New Roman" w:hAnsi="Times New Roman" w:cs="Times New Roman"/>
          <w:sz w:val="24"/>
          <w:szCs w:val="24"/>
        </w:rPr>
      </w:pPr>
    </w:p>
    <w:p w14:paraId="4EFA40BC"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207F4D02" w14:textId="77777777" w:rsidR="00D64C2D" w:rsidRPr="00D56B68" w:rsidRDefault="00B62787" w:rsidP="00D64C2D">
      <w:pPr>
        <w:keepNext/>
        <w:spacing w:line="360" w:lineRule="auto"/>
        <w:rPr>
          <w:rFonts w:ascii="Times New Roman" w:hAnsi="Times New Roman" w:cs="Times New Roman"/>
          <w:rPrChange w:id="1483" w:author="Wei Qi Yan" w:date="2024-12-18T19:31:00Z" w16du:dateUtc="2024-12-18T06:31:00Z">
            <w:rPr/>
          </w:rPrChange>
        </w:rPr>
      </w:pPr>
      <w:r w:rsidRPr="00E065F8">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 xml:space="preserve">"output": " ### Professional Table Tennis Training and Improvement Plan:\n\n#### 1. Objectives:\n1. Enhance the diversity and stability of backhand techniques.\n2. Strengthen forehand skills to achieve a balanced attack and defense.\n3. Improve footwork and court coverage to handle higher-intensity </w:t>
                            </w:r>
                            <w:proofErr w:type="gramStart"/>
                            <w:r w:rsidRPr="00006D65">
                              <w:rPr>
                                <w:sz w:val="16"/>
                                <w:szCs w:val="16"/>
                              </w:rPr>
                              <w:t>matches.\n\n</w:t>
                            </w:r>
                            <w:proofErr w:type="gramEnd"/>
                            <w:r w:rsidRPr="00006D65">
                              <w:rPr>
                                <w:sz w:val="16"/>
                                <w:szCs w:val="16"/>
                              </w:rPr>
                              <w:t xml:space="preserve">#### 2. Training Content:\n\n**1. Backhand Technique </w:t>
                            </w:r>
                            <w:proofErr w:type="gramStart"/>
                            <w:r w:rsidRPr="00006D65">
                              <w:rPr>
                                <w:sz w:val="16"/>
                                <w:szCs w:val="16"/>
                              </w:rPr>
                              <w:t>Improvement:*</w:t>
                            </w:r>
                            <w:proofErr w:type="gramEnd"/>
                            <w:r w:rsidRPr="00006D65">
                              <w:rPr>
                                <w:sz w:val="16"/>
                                <w:szCs w:val="16"/>
                              </w:rPr>
                              <w: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w:t>
                            </w:r>
                            <w:proofErr w:type="gramStart"/>
                            <w:r w:rsidRPr="00006D65">
                              <w:rPr>
                                <w:sz w:val="16"/>
                                <w:szCs w:val="16"/>
                              </w:rPr>
                              <w:t>*:\</w:t>
                            </w:r>
                            <w:proofErr w:type="gramEnd"/>
                            <w:r w:rsidRPr="00006D65">
                              <w:rPr>
                                <w:sz w:val="16"/>
                                <w:szCs w:val="16"/>
                              </w:rPr>
                              <w:t>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">
                <v:textbox style="mso-fit-shape-to-text:t">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 xml:space="preserve">"output": " ### Professional Table Tennis Training and Improvement Plan:\n\n#### 1. Objectives:\n1. Enhance the diversity and stability of backhand techniques.\n2. Strengthen forehand skills to achieve a balanced attack and defense.\n3. Improve footwork and court coverage to handle higher-intensity </w:t>
                      </w:r>
                      <w:proofErr w:type="gramStart"/>
                      <w:r w:rsidRPr="00006D65">
                        <w:rPr>
                          <w:sz w:val="16"/>
                          <w:szCs w:val="16"/>
                        </w:rPr>
                        <w:t>matches.\n\n</w:t>
                      </w:r>
                      <w:proofErr w:type="gramEnd"/>
                      <w:r w:rsidRPr="00006D65">
                        <w:rPr>
                          <w:sz w:val="16"/>
                          <w:szCs w:val="16"/>
                        </w:rPr>
                        <w:t xml:space="preserve">#### 2. Training Content:\n\n**1. Backhand Technique </w:t>
                      </w:r>
                      <w:proofErr w:type="gramStart"/>
                      <w:r w:rsidRPr="00006D65">
                        <w:rPr>
                          <w:sz w:val="16"/>
                          <w:szCs w:val="16"/>
                        </w:rPr>
                        <w:t>Improvement:*</w:t>
                      </w:r>
                      <w:proofErr w:type="gramEnd"/>
                      <w:r w:rsidRPr="00006D65">
                        <w:rPr>
                          <w:sz w:val="16"/>
                          <w:szCs w:val="16"/>
                        </w:rPr>
                        <w: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w:t>
                      </w:r>
                      <w:proofErr w:type="gramStart"/>
                      <w:r w:rsidRPr="00006D65">
                        <w:rPr>
                          <w:sz w:val="16"/>
                          <w:szCs w:val="16"/>
                        </w:rPr>
                        <w:t>*:\</w:t>
                      </w:r>
                      <w:proofErr w:type="gramEnd"/>
                      <w:r w:rsidRPr="00006D65">
                        <w:rPr>
                          <w:sz w:val="16"/>
                          <w:szCs w:val="16"/>
                        </w:rPr>
                        <w:t>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v:textbox>
                <w10:anchorlock/>
              </v:shape>
            </w:pict>
          </mc:Fallback>
        </mc:AlternateContent>
      </w:r>
    </w:p>
    <w:p w14:paraId="719244A2" w14:textId="277E1421" w:rsidR="00B62787" w:rsidRPr="00E065F8" w:rsidRDefault="00D64C2D" w:rsidP="00D64C2D">
      <w:pPr>
        <w:pStyle w:val="Caption"/>
        <w:rPr>
          <w:rFonts w:ascii="Times New Roman" w:hAnsi="Times New Roman" w:cs="Times New Roman"/>
          <w:b/>
          <w:bCs/>
          <w:sz w:val="24"/>
          <w:szCs w:val="24"/>
        </w:rPr>
      </w:pPr>
      <w:bookmarkStart w:id="1484" w:name="_Toc184748209"/>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13</w:t>
      </w:r>
      <w:r w:rsidRPr="00E065F8">
        <w:rPr>
          <w:rFonts w:ascii="Times New Roman" w:hAnsi="Times New Roman" w:cs="Times New Roman"/>
          <w:b/>
          <w:bCs/>
          <w:sz w:val="24"/>
          <w:szCs w:val="24"/>
        </w:rPr>
        <w:fldChar w:fldCharType="end"/>
      </w:r>
      <w:r w:rsidRPr="00D56B68">
        <w:rPr>
          <w:rFonts w:ascii="Times New Roman" w:hAnsi="Times New Roman" w:cs="Times New Roman"/>
          <w:sz w:val="24"/>
          <w:szCs w:val="24"/>
          <w:rPrChange w:id="1485" w:author="Wei Qi Yan" w:date="2024-12-18T19:31:00Z" w16du:dateUtc="2024-12-18T06:31:00Z">
            <w:rPr>
              <w:sz w:val="24"/>
              <w:szCs w:val="24"/>
            </w:rPr>
          </w:rPrChange>
        </w:rPr>
        <w:t xml:space="preserve"> </w:t>
      </w:r>
      <w:r w:rsidRPr="00E065F8">
        <w:rPr>
          <w:rFonts w:ascii="Times New Roman" w:hAnsi="Times New Roman" w:cs="Times New Roman"/>
          <w:sz w:val="24"/>
          <w:szCs w:val="24"/>
        </w:rPr>
        <w:t xml:space="preserve">Examples of Training Prompts and Outputs in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Dataset</w:t>
      </w:r>
      <w:bookmarkEnd w:id="1484"/>
    </w:p>
    <w:p w14:paraId="136000FA" w14:textId="50E19D5F" w:rsidR="00B62787" w:rsidRPr="00E065F8" w:rsidRDefault="00B62787" w:rsidP="00D64C2D">
      <w:pPr>
        <w:pStyle w:val="figurecaption"/>
        <w:numPr>
          <w:ilvl w:val="0"/>
          <w:numId w:val="0"/>
        </w:numPr>
        <w:rPr>
          <w:sz w:val="24"/>
          <w:szCs w:val="24"/>
        </w:rPr>
      </w:pPr>
      <w:r w:rsidRPr="00D56B68">
        <w:rPr>
          <w:sz w:val="24"/>
          <w:szCs w:val="24"/>
          <w:lang w:eastAsia="zh-CN"/>
          <w:rPrChange w:id="1486" w:author="Wei Qi Yan" w:date="2024-12-18T19:31:00Z" w16du:dateUtc="2024-12-18T06:31:00Z">
            <w:rPr>
              <w:rFonts w:hint="eastAsia"/>
              <w:sz w:val="24"/>
              <w:szCs w:val="24"/>
              <w:lang w:eastAsia="zh-CN"/>
            </w:rPr>
          </w:rPrChange>
        </w:rPr>
        <w:t xml:space="preserve"> </w:t>
      </w:r>
      <w:r w:rsidRPr="00D56B68">
        <w:rPr>
          <w:i/>
          <w:iCs/>
          <w:sz w:val="20"/>
          <w:szCs w:val="20"/>
          <w:lang w:eastAsia="zh-CN"/>
          <w:rPrChange w:id="1487" w:author="Wei Qi Yan" w:date="2024-12-18T19:31:00Z" w16du:dateUtc="2024-12-18T06:31:00Z">
            <w:rPr>
              <w:rFonts w:hint="eastAsia"/>
              <w:i/>
              <w:iCs/>
              <w:sz w:val="20"/>
              <w:szCs w:val="20"/>
              <w:lang w:eastAsia="zh-CN"/>
            </w:rPr>
          </w:rPrChange>
        </w:rPr>
        <w:t>(</w:t>
      </w:r>
      <w:r w:rsidRPr="00E065F8">
        <w:rPr>
          <w:i/>
          <w:iCs/>
          <w:sz w:val="20"/>
          <w:szCs w:val="20"/>
        </w:rPr>
        <w:t>This figure presents structured dataset entries that enhance ChatPPG’s interpretability. The prompts describe specific player scenarios, while the outputs provide detailed and transparent recommendations, enabling users to understand the</w:t>
      </w:r>
      <w:r w:rsidRPr="00D56B68">
        <w:rPr>
          <w:i/>
          <w:iCs/>
          <w:sz w:val="20"/>
          <w:szCs w:val="20"/>
          <w:lang w:eastAsia="zh-CN"/>
          <w:rPrChange w:id="1488" w:author="Wei Qi Yan" w:date="2024-12-18T19:31:00Z" w16du:dateUtc="2024-12-18T06:31:00Z">
            <w:rPr>
              <w:rFonts w:hint="eastAsia"/>
              <w:i/>
              <w:iCs/>
              <w:sz w:val="20"/>
              <w:szCs w:val="20"/>
              <w:lang w:eastAsia="zh-CN"/>
            </w:rPr>
          </w:rPrChange>
        </w:rPr>
        <w:t xml:space="preserve"> </w:t>
      </w:r>
      <w:r w:rsidRPr="00E065F8">
        <w:rPr>
          <w:i/>
          <w:iCs/>
          <w:sz w:val="20"/>
          <w:szCs w:val="20"/>
        </w:rPr>
        <w:t>reasoning</w:t>
      </w:r>
      <w:r w:rsidRPr="00D56B68">
        <w:rPr>
          <w:i/>
          <w:iCs/>
          <w:sz w:val="20"/>
          <w:szCs w:val="20"/>
          <w:lang w:eastAsia="zh-CN"/>
          <w:rPrChange w:id="1489" w:author="Wei Qi Yan" w:date="2024-12-18T19:31:00Z" w16du:dateUtc="2024-12-18T06:31:00Z">
            <w:rPr>
              <w:rFonts w:hint="eastAsia"/>
              <w:i/>
              <w:iCs/>
              <w:sz w:val="20"/>
              <w:szCs w:val="20"/>
              <w:lang w:eastAsia="zh-CN"/>
            </w:rPr>
          </w:rPrChange>
        </w:rPr>
        <w:t xml:space="preserve"> of the</w:t>
      </w:r>
      <w:r w:rsidRPr="00E065F8">
        <w:rPr>
          <w:i/>
          <w:iCs/>
          <w:sz w:val="20"/>
          <w:szCs w:val="20"/>
        </w:rPr>
        <w:t xml:space="preserve"> system.</w:t>
      </w:r>
      <w:r w:rsidRPr="00D56B68">
        <w:rPr>
          <w:i/>
          <w:iCs/>
          <w:sz w:val="20"/>
          <w:szCs w:val="20"/>
          <w:lang w:eastAsia="zh-CN"/>
          <w:rPrChange w:id="1490" w:author="Wei Qi Yan" w:date="2024-12-18T19:31:00Z" w16du:dateUtc="2024-12-18T06:31:00Z">
            <w:rPr>
              <w:rFonts w:hint="eastAsia"/>
              <w:i/>
              <w:iCs/>
              <w:sz w:val="20"/>
              <w:szCs w:val="20"/>
              <w:lang w:eastAsia="zh-CN"/>
            </w:rPr>
          </w:rPrChange>
        </w:rPr>
        <w:t>)</w:t>
      </w:r>
    </w:p>
    <w:p w14:paraId="65122FB0" w14:textId="6759CDB2" w:rsidR="00403356"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To illustrate this, Fig.</w:t>
      </w:r>
      <w:r w:rsidR="00663A2E" w:rsidRPr="00D56B68">
        <w:rPr>
          <w:rFonts w:ascii="Times New Roman" w:hAnsi="Times New Roman" w:cs="Times New Roman"/>
          <w:sz w:val="24"/>
          <w:szCs w:val="24"/>
          <w:rPrChange w:id="1491" w:author="Wei Qi Yan" w:date="2024-12-18T19:31:00Z" w16du:dateUtc="2024-12-18T06:31:00Z">
            <w:rPr>
              <w:rFonts w:ascii="Times New Roman" w:hAnsi="Times New Roman" w:cs="Times New Roman" w:hint="eastAsia"/>
              <w:sz w:val="24"/>
              <w:szCs w:val="24"/>
            </w:rPr>
          </w:rPrChange>
        </w:rPr>
        <w:t xml:space="preserve"> </w:t>
      </w:r>
      <w:r w:rsidR="002F26CA" w:rsidRPr="00D56B68">
        <w:rPr>
          <w:rFonts w:ascii="Times New Roman" w:hAnsi="Times New Roman" w:cs="Times New Roman"/>
          <w:sz w:val="24"/>
          <w:szCs w:val="24"/>
          <w:rPrChange w:id="1492" w:author="Wei Qi Yan" w:date="2024-12-18T19:31:00Z" w16du:dateUtc="2024-12-18T06:31:00Z">
            <w:rPr>
              <w:rFonts w:ascii="Times New Roman" w:hAnsi="Times New Roman" w:cs="Times New Roman" w:hint="eastAsia"/>
              <w:sz w:val="24"/>
              <w:szCs w:val="24"/>
            </w:rPr>
          </w:rPrChange>
        </w:rPr>
        <w:t>13</w:t>
      </w:r>
      <w:r w:rsidRPr="00E065F8">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ability to align its recommendations with specific player profiles and scenarios while maintaining transparency. By combining detailed CV data with domain expertise, the dataset ensures that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delivers accurate and interpretable outputs, addressing the black-box nature typically associated with LLMs.</w:t>
      </w:r>
    </w:p>
    <w:p w14:paraId="74DA8854" w14:textId="77777777" w:rsidR="00403356" w:rsidRPr="00E065F8" w:rsidRDefault="00403356">
      <w:pPr>
        <w:widowControl/>
        <w:jc w:val="left"/>
        <w:rPr>
          <w:rFonts w:ascii="Times New Roman" w:hAnsi="Times New Roman" w:cs="Times New Roman"/>
          <w:sz w:val="24"/>
          <w:szCs w:val="24"/>
        </w:rPr>
      </w:pPr>
      <w:r w:rsidRPr="00E065F8">
        <w:rPr>
          <w:rFonts w:ascii="Times New Roman" w:hAnsi="Times New Roman" w:cs="Times New Roman"/>
          <w:sz w:val="24"/>
          <w:szCs w:val="24"/>
        </w:rPr>
        <w:br w:type="page"/>
      </w:r>
    </w:p>
    <w:p w14:paraId="79EA7664" w14:textId="77777777" w:rsidR="00B62787" w:rsidRPr="00E065F8" w:rsidRDefault="00B62787" w:rsidP="00947B65">
      <w:pPr>
        <w:spacing w:line="360" w:lineRule="auto"/>
        <w:ind w:firstLine="360"/>
        <w:rPr>
          <w:rFonts w:ascii="Times New Roman" w:hAnsi="Times New Roman" w:cs="Times New Roman"/>
          <w:sz w:val="24"/>
          <w:szCs w:val="24"/>
        </w:rPr>
      </w:pPr>
    </w:p>
    <w:p w14:paraId="05BC6DF9" w14:textId="77777777" w:rsidR="00B62787" w:rsidRPr="00E065F8" w:rsidRDefault="00B62787" w:rsidP="00B62787">
      <w:pPr>
        <w:spacing w:line="360" w:lineRule="auto"/>
        <w:rPr>
          <w:rFonts w:ascii="Times New Roman" w:hAnsi="Times New Roman" w:cs="Times New Roman"/>
          <w:color w:val="0E101A"/>
        </w:rPr>
      </w:pPr>
    </w:p>
    <w:p w14:paraId="6F853649" w14:textId="77777777" w:rsidR="00AF5CCD" w:rsidRPr="00E065F8" w:rsidRDefault="00AF5CCD" w:rsidP="00AF5CCD">
      <w:pPr>
        <w:pStyle w:val="Heading1"/>
        <w:ind w:leftChars="1957" w:left="4110" w:firstLineChars="319" w:firstLine="1404"/>
        <w:jc w:val="right"/>
        <w:rPr>
          <w:rFonts w:ascii="Times New Roman" w:hAnsi="Times New Roman" w:cs="Times New Roman"/>
        </w:rPr>
      </w:pPr>
      <w:bookmarkStart w:id="1493" w:name="_Toc184799942"/>
      <w:r w:rsidRPr="00E065F8">
        <w:rPr>
          <w:rFonts w:ascii="Times New Roman" w:hAnsi="Times New Roman" w:cs="Times New Roman"/>
        </w:rPr>
        <w:t>Chapter 4 Results</w:t>
      </w:r>
      <w:bookmarkEnd w:id="1424"/>
      <w:bookmarkEnd w:id="1493"/>
    </w:p>
    <w:p w14:paraId="6480935E"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763AB637" w14:textId="08A9E806" w:rsidR="00AF5CCD" w:rsidRPr="00E065F8" w:rsidRDefault="00AF5CCD" w:rsidP="001B3432">
      <w:pPr>
        <w:widowControl/>
        <w:spacing w:before="240" w:after="240" w:line="360" w:lineRule="auto"/>
        <w:ind w:leftChars="1622" w:left="3406"/>
        <w:rPr>
          <w:rFonts w:ascii="Times New Roman" w:hAnsi="Times New Roman" w:cs="Times New Roman"/>
          <w:i/>
          <w:sz w:val="24"/>
        </w:rPr>
      </w:pPr>
      <w:r w:rsidRPr="00E065F8">
        <w:rPr>
          <w:rFonts w:ascii="Times New Roman" w:hAnsi="Times New Roman" w:cs="Times New Roman"/>
          <w:i/>
          <w:sz w:val="24"/>
        </w:rPr>
        <w:t xml:space="preserve">The main content of this chapter is to collect video data and demonstrate the experimental results. In the end, </w:t>
      </w:r>
      <w:r w:rsidR="00F00245" w:rsidRPr="00E065F8">
        <w:rPr>
          <w:rFonts w:ascii="Times New Roman" w:hAnsi="Times New Roman" w:cs="Times New Roman"/>
          <w:i/>
          <w:sz w:val="24"/>
        </w:rPr>
        <w:t xml:space="preserve">in </w:t>
      </w:r>
      <w:r w:rsidRPr="00E065F8">
        <w:rPr>
          <w:rFonts w:ascii="Times New Roman" w:hAnsi="Times New Roman" w:cs="Times New Roman"/>
          <w:i/>
          <w:sz w:val="24"/>
        </w:rPr>
        <w:t>this chapter</w:t>
      </w:r>
      <w:r w:rsidR="00F00245" w:rsidRPr="00E065F8">
        <w:rPr>
          <w:rFonts w:ascii="Times New Roman" w:hAnsi="Times New Roman" w:cs="Times New Roman"/>
          <w:i/>
          <w:sz w:val="24"/>
        </w:rPr>
        <w:t xml:space="preserve">, we </w:t>
      </w:r>
      <w:r w:rsidRPr="00E065F8">
        <w:rPr>
          <w:rFonts w:ascii="Times New Roman" w:hAnsi="Times New Roman" w:cs="Times New Roman"/>
          <w:i/>
          <w:sz w:val="24"/>
        </w:rPr>
        <w:t>also discuss the limitations of this project.</w:t>
      </w:r>
    </w:p>
    <w:p w14:paraId="456D63AD" w14:textId="77777777" w:rsidR="00AF5CCD" w:rsidRPr="00E065F8" w:rsidRDefault="00AF5CCD" w:rsidP="00AF5CCD">
      <w:pPr>
        <w:widowControl/>
        <w:jc w:val="left"/>
        <w:rPr>
          <w:rFonts w:ascii="Times New Roman" w:hAnsi="Times New Roman" w:cs="Times New Roman"/>
          <w:sz w:val="24"/>
        </w:rPr>
      </w:pPr>
    </w:p>
    <w:p w14:paraId="1095BBE4" w14:textId="77777777" w:rsidR="00AF5CCD" w:rsidRPr="00E065F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E065F8" w:rsidRDefault="00AF5CCD" w:rsidP="00AF5CCD">
      <w:pPr>
        <w:widowControl/>
        <w:jc w:val="left"/>
        <w:rPr>
          <w:rFonts w:ascii="Times New Roman" w:hAnsi="Times New Roman" w:cs="Times New Roman"/>
          <w:sz w:val="24"/>
        </w:rPr>
      </w:pPr>
      <w:r w:rsidRPr="00E065F8">
        <w:rPr>
          <w:rFonts w:ascii="Times New Roman" w:hAnsi="Times New Roman" w:cs="Times New Roman"/>
          <w:kern w:val="0"/>
          <w:sz w:val="24"/>
        </w:rPr>
        <w:br w:type="page"/>
      </w:r>
    </w:p>
    <w:p w14:paraId="5832E105" w14:textId="3EA5E050" w:rsidR="009502B0" w:rsidRPr="00E065F8" w:rsidRDefault="009502B0" w:rsidP="001C2148">
      <w:pPr>
        <w:pStyle w:val="Heading2"/>
        <w:numPr>
          <w:ilvl w:val="1"/>
          <w:numId w:val="18"/>
        </w:numPr>
        <w:spacing w:line="360" w:lineRule="auto"/>
        <w:rPr>
          <w:rFonts w:ascii="Times New Roman" w:hAnsi="Times New Roman" w:cs="Times New Roman"/>
        </w:rPr>
      </w:pPr>
      <w:bookmarkStart w:id="1494" w:name="_Toc184799943"/>
      <w:r w:rsidRPr="00D56B68">
        <w:rPr>
          <w:rFonts w:ascii="Times New Roman" w:hAnsi="Times New Roman" w:cs="Times New Roman"/>
          <w:rPrChange w:id="1495" w:author="Wei Qi Yan" w:date="2024-12-18T19:31:00Z" w16du:dateUtc="2024-12-18T06:31:00Z">
            <w:rPr>
              <w:rFonts w:ascii="Times New Roman" w:hAnsi="Times New Roman" w:cs="Times New Roman" w:hint="eastAsia"/>
            </w:rPr>
          </w:rPrChange>
        </w:rPr>
        <w:lastRenderedPageBreak/>
        <w:t>C</w:t>
      </w:r>
      <w:r w:rsidR="00DA1A7E" w:rsidRPr="00D56B68">
        <w:rPr>
          <w:rFonts w:ascii="Times New Roman" w:hAnsi="Times New Roman" w:cs="Times New Roman"/>
          <w:rPrChange w:id="1496" w:author="Wei Qi Yan" w:date="2024-12-18T19:31:00Z" w16du:dateUtc="2024-12-18T06:31:00Z">
            <w:rPr>
              <w:rFonts w:ascii="Times New Roman" w:hAnsi="Times New Roman" w:cs="Times New Roman" w:hint="eastAsia"/>
            </w:rPr>
          </w:rPrChange>
        </w:rPr>
        <w:t>omputer Vision</w:t>
      </w:r>
      <w:bookmarkEnd w:id="1494"/>
    </w:p>
    <w:p w14:paraId="40D07639" w14:textId="77777777" w:rsidR="006428C7" w:rsidRPr="00E065F8" w:rsidRDefault="00D20ECC"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This section provides a detailed analysis of the results produced by the </w:t>
      </w:r>
      <w:r w:rsidRPr="00D56B68">
        <w:rPr>
          <w:rFonts w:ascii="Times New Roman" w:hAnsi="Times New Roman" w:cs="Times New Roman"/>
          <w:sz w:val="24"/>
          <w:szCs w:val="24"/>
          <w:rPrChange w:id="1497" w:author="Wei Qi Yan" w:date="2024-12-18T19:31:00Z" w16du:dateUtc="2024-12-18T06:31:00Z">
            <w:rPr>
              <w:rFonts w:ascii="Times New Roman" w:hAnsi="Times New Roman" w:cs="Times New Roman" w:hint="eastAsia"/>
              <w:sz w:val="24"/>
              <w:szCs w:val="24"/>
            </w:rPr>
          </w:rPrChange>
        </w:rPr>
        <w:t xml:space="preserve">CV </w:t>
      </w:r>
      <w:r w:rsidRPr="00E065F8">
        <w:rPr>
          <w:rFonts w:ascii="Times New Roman" w:hAnsi="Times New Roman" w:cs="Times New Roman"/>
          <w:sz w:val="24"/>
          <w:szCs w:val="24"/>
        </w:rPr>
        <w:t>models we trained. All training results refer to the model being trained based on our dataset for 300 epochs, with a batch size 16.</w:t>
      </w:r>
    </w:p>
    <w:p w14:paraId="185447F2" w14:textId="6B5350CE" w:rsidR="006428C7" w:rsidRPr="00D56B68" w:rsidRDefault="00CC6EDB" w:rsidP="006428C7">
      <w:pPr>
        <w:pStyle w:val="Heading3"/>
        <w:numPr>
          <w:ilvl w:val="0"/>
          <w:numId w:val="32"/>
        </w:numPr>
        <w:ind w:left="450" w:hanging="450"/>
        <w:rPr>
          <w:rFonts w:ascii="Times New Roman" w:hAnsi="Times New Roman" w:cs="Times New Roman"/>
          <w:rPrChange w:id="1498" w:author="Wei Qi Yan" w:date="2024-12-18T19:31:00Z" w16du:dateUtc="2024-12-18T06:31:00Z">
            <w:rPr/>
          </w:rPrChange>
        </w:rPr>
      </w:pPr>
      <w:bookmarkStart w:id="1499" w:name="_Toc184799944"/>
      <w:r w:rsidRPr="00D56B68">
        <w:rPr>
          <w:rFonts w:ascii="Times New Roman" w:hAnsi="Times New Roman" w:cs="Times New Roman"/>
          <w:rPrChange w:id="1500" w:author="Wei Qi Yan" w:date="2024-12-18T19:31:00Z" w16du:dateUtc="2024-12-18T06:31:00Z">
            <w:rPr/>
          </w:rPrChange>
        </w:rPr>
        <w:t>Ball Detection</w:t>
      </w:r>
      <w:bookmarkEnd w:id="1499"/>
    </w:p>
    <w:p w14:paraId="7A6F87CE" w14:textId="77777777" w:rsidR="00CC6EDB" w:rsidRPr="00E065F8" w:rsidRDefault="00CC6EDB"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performance was evaluated by comparing it with two benchmark models: YOLOv8 and YOLO11m. The evaluation focused on precision, recall, mAP@50, mAP@50:95, and training time. As shown in Table 1,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Pr="00D56B68">
        <w:rPr>
          <w:rFonts w:ascii="Times New Roman" w:hAnsi="Times New Roman" w:cs="Times New Roman"/>
          <w:sz w:val="24"/>
          <w:szCs w:val="24"/>
          <w:rPrChange w:id="1501" w:author="Wei Qi Yan" w:date="2024-12-18T19:31:00Z" w16du:dateUtc="2024-12-18T06:31:00Z">
            <w:rPr>
              <w:rFonts w:ascii="Times New Roman" w:hAnsi="Times New Roman" w:cs="Times New Roman" w:hint="eastAsia"/>
              <w:sz w:val="24"/>
              <w:szCs w:val="24"/>
            </w:rPr>
          </w:rPrChange>
        </w:rPr>
        <w:t>.</w:t>
      </w:r>
    </w:p>
    <w:p w14:paraId="347B610B" w14:textId="77777777" w:rsidR="00EE5BE3" w:rsidRPr="00E065F8" w:rsidRDefault="00EE5BE3" w:rsidP="00EE5BE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the context of these metrics, </w:t>
      </w:r>
      <w:proofErr w:type="spellStart"/>
      <w:r w:rsidRPr="00E065F8">
        <w:rPr>
          <w:rFonts w:ascii="Times New Roman" w:hAnsi="Times New Roman" w:cs="Times New Roman"/>
          <w:sz w:val="24"/>
          <w:szCs w:val="24"/>
        </w:rPr>
        <w:t>mAP</w:t>
      </w:r>
      <w:proofErr w:type="spellEnd"/>
      <w:r w:rsidRPr="00E065F8">
        <w:rPr>
          <w:rFonts w:ascii="Times New Roman" w:hAnsi="Times New Roman" w:cs="Times New Roman"/>
          <w:sz w:val="24"/>
          <w:szCs w:val="24"/>
        </w:rPr>
        <w:t xml:space="preserve"> (mean Average Precision) serves as a critical evaluation indicator, measuring the average precision across different classes. mAP@50 denotes the </w:t>
      </w:r>
      <w:proofErr w:type="spellStart"/>
      <w:r w:rsidRPr="00E065F8">
        <w:rPr>
          <w:rFonts w:ascii="Times New Roman" w:hAnsi="Times New Roman" w:cs="Times New Roman"/>
          <w:sz w:val="24"/>
          <w:szCs w:val="24"/>
        </w:rPr>
        <w:t>mAP</w:t>
      </w:r>
      <w:proofErr w:type="spellEnd"/>
      <w:r w:rsidRPr="00E065F8">
        <w:rPr>
          <w:rFonts w:ascii="Times New Roman" w:hAnsi="Times New Roman" w:cs="Times New Roman"/>
          <w:sz w:val="24"/>
          <w:szCs w:val="24"/>
        </w:rPr>
        <w:t xml:space="preserve"> at a 50% threshold of </w:t>
      </w:r>
      <w:proofErr w:type="spellStart"/>
      <w:r w:rsidRPr="00E065F8">
        <w:rPr>
          <w:rFonts w:ascii="Times New Roman" w:hAnsi="Times New Roman" w:cs="Times New Roman"/>
          <w:sz w:val="24"/>
          <w:szCs w:val="24"/>
        </w:rPr>
        <w:t>IoU</w:t>
      </w:r>
      <w:proofErr w:type="spellEnd"/>
      <w:r w:rsidRPr="00E065F8">
        <w:rPr>
          <w:rFonts w:ascii="Times New Roman" w:hAnsi="Times New Roman" w:cs="Times New Roman"/>
          <w:sz w:val="24"/>
          <w:szCs w:val="24"/>
        </w:rPr>
        <w:t xml:space="preserve"> (Intersection over Union). Formally, the average precision (AP) for a specific class is computed as the area under the precision-recall curve:</w:t>
      </w:r>
    </w:p>
    <w:p w14:paraId="7C46A05C" w14:textId="74BCE7CA" w:rsidR="00EE5BE3" w:rsidRPr="00E065F8" w:rsidRDefault="00EE5BE3" w:rsidP="00EE5BE3">
      <w:pPr>
        <w:spacing w:before="160" w:after="160"/>
        <w:ind w:left="2268"/>
        <w:jc w:val="right"/>
        <w:rPr>
          <w:rFonts w:ascii="Times New Roman" w:hAnsi="Times New Roman" w:cs="Times New Roman"/>
          <w:sz w:val="24"/>
          <w:szCs w:val="24"/>
        </w:rPr>
      </w:pPr>
      <m:oMath>
        <m:r>
          <w:rPr>
            <w:rFonts w:ascii="Cambria Math" w:hAnsi="Cambria Math" w:cs="Times New Roman"/>
            <w:sz w:val="24"/>
            <w:szCs w:val="24"/>
          </w:rPr>
          <m:t>AP=</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dr</m:t>
            </m:r>
          </m:e>
        </m:nary>
      </m:oMath>
      <w:r w:rsidRPr="00E065F8">
        <w:rPr>
          <w:rFonts w:ascii="Times New Roman" w:hAnsi="Times New Roman" w:cs="Times New Roman"/>
          <w:sz w:val="24"/>
          <w:szCs w:val="24"/>
        </w:rPr>
        <w:t xml:space="preserve">                                    (</w:t>
      </w:r>
      <w:r w:rsidR="00D91299" w:rsidRPr="00E065F8">
        <w:rPr>
          <w:rFonts w:ascii="Times New Roman" w:hAnsi="Times New Roman" w:cs="Times New Roman"/>
          <w:sz w:val="24"/>
          <w:szCs w:val="24"/>
        </w:rPr>
        <w:t>5</w:t>
      </w:r>
      <w:r w:rsidRPr="00E065F8">
        <w:rPr>
          <w:rFonts w:ascii="Times New Roman" w:hAnsi="Times New Roman" w:cs="Times New Roman"/>
          <w:sz w:val="24"/>
          <w:szCs w:val="24"/>
        </w:rPr>
        <w:t>)</w:t>
      </w:r>
    </w:p>
    <w:p w14:paraId="3C82E08F" w14:textId="77777777" w:rsidR="00EE5BE3" w:rsidRPr="00D56B68" w:rsidRDefault="00EE5BE3" w:rsidP="00EE5BE3">
      <w:pPr>
        <w:pStyle w:val="MDPI31text"/>
        <w:rPr>
          <w:rFonts w:ascii="Times New Roman" w:eastAsiaTheme="minorEastAsia" w:hAnsi="Times New Roman"/>
          <w:lang w:eastAsia="zh-CN"/>
          <w:rPrChange w:id="1502" w:author="Wei Qi Yan" w:date="2024-12-18T19:31:00Z" w16du:dateUtc="2024-12-18T06:31:00Z">
            <w:rPr>
              <w:rFonts w:eastAsiaTheme="minorEastAsia"/>
              <w:lang w:eastAsia="zh-CN"/>
            </w:rPr>
          </w:rPrChange>
        </w:rPr>
      </w:pPr>
    </w:p>
    <w:p w14:paraId="03EDA099" w14:textId="77777777" w:rsidR="00EE5BE3" w:rsidRPr="00E065F8" w:rsidRDefault="00EE5BE3" w:rsidP="00EE5BE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w:t>
      </w:r>
      <w:proofErr w:type="spellStart"/>
      <w:r w:rsidRPr="00E065F8">
        <w:rPr>
          <w:rFonts w:ascii="Times New Roman" w:hAnsi="Times New Roman" w:cs="Times New Roman"/>
          <w:sz w:val="24"/>
          <w:szCs w:val="24"/>
        </w:rPr>
        <w:t>mAP</w:t>
      </w:r>
      <w:proofErr w:type="spellEnd"/>
      <w:r w:rsidRPr="00E065F8">
        <w:rPr>
          <w:rFonts w:ascii="Times New Roman" w:hAnsi="Times New Roman" w:cs="Times New Roman"/>
          <w:sz w:val="24"/>
          <w:szCs w:val="24"/>
        </w:rPr>
        <w:t xml:space="preserve"> is then derived as the mean of AP values across all classes:</w:t>
      </w:r>
    </w:p>
    <w:p w14:paraId="4E36CE78" w14:textId="5B385BCB" w:rsidR="00EE5BE3" w:rsidRPr="00E065F8" w:rsidRDefault="00EE5BE3" w:rsidP="00EE5BE3">
      <w:pPr>
        <w:spacing w:before="160" w:after="160"/>
        <w:jc w:val="right"/>
        <w:rPr>
          <w:rFonts w:ascii="Times New Roman" w:hAnsi="Times New Roman" w:cs="Times New Roman"/>
          <w:sz w:val="24"/>
          <w:szCs w:val="24"/>
        </w:rPr>
      </w:pPr>
      <m:oMath>
        <m:r>
          <w:rPr>
            <w:rFonts w:ascii="Cambria Math" w:hAnsi="Cambria Math" w:cs="Times New Roman"/>
            <w:sz w:val="24"/>
            <w:szCs w:val="24"/>
          </w:rPr>
          <m:t>mAP=</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nc</m:t>
            </m:r>
          </m:den>
        </m:f>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AP</m:t>
            </m:r>
          </m:e>
        </m:nary>
      </m:oMath>
      <w:r w:rsidRPr="00E065F8">
        <w:rPr>
          <w:rFonts w:ascii="Times New Roman" w:hAnsi="Times New Roman" w:cs="Times New Roman"/>
          <w:sz w:val="24"/>
          <w:szCs w:val="24"/>
        </w:rPr>
        <w:t xml:space="preserve">                                    (</w:t>
      </w:r>
      <w:r w:rsidR="00D91299" w:rsidRPr="00E065F8">
        <w:rPr>
          <w:rFonts w:ascii="Times New Roman" w:hAnsi="Times New Roman" w:cs="Times New Roman"/>
          <w:sz w:val="24"/>
          <w:szCs w:val="24"/>
        </w:rPr>
        <w:t>6</w:t>
      </w:r>
      <w:r w:rsidRPr="00E065F8">
        <w:rPr>
          <w:rFonts w:ascii="Times New Roman" w:hAnsi="Times New Roman" w:cs="Times New Roman"/>
          <w:sz w:val="24"/>
          <w:szCs w:val="24"/>
        </w:rPr>
        <w:t>)</w:t>
      </w:r>
    </w:p>
    <w:p w14:paraId="279BB6F9" w14:textId="77777777" w:rsidR="00EE5BE3" w:rsidRPr="00D56B68" w:rsidRDefault="00EE5BE3" w:rsidP="00EE5BE3">
      <w:pPr>
        <w:pStyle w:val="MDPI31text"/>
        <w:rPr>
          <w:rFonts w:ascii="Times New Roman" w:eastAsiaTheme="minorEastAsia" w:hAnsi="Times New Roman"/>
          <w:lang w:eastAsia="zh-CN"/>
          <w:rPrChange w:id="1503" w:author="Wei Qi Yan" w:date="2024-12-18T19:31:00Z" w16du:dateUtc="2024-12-18T06:31:00Z">
            <w:rPr>
              <w:rFonts w:eastAsiaTheme="minorEastAsia"/>
              <w:lang w:eastAsia="zh-CN"/>
            </w:rPr>
          </w:rPrChange>
        </w:rPr>
      </w:pPr>
    </w:p>
    <w:p w14:paraId="1BC73F15" w14:textId="7C44BAF2" w:rsidR="00EE5BE3" w:rsidRPr="00E065F8" w:rsidRDefault="00D618E2" w:rsidP="00EE5BE3">
      <w:pPr>
        <w:spacing w:line="360" w:lineRule="auto"/>
        <w:ind w:firstLine="360"/>
        <w:rPr>
          <w:rFonts w:ascii="Times New Roman" w:hAnsi="Times New Roman" w:cs="Times New Roman"/>
          <w:sz w:val="24"/>
          <w:szCs w:val="24"/>
        </w:rPr>
      </w:pPr>
      <m:oMath>
        <m:r>
          <w:rPr>
            <w:rFonts w:ascii="Cambria Math" w:hAnsi="Cambria Math" w:cs="Times New Roman"/>
            <w:sz w:val="24"/>
            <w:szCs w:val="24"/>
          </w:rPr>
          <m:t>nc</m:t>
        </m:r>
      </m:oMath>
      <w:r w:rsidRPr="00E065F8">
        <w:rPr>
          <w:rFonts w:ascii="Times New Roman" w:hAnsi="Times New Roman" w:cs="Times New Roman"/>
          <w:sz w:val="24"/>
          <w:szCs w:val="24"/>
        </w:rPr>
        <w:t xml:space="preserve"> </w:t>
      </w:r>
      <w:r w:rsidR="00EE5BE3" w:rsidRPr="00E065F8">
        <w:rPr>
          <w:rFonts w:ascii="Times New Roman" w:hAnsi="Times New Roman" w:cs="Times New Roman"/>
          <w:sz w:val="24"/>
          <w:szCs w:val="24"/>
        </w:rPr>
        <w:t xml:space="preserve">is the total number of classes. Additionally, the stricter mAP@50:95 metric computes </w:t>
      </w:r>
      <w:proofErr w:type="spellStart"/>
      <w:r w:rsidR="00EE5BE3" w:rsidRPr="00E065F8">
        <w:rPr>
          <w:rFonts w:ascii="Times New Roman" w:hAnsi="Times New Roman" w:cs="Times New Roman"/>
          <w:sz w:val="24"/>
          <w:szCs w:val="24"/>
        </w:rPr>
        <w:t>mAP</w:t>
      </w:r>
      <w:proofErr w:type="spellEnd"/>
      <w:r w:rsidR="00EE5BE3" w:rsidRPr="00E065F8">
        <w:rPr>
          <w:rFonts w:ascii="Times New Roman" w:hAnsi="Times New Roman" w:cs="Times New Roman"/>
          <w:sz w:val="24"/>
          <w:szCs w:val="24"/>
        </w:rPr>
        <w:t xml:space="preserve"> values across </w:t>
      </w:r>
      <w:proofErr w:type="spellStart"/>
      <w:r w:rsidR="00EE5BE3" w:rsidRPr="00E065F8">
        <w:rPr>
          <w:rFonts w:ascii="Times New Roman" w:hAnsi="Times New Roman" w:cs="Times New Roman"/>
          <w:sz w:val="24"/>
          <w:szCs w:val="24"/>
        </w:rPr>
        <w:t>IoU</w:t>
      </w:r>
      <w:proofErr w:type="spellEnd"/>
      <w:r w:rsidR="00EE5BE3" w:rsidRPr="00E065F8">
        <w:rPr>
          <w:rFonts w:ascii="Times New Roman" w:hAnsi="Times New Roman" w:cs="Times New Roman"/>
          <w:sz w:val="24"/>
          <w:szCs w:val="24"/>
        </w:rPr>
        <w:t xml:space="preserve"> thresholds ranging from 50% to 95%, providing a more comprehensive evaluation of model performance.</w:t>
      </w:r>
    </w:p>
    <w:p w14:paraId="17151851" w14:textId="77777777" w:rsidR="00EE5BE3" w:rsidRPr="00E065F8" w:rsidRDefault="00EE5BE3" w:rsidP="00947B65">
      <w:pPr>
        <w:spacing w:line="360" w:lineRule="auto"/>
        <w:ind w:firstLine="360"/>
        <w:rPr>
          <w:rFonts w:ascii="Times New Roman" w:hAnsi="Times New Roman" w:cs="Times New Roman"/>
          <w:sz w:val="24"/>
          <w:szCs w:val="24"/>
        </w:rPr>
      </w:pPr>
    </w:p>
    <w:p w14:paraId="23B9D117" w14:textId="77777777" w:rsidR="00CC6EDB" w:rsidRPr="00D56B68" w:rsidRDefault="00CC6EDB" w:rsidP="00CC6EDB">
      <w:pPr>
        <w:pStyle w:val="MDPI31text"/>
        <w:ind w:left="0" w:firstLine="0"/>
        <w:rPr>
          <w:rFonts w:ascii="Times New Roman" w:eastAsiaTheme="minorEastAsia" w:hAnsi="Times New Roman"/>
          <w:highlight w:val="red"/>
          <w:lang w:val="en-NZ" w:eastAsia="zh-CN"/>
          <w:rPrChange w:id="1504" w:author="Wei Qi Yan" w:date="2024-12-18T19:31:00Z" w16du:dateUtc="2024-12-18T06:31:00Z">
            <w:rPr>
              <w:rFonts w:eastAsiaTheme="minorEastAsia"/>
              <w:highlight w:val="red"/>
              <w:lang w:val="en-NZ" w:eastAsia="zh-CN"/>
            </w:rPr>
          </w:rPrChange>
        </w:rPr>
      </w:pPr>
    </w:p>
    <w:p w14:paraId="4D4700B4" w14:textId="5F5CC299" w:rsidR="00EC7BA5" w:rsidRPr="00E065F8" w:rsidRDefault="00EC7BA5" w:rsidP="00EC7BA5">
      <w:pPr>
        <w:pStyle w:val="Caption"/>
        <w:keepNext/>
        <w:jc w:val="center"/>
        <w:rPr>
          <w:rFonts w:ascii="Times New Roman" w:hAnsi="Times New Roman" w:cs="Times New Roman"/>
          <w:sz w:val="24"/>
          <w:szCs w:val="24"/>
        </w:rPr>
      </w:pPr>
      <w:bookmarkStart w:id="1505" w:name="_Toc185401523"/>
      <w:r w:rsidRPr="00E065F8">
        <w:rPr>
          <w:rFonts w:ascii="Times New Roman" w:hAnsi="Times New Roman" w:cs="Times New Roman"/>
          <w:sz w:val="24"/>
          <w:szCs w:val="24"/>
        </w:rPr>
        <w:t xml:space="preserve">Table </w:t>
      </w:r>
      <w:r w:rsidRPr="00E065F8">
        <w:rPr>
          <w:rFonts w:ascii="Times New Roman" w:hAnsi="Times New Roman" w:cs="Times New Roman"/>
          <w:sz w:val="24"/>
          <w:szCs w:val="24"/>
        </w:rPr>
        <w:fldChar w:fldCharType="begin"/>
      </w:r>
      <w:r w:rsidRPr="00E065F8">
        <w:rPr>
          <w:rFonts w:ascii="Times New Roman" w:hAnsi="Times New Roman" w:cs="Times New Roman"/>
          <w:sz w:val="24"/>
          <w:szCs w:val="24"/>
        </w:rPr>
        <w:instrText xml:space="preserve"> SEQ Table \* ARABIC </w:instrText>
      </w:r>
      <w:r w:rsidRPr="00E065F8">
        <w:rPr>
          <w:rFonts w:ascii="Times New Roman" w:hAnsi="Times New Roman" w:cs="Times New Roman"/>
          <w:sz w:val="24"/>
          <w:szCs w:val="24"/>
        </w:rPr>
        <w:fldChar w:fldCharType="separate"/>
      </w:r>
      <w:r w:rsidRPr="00E065F8">
        <w:rPr>
          <w:rFonts w:ascii="Times New Roman" w:hAnsi="Times New Roman" w:cs="Times New Roman"/>
          <w:noProof/>
          <w:sz w:val="24"/>
          <w:szCs w:val="24"/>
        </w:rPr>
        <w:t>1</w:t>
      </w:r>
      <w:r w:rsidRPr="00E065F8">
        <w:rPr>
          <w:rFonts w:ascii="Times New Roman" w:hAnsi="Times New Roman" w:cs="Times New Roman"/>
          <w:sz w:val="24"/>
          <w:szCs w:val="24"/>
        </w:rPr>
        <w:fldChar w:fldCharType="end"/>
      </w:r>
      <w:r w:rsidRPr="00E065F8">
        <w:rPr>
          <w:rFonts w:ascii="Times New Roman" w:hAnsi="Times New Roman" w:cs="Times New Roman"/>
          <w:sz w:val="24"/>
          <w:szCs w:val="24"/>
        </w:rPr>
        <w:t xml:space="preserve"> Performance values of YOLOv8, </w:t>
      </w:r>
      <w:r w:rsidRPr="00D56B68">
        <w:rPr>
          <w:rFonts w:ascii="Times New Roman" w:hAnsi="Times New Roman" w:cs="Times New Roman"/>
          <w:sz w:val="24"/>
          <w:szCs w:val="24"/>
          <w:rPrChange w:id="1506" w:author="Wei Qi Yan" w:date="2024-12-18T19:31:00Z" w16du:dateUtc="2024-12-18T06:31:00Z">
            <w:rPr>
              <w:rFonts w:ascii="Times New Roman" w:hAnsi="Times New Roman" w:cs="Times New Roman" w:hint="eastAsia"/>
              <w:sz w:val="24"/>
              <w:szCs w:val="24"/>
            </w:rPr>
          </w:rPrChange>
        </w:rPr>
        <w:t>YOLO</w:t>
      </w:r>
      <w:r w:rsidRPr="00E065F8">
        <w:rPr>
          <w:rFonts w:ascii="Times New Roman" w:hAnsi="Times New Roman" w:cs="Times New Roman"/>
          <w:sz w:val="24"/>
          <w:szCs w:val="24"/>
        </w:rPr>
        <w:t>11m and this work</w:t>
      </w:r>
      <w:bookmarkEnd w:id="1505"/>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D56B68"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D56B68" w:rsidRDefault="00CC6EDB" w:rsidP="00744480">
            <w:pPr>
              <w:jc w:val="left"/>
              <w:rPr>
                <w:rFonts w:ascii="Times New Roman" w:eastAsia="DengXian" w:hAnsi="Times New Roman" w:cs="Times New Roman"/>
                <w:rPrChange w:id="1507" w:author="Wei Qi Yan" w:date="2024-12-18T19:31:00Z" w16du:dateUtc="2024-12-18T06:31:00Z">
                  <w:rPr>
                    <w:rFonts w:eastAsia="DengXian"/>
                  </w:rPr>
                </w:rPrChange>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Training Time</w:t>
            </w:r>
          </w:p>
        </w:tc>
      </w:tr>
      <w:tr w:rsidR="00CC6EDB" w:rsidRPr="00D56B68"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YOLOv8</w:t>
            </w:r>
          </w:p>
          <w:p w14:paraId="45DA3AEE" w14:textId="77777777" w:rsidR="00CC6EDB" w:rsidRPr="00E065F8"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75.40%</w:t>
            </w:r>
          </w:p>
          <w:p w14:paraId="1D407D35" w14:textId="77777777" w:rsidR="00CC6EDB" w:rsidRPr="00E065F8"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81.30%</w:t>
            </w:r>
          </w:p>
          <w:p w14:paraId="5C106C65" w14:textId="77777777" w:rsidR="00CC6EDB" w:rsidRPr="00E065F8"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36.30%</w:t>
            </w:r>
          </w:p>
          <w:p w14:paraId="17D05108" w14:textId="77777777" w:rsidR="00CC6EDB" w:rsidRPr="00E065F8"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3hrs24mins</w:t>
            </w:r>
          </w:p>
          <w:p w14:paraId="6C412CED" w14:textId="77777777" w:rsidR="00CC6EDB" w:rsidRPr="00E065F8" w:rsidRDefault="00CC6EDB" w:rsidP="00EA7242">
            <w:pPr>
              <w:spacing w:line="360" w:lineRule="auto"/>
              <w:rPr>
                <w:rFonts w:ascii="Times New Roman" w:hAnsi="Times New Roman" w:cs="Times New Roman"/>
                <w:sz w:val="24"/>
                <w:szCs w:val="24"/>
              </w:rPr>
            </w:pPr>
          </w:p>
        </w:tc>
      </w:tr>
      <w:tr w:rsidR="00CC6EDB" w:rsidRPr="00D56B68"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81.25%</w:t>
            </w:r>
          </w:p>
          <w:p w14:paraId="1EF3C896" w14:textId="77777777" w:rsidR="00CC6EDB" w:rsidRPr="00E065F8"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84.12%</w:t>
            </w:r>
          </w:p>
          <w:p w14:paraId="31A006C8" w14:textId="77777777" w:rsidR="00CC6EDB" w:rsidRPr="00E065F8"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38.12%</w:t>
            </w:r>
          </w:p>
          <w:p w14:paraId="685A6BE9" w14:textId="77777777" w:rsidR="00CC6EDB" w:rsidRPr="00E065F8"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4hrs59mins</w:t>
            </w:r>
          </w:p>
          <w:p w14:paraId="1D7699B2" w14:textId="77777777" w:rsidR="00CC6EDB" w:rsidRPr="00E065F8" w:rsidRDefault="00CC6EDB" w:rsidP="00EA7242">
            <w:pPr>
              <w:spacing w:line="360" w:lineRule="auto"/>
              <w:rPr>
                <w:rFonts w:ascii="Times New Roman" w:hAnsi="Times New Roman" w:cs="Times New Roman"/>
                <w:sz w:val="24"/>
                <w:szCs w:val="24"/>
              </w:rPr>
            </w:pPr>
          </w:p>
        </w:tc>
      </w:tr>
      <w:tr w:rsidR="00CC6EDB" w:rsidRPr="00D56B68"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83.37%</w:t>
            </w:r>
          </w:p>
          <w:p w14:paraId="44D82821" w14:textId="77777777" w:rsidR="00CC6EDB" w:rsidRPr="00E065F8"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86.87%</w:t>
            </w:r>
          </w:p>
          <w:p w14:paraId="11B3EA4B" w14:textId="77777777" w:rsidR="00CC6EDB" w:rsidRPr="00E065F8"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39.84%</w:t>
            </w:r>
          </w:p>
          <w:p w14:paraId="4FC77D28" w14:textId="77777777" w:rsidR="00CC6EDB" w:rsidRPr="00E065F8"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4hrs33mins</w:t>
            </w:r>
          </w:p>
          <w:p w14:paraId="6A24743C" w14:textId="77777777" w:rsidR="00CC6EDB" w:rsidRPr="00E065F8" w:rsidRDefault="00CC6EDB" w:rsidP="00EA7242">
            <w:pPr>
              <w:spacing w:line="360" w:lineRule="auto"/>
              <w:rPr>
                <w:rFonts w:ascii="Times New Roman" w:hAnsi="Times New Roman" w:cs="Times New Roman"/>
                <w:sz w:val="24"/>
                <w:szCs w:val="24"/>
              </w:rPr>
            </w:pPr>
          </w:p>
        </w:tc>
      </w:tr>
    </w:tbl>
    <w:p w14:paraId="7F2CCC42" w14:textId="77777777" w:rsidR="00CC6EDB" w:rsidRPr="00D56B68" w:rsidRDefault="00CC6EDB" w:rsidP="00CC6EDB">
      <w:pPr>
        <w:pStyle w:val="MDPI31text"/>
        <w:ind w:left="0" w:firstLine="0"/>
        <w:rPr>
          <w:rFonts w:ascii="Times New Roman" w:eastAsiaTheme="minorEastAsia" w:hAnsi="Times New Roman"/>
          <w:highlight w:val="red"/>
          <w:lang w:val="en-NZ" w:eastAsia="zh-CN"/>
          <w:rPrChange w:id="1508" w:author="Wei Qi Yan" w:date="2024-12-18T19:31:00Z" w16du:dateUtc="2024-12-18T06:31:00Z">
            <w:rPr>
              <w:rFonts w:eastAsiaTheme="minorEastAsia"/>
              <w:highlight w:val="red"/>
              <w:lang w:val="en-NZ" w:eastAsia="zh-CN"/>
            </w:rPr>
          </w:rPrChange>
        </w:rPr>
      </w:pPr>
    </w:p>
    <w:p w14:paraId="74A5026D" w14:textId="7B35075E" w:rsidR="00CC6EDB" w:rsidRPr="00E065F8" w:rsidRDefault="00CC6EDB"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progression of these metrics over 300 training epochs is illustrated in Fig</w:t>
      </w:r>
      <w:r w:rsidR="00AF6039" w:rsidRPr="00D56B68">
        <w:rPr>
          <w:rFonts w:ascii="Times New Roman" w:hAnsi="Times New Roman" w:cs="Times New Roman"/>
          <w:sz w:val="24"/>
          <w:szCs w:val="24"/>
          <w:rPrChange w:id="1509" w:author="Wei Qi Yan" w:date="2024-12-18T19:31:00Z" w16du:dateUtc="2024-12-18T06:31:00Z">
            <w:rPr>
              <w:rFonts w:ascii="Times New Roman" w:hAnsi="Times New Roman" w:cs="Times New Roman" w:hint="eastAsia"/>
              <w:sz w:val="24"/>
              <w:szCs w:val="24"/>
            </w:rPr>
          </w:rPrChange>
        </w:rPr>
        <w:t>.</w:t>
      </w:r>
      <w:r w:rsidR="00663A2E" w:rsidRPr="00D56B68">
        <w:rPr>
          <w:rFonts w:ascii="Times New Roman" w:hAnsi="Times New Roman" w:cs="Times New Roman"/>
          <w:sz w:val="24"/>
          <w:szCs w:val="24"/>
          <w:rPrChange w:id="1510" w:author="Wei Qi Yan" w:date="2024-12-18T19:31:00Z" w16du:dateUtc="2024-12-18T06:31:00Z">
            <w:rPr>
              <w:rFonts w:ascii="Times New Roman" w:hAnsi="Times New Roman" w:cs="Times New Roman" w:hint="eastAsia"/>
              <w:sz w:val="24"/>
              <w:szCs w:val="24"/>
            </w:rPr>
          </w:rPrChange>
        </w:rPr>
        <w:t xml:space="preserve"> </w:t>
      </w:r>
      <w:r w:rsidR="00AF6039" w:rsidRPr="00D56B68">
        <w:rPr>
          <w:rFonts w:ascii="Times New Roman" w:hAnsi="Times New Roman" w:cs="Times New Roman"/>
          <w:sz w:val="24"/>
          <w:szCs w:val="24"/>
          <w:rPrChange w:id="1511" w:author="Wei Qi Yan" w:date="2024-12-18T19:31:00Z" w16du:dateUtc="2024-12-18T06:31:00Z">
            <w:rPr>
              <w:rFonts w:ascii="Times New Roman" w:hAnsi="Times New Roman" w:cs="Times New Roman" w:hint="eastAsia"/>
              <w:sz w:val="24"/>
              <w:szCs w:val="24"/>
            </w:rPr>
          </w:rPrChange>
        </w:rPr>
        <w:t>1</w:t>
      </w:r>
      <w:r w:rsidR="007676EA" w:rsidRPr="00D56B68">
        <w:rPr>
          <w:rFonts w:ascii="Times New Roman" w:hAnsi="Times New Roman" w:cs="Times New Roman"/>
          <w:sz w:val="24"/>
          <w:szCs w:val="24"/>
          <w:rPrChange w:id="1512" w:author="Wei Qi Yan" w:date="2024-12-18T19:31:00Z" w16du:dateUtc="2024-12-18T06:31:00Z">
            <w:rPr>
              <w:rFonts w:ascii="Times New Roman" w:hAnsi="Times New Roman" w:cs="Times New Roman" w:hint="eastAsia"/>
              <w:sz w:val="24"/>
              <w:szCs w:val="24"/>
            </w:rPr>
          </w:rPrChange>
        </w:rPr>
        <w:t>4</w:t>
      </w:r>
      <w:r w:rsidRPr="00E065F8">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D56B68">
        <w:rPr>
          <w:rFonts w:ascii="Times New Roman" w:hAnsi="Times New Roman" w:cs="Times New Roman"/>
          <w:sz w:val="24"/>
          <w:szCs w:val="24"/>
          <w:rPrChange w:id="1513" w:author="Wei Qi Yan" w:date="2024-12-18T19:31:00Z" w16du:dateUtc="2024-12-18T06:31:00Z">
            <w:rPr>
              <w:rFonts w:ascii="Times New Roman" w:hAnsi="Times New Roman" w:cs="Times New Roman" w:hint="eastAsia"/>
              <w:sz w:val="24"/>
              <w:szCs w:val="24"/>
            </w:rPr>
          </w:rPrChange>
        </w:rPr>
        <w:t>more significant</w:t>
      </w:r>
      <w:r w:rsidRPr="00E065F8">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w:t>
      </w:r>
      <w:proofErr w:type="spellStart"/>
      <w:r w:rsidRPr="00E065F8">
        <w:rPr>
          <w:rFonts w:ascii="Times New Roman" w:hAnsi="Times New Roman" w:cs="Times New Roman"/>
          <w:sz w:val="24"/>
          <w:szCs w:val="24"/>
        </w:rPr>
        <w:t>IoU</w:t>
      </w:r>
      <w:proofErr w:type="spellEnd"/>
      <w:r w:rsidRPr="00E065F8">
        <w:rPr>
          <w:rFonts w:ascii="Times New Roman" w:hAnsi="Times New Roman" w:cs="Times New Roman"/>
          <w:sz w:val="24"/>
          <w:szCs w:val="24"/>
        </w:rPr>
        <w:t xml:space="preserve"> threshold of 0.5. </w:t>
      </w:r>
      <w:r w:rsidRPr="00D56B68">
        <w:rPr>
          <w:rFonts w:ascii="Times New Roman" w:hAnsi="Times New Roman" w:cs="Times New Roman"/>
          <w:sz w:val="24"/>
          <w:szCs w:val="24"/>
          <w:rPrChange w:id="1514" w:author="Wei Qi Yan" w:date="2024-12-18T19:31:00Z" w16du:dateUtc="2024-12-18T06:31:00Z">
            <w:rPr>
              <w:rFonts w:ascii="Times New Roman" w:hAnsi="Times New Roman" w:cs="Times New Roman" w:hint="eastAsia"/>
              <w:sz w:val="24"/>
              <w:szCs w:val="24"/>
            </w:rPr>
          </w:rPrChange>
        </w:rPr>
        <w:t>Our model shows steady improvement f</w:t>
      </w:r>
      <w:r w:rsidRPr="00E065F8">
        <w:rPr>
          <w:rFonts w:ascii="Times New Roman" w:hAnsi="Times New Roman" w:cs="Times New Roman"/>
          <w:sz w:val="24"/>
          <w:szCs w:val="24"/>
        </w:rPr>
        <w:t xml:space="preserve">or the stricter mAP@50:95 metric, surpassing the performance of YOLOv8 and YOLO11m and confirming its reliability across a range of </w:t>
      </w:r>
      <w:proofErr w:type="spellStart"/>
      <w:r w:rsidRPr="00E065F8">
        <w:rPr>
          <w:rFonts w:ascii="Times New Roman" w:hAnsi="Times New Roman" w:cs="Times New Roman"/>
          <w:sz w:val="24"/>
          <w:szCs w:val="24"/>
        </w:rPr>
        <w:t>IoU</w:t>
      </w:r>
      <w:proofErr w:type="spellEnd"/>
      <w:r w:rsidRPr="00E065F8">
        <w:rPr>
          <w:rFonts w:ascii="Times New Roman" w:hAnsi="Times New Roman" w:cs="Times New Roman"/>
          <w:sz w:val="24"/>
          <w:szCs w:val="24"/>
        </w:rPr>
        <w:t xml:space="preserve"> thresholds.</w:t>
      </w:r>
    </w:p>
    <w:p w14:paraId="2787A4EB" w14:textId="77777777" w:rsidR="006428C7" w:rsidRPr="00D56B68" w:rsidRDefault="006428C7" w:rsidP="006428C7">
      <w:pPr>
        <w:rPr>
          <w:rFonts w:ascii="Times New Roman" w:hAnsi="Times New Roman" w:cs="Times New Roman"/>
          <w:rPrChange w:id="1515" w:author="Wei Qi Yan" w:date="2024-12-18T19:31:00Z" w16du:dateUtc="2024-12-18T06:31:00Z">
            <w:rPr/>
          </w:rPrChange>
        </w:rPr>
      </w:pPr>
    </w:p>
    <w:p w14:paraId="25EC2789" w14:textId="77777777" w:rsidR="00194F07" w:rsidRPr="00D56B68" w:rsidRDefault="00CC6EDB" w:rsidP="00194F07">
      <w:pPr>
        <w:keepNext/>
        <w:rPr>
          <w:rFonts w:ascii="Times New Roman" w:hAnsi="Times New Roman" w:cs="Times New Roman"/>
          <w:rPrChange w:id="1516" w:author="Wei Qi Yan" w:date="2024-12-18T19:31:00Z" w16du:dateUtc="2024-12-18T06:31:00Z">
            <w:rPr/>
          </w:rPrChange>
        </w:rPr>
      </w:pPr>
      <w:r w:rsidRPr="00D56B68">
        <w:rPr>
          <w:rFonts w:ascii="Times New Roman" w:hAnsi="Times New Roman" w:cs="Times New Roman"/>
          <w:noProof/>
          <w:rPrChange w:id="1517" w:author="Wei Qi Yan" w:date="2024-12-18T19:31:00Z" w16du:dateUtc="2024-12-18T06:31:00Z">
            <w:rPr>
              <w:noProof/>
            </w:rPr>
          </w:rPrChange>
        </w:rPr>
        <w:lastRenderedPageBreak/>
        <w:drawing>
          <wp:inline distT="0" distB="0" distL="0" distR="0" wp14:anchorId="0689E204" wp14:editId="79BE1B1C">
            <wp:extent cx="5667324" cy="4722950"/>
            <wp:effectExtent l="0" t="0" r="0" b="1905"/>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5708841" cy="4757549"/>
                    </a:xfrm>
                    <a:prstGeom prst="rect">
                      <a:avLst/>
                    </a:prstGeom>
                  </pic:spPr>
                </pic:pic>
              </a:graphicData>
            </a:graphic>
          </wp:inline>
        </w:drawing>
      </w:r>
    </w:p>
    <w:p w14:paraId="19EB1921" w14:textId="6582276C" w:rsidR="00CC6EDB" w:rsidRPr="00E065F8" w:rsidRDefault="00194F07" w:rsidP="00194F07">
      <w:pPr>
        <w:pStyle w:val="Caption"/>
        <w:rPr>
          <w:rFonts w:ascii="Times New Roman" w:hAnsi="Times New Roman" w:cs="Times New Roman"/>
          <w:b/>
          <w:bCs/>
          <w:sz w:val="24"/>
          <w:szCs w:val="24"/>
        </w:rPr>
      </w:pPr>
      <w:bookmarkStart w:id="1518" w:name="_Toc184748210"/>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14</w:t>
      </w:r>
      <w:r w:rsidRPr="00E065F8">
        <w:rPr>
          <w:rFonts w:ascii="Times New Roman" w:hAnsi="Times New Roman" w:cs="Times New Roman"/>
          <w:b/>
          <w:bCs/>
          <w:sz w:val="24"/>
          <w:szCs w:val="24"/>
        </w:rPr>
        <w:fldChar w:fldCharType="end"/>
      </w:r>
      <w:r w:rsidRPr="00E065F8">
        <w:rPr>
          <w:rFonts w:ascii="Times New Roman" w:eastAsiaTheme="minorEastAsia" w:hAnsi="Times New Roman" w:cs="Times New Roman"/>
          <w:sz w:val="24"/>
          <w:szCs w:val="24"/>
        </w:rPr>
        <w:t xml:space="preserve"> Performance metrics over training epochs for YOLOv8, YOLO11m, and our model.</w:t>
      </w:r>
      <w:bookmarkEnd w:id="1518"/>
    </w:p>
    <w:p w14:paraId="4C1A3594" w14:textId="5A34D4DC" w:rsidR="00CC6EDB" w:rsidRPr="00E065F8" w:rsidDel="000B2DC8" w:rsidRDefault="007676EA" w:rsidP="00CC6EDB">
      <w:pPr>
        <w:pStyle w:val="MDPI31text"/>
        <w:ind w:left="0" w:firstLine="0"/>
        <w:rPr>
          <w:del w:id="1519" w:author="Wei Qi Yan" w:date="2024-12-18T19:37:00Z" w16du:dateUtc="2024-12-18T06:37:00Z"/>
          <w:rFonts w:ascii="Times New Roman" w:eastAsiaTheme="minorEastAsia" w:hAnsi="Times New Roman"/>
          <w:sz w:val="24"/>
          <w:szCs w:val="24"/>
          <w:lang w:eastAsia="zh-CN"/>
        </w:rPr>
      </w:pPr>
      <w:del w:id="1520" w:author="Wei Qi Yan" w:date="2024-12-18T19:37:00Z" w16du:dateUtc="2024-12-18T06:37:00Z">
        <w:r w:rsidRPr="00E065F8" w:rsidDel="000B2DC8">
          <w:rPr>
            <w:rFonts w:ascii="Times New Roman" w:eastAsiaTheme="minorEastAsia" w:hAnsi="Times New Roman"/>
            <w:i/>
            <w:iCs/>
            <w:szCs w:val="20"/>
            <w:lang w:eastAsia="zh-CN"/>
          </w:rPr>
          <w:delText>(</w:delText>
        </w:r>
        <w:r w:rsidR="00CC6EDB" w:rsidRPr="00E065F8" w:rsidDel="000B2DC8">
          <w:rPr>
            <w:rFonts w:ascii="Times New Roman" w:eastAsiaTheme="minorEastAsia" w:hAnsi="Times New Roman"/>
            <w:i/>
            <w:iCs/>
            <w:szCs w:val="20"/>
            <w:lang w:eastAsia="zh-CN"/>
          </w:rPr>
          <w:delText>Our model outperforms YOLOv8 and YOLO11m across all metrics, demonstrating its robustness and accuracy in table tennis ball detection.</w:delText>
        </w:r>
        <w:r w:rsidRPr="00E065F8" w:rsidDel="000B2DC8">
          <w:rPr>
            <w:rFonts w:ascii="Times New Roman" w:eastAsiaTheme="minorEastAsia" w:hAnsi="Times New Roman"/>
            <w:i/>
            <w:iCs/>
            <w:szCs w:val="20"/>
            <w:lang w:eastAsia="zh-CN"/>
          </w:rPr>
          <w:delText>)</w:delText>
        </w:r>
      </w:del>
    </w:p>
    <w:p w14:paraId="37E77694" w14:textId="77777777" w:rsidR="00CC6EDB" w:rsidRPr="00E065F8" w:rsidRDefault="00CC6EDB" w:rsidP="00947B65">
      <w:pPr>
        <w:spacing w:line="360" w:lineRule="auto"/>
        <w:ind w:firstLine="360"/>
        <w:rPr>
          <w:rFonts w:ascii="Times New Roman" w:hAnsi="Times New Roman" w:cs="Times New Roman"/>
          <w:sz w:val="24"/>
          <w:szCs w:val="24"/>
        </w:rPr>
      </w:pPr>
    </w:p>
    <w:p w14:paraId="60F480B9" w14:textId="74332723" w:rsidR="00CC6EDB" w:rsidRPr="00E065F8" w:rsidRDefault="0028796B" w:rsidP="00947B65">
      <w:pPr>
        <w:spacing w:line="360" w:lineRule="auto"/>
        <w:ind w:firstLine="360"/>
        <w:rPr>
          <w:rFonts w:ascii="Times New Roman" w:hAnsi="Times New Roman" w:cs="Times New Roman"/>
          <w:sz w:val="24"/>
          <w:szCs w:val="24"/>
        </w:rPr>
      </w:pPr>
      <w:r w:rsidRPr="00D56B68">
        <w:rPr>
          <w:rFonts w:ascii="Times New Roman" w:hAnsi="Times New Roman" w:cs="Times New Roman"/>
          <w:sz w:val="24"/>
          <w:szCs w:val="24"/>
          <w:rPrChange w:id="1521" w:author="Wei Qi Yan" w:date="2024-12-18T19:31:00Z" w16du:dateUtc="2024-12-18T06:31:00Z">
            <w:rPr>
              <w:rFonts w:ascii="Times New Roman" w:hAnsi="Times New Roman" w:cs="Times New Roman" w:hint="eastAsia"/>
              <w:sz w:val="24"/>
              <w:szCs w:val="24"/>
            </w:rPr>
          </w:rPrChange>
        </w:rPr>
        <w:t>Table</w:t>
      </w:r>
      <w:r w:rsidR="00E80FB6" w:rsidRPr="00E065F8">
        <w:rPr>
          <w:rFonts w:ascii="Times New Roman" w:hAnsi="Times New Roman" w:cs="Times New Roman"/>
          <w:sz w:val="24"/>
          <w:szCs w:val="24"/>
        </w:rPr>
        <w:t xml:space="preserve"> </w:t>
      </w:r>
      <w:r w:rsidRPr="00D56B68">
        <w:rPr>
          <w:rFonts w:ascii="Times New Roman" w:hAnsi="Times New Roman" w:cs="Times New Roman"/>
          <w:sz w:val="24"/>
          <w:szCs w:val="24"/>
          <w:rPrChange w:id="1522" w:author="Wei Qi Yan" w:date="2024-12-18T19:31:00Z" w16du:dateUtc="2024-12-18T06:31:00Z">
            <w:rPr>
              <w:rFonts w:ascii="Times New Roman" w:hAnsi="Times New Roman" w:cs="Times New Roman" w:hint="eastAsia"/>
              <w:sz w:val="24"/>
              <w:szCs w:val="24"/>
            </w:rPr>
          </w:rPrChange>
        </w:rPr>
        <w:t>1</w:t>
      </w:r>
      <w:r w:rsidR="00CC6EDB" w:rsidRPr="00E065F8">
        <w:rPr>
          <w:rFonts w:ascii="Times New Roman" w:hAnsi="Times New Roman" w:cs="Times New Roman"/>
          <w:sz w:val="24"/>
          <w:szCs w:val="24"/>
        </w:rPr>
        <w:t xml:space="preserve"> comparative analysis reveals that YOLOv8 benefits from a shorter training time</w:t>
      </w:r>
      <w:r w:rsidR="00CC6EDB" w:rsidRPr="00D56B68">
        <w:rPr>
          <w:rFonts w:ascii="Times New Roman" w:hAnsi="Times New Roman" w:cs="Times New Roman"/>
          <w:sz w:val="24"/>
          <w:szCs w:val="24"/>
          <w:rPrChange w:id="1523" w:author="Wei Qi Yan" w:date="2024-12-18T19:31:00Z" w16du:dateUtc="2024-12-18T06:31:00Z">
            <w:rPr>
              <w:rFonts w:ascii="Times New Roman" w:hAnsi="Times New Roman" w:cs="Times New Roman" w:hint="eastAsia"/>
              <w:sz w:val="24"/>
              <w:szCs w:val="24"/>
            </w:rPr>
          </w:rPrChange>
        </w:rPr>
        <w:t xml:space="preserve"> bu</w:t>
      </w:r>
      <w:r w:rsidR="00CC6EDB" w:rsidRPr="00E065F8">
        <w:rPr>
          <w:rFonts w:ascii="Times New Roman" w:hAnsi="Times New Roman" w:cs="Times New Roman"/>
          <w:sz w:val="24"/>
          <w:szCs w:val="24"/>
        </w:rPr>
        <w:t xml:space="preserve">t sacrifices detection accuracy, particularly in recall and </w:t>
      </w:r>
      <w:proofErr w:type="spellStart"/>
      <w:r w:rsidR="00CC6EDB" w:rsidRPr="00E065F8">
        <w:rPr>
          <w:rFonts w:ascii="Times New Roman" w:hAnsi="Times New Roman" w:cs="Times New Roman"/>
          <w:sz w:val="24"/>
          <w:szCs w:val="24"/>
        </w:rPr>
        <w:t>mAP</w:t>
      </w:r>
      <w:proofErr w:type="spellEnd"/>
      <w:r w:rsidR="00CC6EDB" w:rsidRPr="00E065F8">
        <w:rPr>
          <w:rFonts w:ascii="Times New Roman" w:hAnsi="Times New Roman" w:cs="Times New Roman"/>
          <w:sz w:val="24"/>
          <w:szCs w:val="24"/>
        </w:rPr>
        <w:t xml:space="preserve"> metrics. YOLO11m, on the other hand, achieves improved recall and </w:t>
      </w:r>
      <w:proofErr w:type="spellStart"/>
      <w:r w:rsidR="00CC6EDB" w:rsidRPr="00E065F8">
        <w:rPr>
          <w:rFonts w:ascii="Times New Roman" w:hAnsi="Times New Roman" w:cs="Times New Roman"/>
          <w:sz w:val="24"/>
          <w:szCs w:val="24"/>
        </w:rPr>
        <w:t>mAP</w:t>
      </w:r>
      <w:proofErr w:type="spellEnd"/>
      <w:r w:rsidR="00CC6EDB" w:rsidRPr="00E065F8">
        <w:rPr>
          <w:rFonts w:ascii="Times New Roman" w:hAnsi="Times New Roman" w:cs="Times New Roman"/>
          <w:sz w:val="24"/>
          <w:szCs w:val="24"/>
        </w:rPr>
        <w:t xml:space="preserve">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D56B68" w:rsidRDefault="00CC6EDB" w:rsidP="00CC6EDB">
      <w:pPr>
        <w:pStyle w:val="MDPI31text"/>
        <w:ind w:left="0" w:firstLine="0"/>
        <w:rPr>
          <w:rFonts w:ascii="Times New Roman" w:eastAsiaTheme="minorEastAsia" w:hAnsi="Times New Roman"/>
          <w:sz w:val="18"/>
          <w:szCs w:val="18"/>
          <w:lang w:eastAsia="zh-CN"/>
          <w:rPrChange w:id="1524" w:author="Wei Qi Yan" w:date="2024-12-18T19:31:00Z" w16du:dateUtc="2024-12-18T06:31:00Z">
            <w:rPr>
              <w:rFonts w:eastAsiaTheme="minorEastAsia"/>
              <w:sz w:val="18"/>
              <w:szCs w:val="18"/>
              <w:lang w:eastAsia="zh-CN"/>
            </w:rPr>
          </w:rPrChange>
        </w:rPr>
      </w:pPr>
    </w:p>
    <w:p w14:paraId="19CE8179" w14:textId="1F4B09E6" w:rsidR="006428C7" w:rsidRPr="00D56B68" w:rsidRDefault="0089346A" w:rsidP="006428C7">
      <w:pPr>
        <w:pStyle w:val="Heading3"/>
        <w:numPr>
          <w:ilvl w:val="0"/>
          <w:numId w:val="32"/>
        </w:numPr>
        <w:ind w:left="450" w:hanging="450"/>
        <w:rPr>
          <w:rFonts w:ascii="Times New Roman" w:hAnsi="Times New Roman" w:cs="Times New Roman"/>
          <w:rPrChange w:id="1525" w:author="Wei Qi Yan" w:date="2024-12-18T19:31:00Z" w16du:dateUtc="2024-12-18T06:31:00Z">
            <w:rPr/>
          </w:rPrChange>
        </w:rPr>
      </w:pPr>
      <w:bookmarkStart w:id="1526" w:name="_Toc184799945"/>
      <w:r w:rsidRPr="00D56B68">
        <w:rPr>
          <w:rFonts w:ascii="Times New Roman" w:hAnsi="Times New Roman" w:cs="Times New Roman"/>
          <w:rPrChange w:id="1527" w:author="Wei Qi Yan" w:date="2024-12-18T19:31:00Z" w16du:dateUtc="2024-12-18T06:31:00Z">
            <w:rPr/>
          </w:rPrChange>
        </w:rPr>
        <w:t>Ball Tracking</w:t>
      </w:r>
      <w:bookmarkEnd w:id="1526"/>
    </w:p>
    <w:p w14:paraId="5F3ED819" w14:textId="3C689BF5" w:rsidR="006428C7"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effectiveness of ball tracking methods in high-speed table tennis scenarios was </w:t>
      </w:r>
      <w:r w:rsidRPr="00E065F8">
        <w:rPr>
          <w:rFonts w:ascii="Times New Roman" w:hAnsi="Times New Roman" w:cs="Times New Roman"/>
          <w:sz w:val="24"/>
          <w:szCs w:val="24"/>
        </w:rPr>
        <w:lastRenderedPageBreak/>
        <w:t>evaluated by using two approaches: OpenCV background subtraction with optical flow and Byte-Track. Fig</w:t>
      </w:r>
      <w:r w:rsidR="009B35C4" w:rsidRPr="00D56B68">
        <w:rPr>
          <w:rFonts w:ascii="Times New Roman" w:hAnsi="Times New Roman" w:cs="Times New Roman"/>
          <w:sz w:val="24"/>
          <w:szCs w:val="24"/>
          <w:rPrChange w:id="1528" w:author="Wei Qi Yan" w:date="2024-12-18T19:31:00Z" w16du:dateUtc="2024-12-18T06:31:00Z">
            <w:rPr>
              <w:rFonts w:ascii="Times New Roman" w:hAnsi="Times New Roman" w:cs="Times New Roman" w:hint="eastAsia"/>
              <w:sz w:val="24"/>
              <w:szCs w:val="24"/>
            </w:rPr>
          </w:rPrChange>
        </w:rPr>
        <w:t>.</w:t>
      </w:r>
      <w:r w:rsidR="00663A2E" w:rsidRPr="00D56B68">
        <w:rPr>
          <w:rFonts w:ascii="Times New Roman" w:hAnsi="Times New Roman" w:cs="Times New Roman"/>
          <w:sz w:val="24"/>
          <w:szCs w:val="24"/>
          <w:rPrChange w:id="1529" w:author="Wei Qi Yan" w:date="2024-12-18T19:31:00Z" w16du:dateUtc="2024-12-18T06:31:00Z">
            <w:rPr>
              <w:rFonts w:ascii="Times New Roman" w:hAnsi="Times New Roman" w:cs="Times New Roman" w:hint="eastAsia"/>
              <w:sz w:val="24"/>
              <w:szCs w:val="24"/>
            </w:rPr>
          </w:rPrChange>
        </w:rPr>
        <w:t xml:space="preserve"> </w:t>
      </w:r>
      <w:r w:rsidR="00B2204A" w:rsidRPr="00D56B68">
        <w:rPr>
          <w:rFonts w:ascii="Times New Roman" w:hAnsi="Times New Roman" w:cs="Times New Roman"/>
          <w:sz w:val="24"/>
          <w:szCs w:val="24"/>
          <w:rPrChange w:id="1530" w:author="Wei Qi Yan" w:date="2024-12-18T19:31:00Z" w16du:dateUtc="2024-12-18T06:31:00Z">
            <w:rPr>
              <w:rFonts w:ascii="Times New Roman" w:hAnsi="Times New Roman" w:cs="Times New Roman" w:hint="eastAsia"/>
              <w:sz w:val="24"/>
              <w:szCs w:val="24"/>
            </w:rPr>
          </w:rPrChange>
        </w:rPr>
        <w:t>15</w:t>
      </w:r>
      <w:r w:rsidR="009B35C4" w:rsidRPr="00D56B68">
        <w:rPr>
          <w:rFonts w:ascii="Times New Roman" w:hAnsi="Times New Roman" w:cs="Times New Roman"/>
          <w:sz w:val="24"/>
          <w:szCs w:val="24"/>
          <w:rPrChange w:id="1531"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Pr="00D56B68" w:rsidRDefault="0089346A" w:rsidP="006428C7">
      <w:pPr>
        <w:rPr>
          <w:rFonts w:ascii="Times New Roman" w:hAnsi="Times New Roman" w:cs="Times New Roman"/>
          <w:rPrChange w:id="1532" w:author="Wei Qi Yan" w:date="2024-12-18T19:31:00Z" w16du:dateUtc="2024-12-18T06:31:00Z">
            <w:rPr/>
          </w:rPrChange>
        </w:rPr>
      </w:pPr>
    </w:p>
    <w:p w14:paraId="6B33E400" w14:textId="77777777" w:rsidR="006B07BA" w:rsidRPr="00D56B68" w:rsidRDefault="0089346A" w:rsidP="006B07BA">
      <w:pPr>
        <w:keepNext/>
        <w:rPr>
          <w:rFonts w:ascii="Times New Roman" w:hAnsi="Times New Roman" w:cs="Times New Roman"/>
          <w:rPrChange w:id="1533" w:author="Wei Qi Yan" w:date="2024-12-18T19:31:00Z" w16du:dateUtc="2024-12-18T06:31:00Z">
            <w:rPr/>
          </w:rPrChange>
        </w:rPr>
      </w:pPr>
      <w:r w:rsidRPr="00D56B68">
        <w:rPr>
          <w:rFonts w:ascii="Times New Roman" w:hAnsi="Times New Roman" w:cs="Times New Roman"/>
          <w:noProof/>
          <w:rPrChange w:id="1534" w:author="Wei Qi Yan" w:date="2024-12-18T19:31:00Z" w16du:dateUtc="2024-12-18T06:31:00Z">
            <w:rPr>
              <w:noProof/>
            </w:rPr>
          </w:rPrChange>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9FDC571" w14:textId="4122A354" w:rsidR="0089346A" w:rsidRPr="00E065F8" w:rsidRDefault="006B07BA" w:rsidP="006B07BA">
      <w:pPr>
        <w:pStyle w:val="Caption"/>
        <w:rPr>
          <w:rFonts w:ascii="Times New Roman" w:hAnsi="Times New Roman" w:cs="Times New Roman"/>
          <w:b/>
          <w:bCs/>
          <w:sz w:val="24"/>
          <w:szCs w:val="24"/>
        </w:rPr>
      </w:pPr>
      <w:bookmarkStart w:id="1535" w:name="_Toc184748211"/>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15</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Comparison of Ball Tracking Methods</w:t>
      </w:r>
      <w:bookmarkEnd w:id="1535"/>
    </w:p>
    <w:p w14:paraId="5F62CF9D" w14:textId="77777777" w:rsidR="009750D1" w:rsidRPr="00E065F8" w:rsidRDefault="009750D1" w:rsidP="0089346A">
      <w:pPr>
        <w:pStyle w:val="MDPI31text"/>
        <w:ind w:left="0" w:firstLine="0"/>
        <w:rPr>
          <w:rFonts w:ascii="Times New Roman" w:eastAsiaTheme="minorEastAsia" w:hAnsi="Times New Roman"/>
          <w:sz w:val="24"/>
          <w:szCs w:val="24"/>
          <w:lang w:eastAsia="zh-CN"/>
        </w:rPr>
      </w:pPr>
    </w:p>
    <w:p w14:paraId="2A46768F" w14:textId="77777777" w:rsidR="009750D1" w:rsidRPr="00E065F8" w:rsidRDefault="0089346A" w:rsidP="0089346A">
      <w:pPr>
        <w:pStyle w:val="MDPI31text"/>
        <w:ind w:left="0" w:firstLine="0"/>
        <w:rPr>
          <w:rFonts w:ascii="Times New Roman" w:eastAsiaTheme="minorEastAsia" w:hAnsi="Times New Roman"/>
          <w:i/>
          <w:iCs/>
          <w:szCs w:val="20"/>
          <w:lang w:eastAsia="zh-CN"/>
        </w:rPr>
      </w:pPr>
      <w:r w:rsidRPr="00E065F8">
        <w:rPr>
          <w:rFonts w:ascii="Times New Roman" w:hAnsi="Times New Roman"/>
          <w:i/>
          <w:iCs/>
          <w:szCs w:val="20"/>
        </w:rPr>
        <w:t xml:space="preserve">(a) </w:t>
      </w:r>
      <w:r w:rsidRPr="00E065F8">
        <w:rPr>
          <w:rFonts w:ascii="Times New Roman" w:hAnsi="Times New Roman"/>
          <w:i/>
          <w:iCs/>
          <w:szCs w:val="20"/>
          <w:lang w:eastAsia="zh-CN"/>
        </w:rPr>
        <w:t xml:space="preserve">The </w:t>
      </w:r>
      <w:r w:rsidRPr="00E065F8">
        <w:rPr>
          <w:rFonts w:ascii="Times New Roman" w:hAnsi="Times New Roman"/>
          <w:i/>
          <w:iCs/>
          <w:szCs w:val="20"/>
        </w:rPr>
        <w:t>OpenCV background subtraction and optical flow method result in fragmented and inconsistent ball trajectories due to background noise, rapid motion, and interference from moving players.</w:t>
      </w:r>
    </w:p>
    <w:p w14:paraId="6A2F6EC0" w14:textId="1AD64CA1" w:rsidR="001D5EDF" w:rsidRPr="00E065F8" w:rsidRDefault="0089346A" w:rsidP="0089346A">
      <w:pPr>
        <w:pStyle w:val="MDPI31text"/>
        <w:ind w:left="0" w:firstLine="0"/>
        <w:rPr>
          <w:rFonts w:ascii="Times New Roman" w:eastAsiaTheme="minorEastAsia" w:hAnsi="Times New Roman"/>
          <w:i/>
          <w:iCs/>
          <w:szCs w:val="20"/>
          <w:lang w:eastAsia="zh-CN"/>
        </w:rPr>
      </w:pPr>
      <w:r w:rsidRPr="00E065F8">
        <w:rPr>
          <w:rFonts w:ascii="Times New Roman" w:hAnsi="Times New Roman"/>
          <w:i/>
          <w:iCs/>
          <w:szCs w:val="20"/>
        </w:rPr>
        <w:t xml:space="preserve"> </w:t>
      </w:r>
    </w:p>
    <w:p w14:paraId="12EC888F" w14:textId="2C022AC4" w:rsidR="0089346A" w:rsidRPr="00E065F8" w:rsidRDefault="0089346A" w:rsidP="0089346A">
      <w:pPr>
        <w:pStyle w:val="MDPI31text"/>
        <w:ind w:left="0" w:firstLine="0"/>
        <w:rPr>
          <w:rFonts w:ascii="Times New Roman" w:hAnsi="Times New Roman"/>
          <w:i/>
          <w:iCs/>
          <w:szCs w:val="20"/>
        </w:rPr>
      </w:pPr>
      <w:r w:rsidRPr="00E065F8">
        <w:rPr>
          <w:rFonts w:ascii="Times New Roman" w:hAnsi="Times New Roman"/>
          <w:i/>
          <w:iCs/>
          <w:szCs w:val="20"/>
        </w:rPr>
        <w:t xml:space="preserve">(b) </w:t>
      </w:r>
      <w:r w:rsidRPr="00E065F8">
        <w:rPr>
          <w:rFonts w:ascii="Times New Roman" w:hAnsi="Times New Roman"/>
          <w:i/>
          <w:iCs/>
          <w:szCs w:val="20"/>
          <w:lang w:eastAsia="zh-CN"/>
        </w:rPr>
        <w:t>The Byte-Track method delivers</w:t>
      </w:r>
      <w:r w:rsidRPr="00E065F8">
        <w:rPr>
          <w:rFonts w:ascii="Times New Roman" w:hAnsi="Times New Roman"/>
          <w:i/>
          <w:iCs/>
          <w:szCs w:val="20"/>
        </w:rPr>
        <w:t xml:space="preserve"> smoother and continuous ball trajectories, robustly handl</w:t>
      </w:r>
      <w:r w:rsidRPr="00E065F8">
        <w:rPr>
          <w:rFonts w:ascii="Times New Roman" w:hAnsi="Times New Roman"/>
          <w:i/>
          <w:iCs/>
          <w:szCs w:val="20"/>
          <w:lang w:eastAsia="zh-CN"/>
        </w:rPr>
        <w:t>es</w:t>
      </w:r>
      <w:r w:rsidRPr="00E065F8">
        <w:rPr>
          <w:rFonts w:ascii="Times New Roman" w:hAnsi="Times New Roman"/>
          <w:i/>
          <w:iCs/>
          <w:szCs w:val="20"/>
        </w:rPr>
        <w:t xml:space="preserve"> complex motion</w:t>
      </w:r>
      <w:r w:rsidRPr="00E065F8">
        <w:rPr>
          <w:rFonts w:ascii="Times New Roman" w:hAnsi="Times New Roman"/>
          <w:i/>
          <w:iCs/>
          <w:szCs w:val="20"/>
          <w:lang w:eastAsia="zh-CN"/>
        </w:rPr>
        <w:t>, and maintains</w:t>
      </w:r>
      <w:r w:rsidRPr="00E065F8">
        <w:rPr>
          <w:rFonts w:ascii="Times New Roman" w:hAnsi="Times New Roman"/>
          <w:i/>
          <w:iCs/>
          <w:szCs w:val="20"/>
        </w:rPr>
        <w:t xml:space="preserve"> tracking consistency.</w:t>
      </w:r>
    </w:p>
    <w:p w14:paraId="7B081A83" w14:textId="77777777" w:rsidR="0089346A" w:rsidRPr="00D56B68" w:rsidRDefault="0089346A" w:rsidP="006428C7">
      <w:pPr>
        <w:rPr>
          <w:rFonts w:ascii="Times New Roman" w:hAnsi="Times New Roman" w:cs="Times New Roman"/>
          <w:rPrChange w:id="1536" w:author="Wei Qi Yan" w:date="2024-12-18T19:31:00Z" w16du:dateUtc="2024-12-18T06:31:00Z">
            <w:rPr/>
          </w:rPrChange>
        </w:rPr>
      </w:pPr>
    </w:p>
    <w:p w14:paraId="2F4E061E" w14:textId="3D25C55C" w:rsidR="0089346A"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ball's movement is effectively captured against a stable background, as shown in the left panel of </w:t>
      </w:r>
      <w:r w:rsidR="001E65B3" w:rsidRPr="00E065F8">
        <w:rPr>
          <w:rFonts w:ascii="Times New Roman" w:hAnsi="Times New Roman" w:cs="Times New Roman"/>
          <w:sz w:val="24"/>
          <w:szCs w:val="24"/>
        </w:rPr>
        <w:t>Fig</w:t>
      </w:r>
      <w:r w:rsidR="001E65B3" w:rsidRPr="00D56B68">
        <w:rPr>
          <w:rFonts w:ascii="Times New Roman" w:hAnsi="Times New Roman" w:cs="Times New Roman"/>
          <w:sz w:val="24"/>
          <w:szCs w:val="24"/>
          <w:rPrChange w:id="1537" w:author="Wei Qi Yan" w:date="2024-12-18T19:31:00Z" w16du:dateUtc="2024-12-18T06:31:00Z">
            <w:rPr>
              <w:rFonts w:ascii="Times New Roman" w:hAnsi="Times New Roman" w:cs="Times New Roman" w:hint="eastAsia"/>
              <w:sz w:val="24"/>
              <w:szCs w:val="24"/>
            </w:rPr>
          </w:rPrChange>
        </w:rPr>
        <w:t xml:space="preserve">. </w:t>
      </w:r>
      <w:r w:rsidR="008955DF" w:rsidRPr="00D56B68">
        <w:rPr>
          <w:rFonts w:ascii="Times New Roman" w:hAnsi="Times New Roman" w:cs="Times New Roman"/>
          <w:sz w:val="24"/>
          <w:szCs w:val="24"/>
          <w:rPrChange w:id="1538" w:author="Wei Qi Yan" w:date="2024-12-18T19:31:00Z" w16du:dateUtc="2024-12-18T06:31:00Z">
            <w:rPr>
              <w:rFonts w:ascii="Times New Roman" w:hAnsi="Times New Roman" w:cs="Times New Roman" w:hint="eastAsia"/>
              <w:sz w:val="24"/>
              <w:szCs w:val="24"/>
            </w:rPr>
          </w:rPrChange>
        </w:rPr>
        <w:t>15</w:t>
      </w:r>
      <w:r w:rsidRPr="00E065F8">
        <w:rPr>
          <w:rFonts w:ascii="Times New Roman" w:hAnsi="Times New Roman" w:cs="Times New Roman"/>
          <w:sz w:val="24"/>
          <w:szCs w:val="24"/>
        </w:rPr>
        <w:t>. However, this approach exhibited a few limitations. It was susceptible to background noise, such as shadows and reflections, which often led to fragmented detection results.</w:t>
      </w:r>
    </w:p>
    <w:p w14:paraId="4A30F325" w14:textId="77777777" w:rsidR="00403356" w:rsidRPr="00E065F8" w:rsidRDefault="00403356" w:rsidP="00947B65">
      <w:pPr>
        <w:spacing w:line="360" w:lineRule="auto"/>
        <w:ind w:firstLine="360"/>
        <w:rPr>
          <w:rFonts w:ascii="Times New Roman" w:hAnsi="Times New Roman" w:cs="Times New Roman"/>
          <w:sz w:val="24"/>
          <w:szCs w:val="24"/>
        </w:rPr>
      </w:pPr>
    </w:p>
    <w:p w14:paraId="5F4D69D0" w14:textId="77777777" w:rsidR="0089346A"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Additionally, moving players in the background introduced significant interference, making it challenging to distinguish between the ball and player movements. This interference </w:t>
      </w:r>
      <w:r w:rsidRPr="00E065F8">
        <w:rPr>
          <w:rFonts w:ascii="Times New Roman" w:hAnsi="Times New Roman" w:cs="Times New Roman"/>
          <w:sz w:val="24"/>
          <w:szCs w:val="24"/>
        </w:rPr>
        <w:lastRenderedPageBreak/>
        <w:t>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E065F8" w:rsidRDefault="00403356" w:rsidP="00947B65">
      <w:pPr>
        <w:spacing w:line="360" w:lineRule="auto"/>
        <w:ind w:firstLine="360"/>
        <w:rPr>
          <w:rFonts w:ascii="Times New Roman" w:hAnsi="Times New Roman" w:cs="Times New Roman"/>
          <w:sz w:val="24"/>
          <w:szCs w:val="24"/>
        </w:rPr>
      </w:pPr>
    </w:p>
    <w:p w14:paraId="7DBD2109" w14:textId="34208A50" w:rsidR="0089346A"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E065F8">
        <w:rPr>
          <w:rFonts w:ascii="Times New Roman" w:hAnsi="Times New Roman" w:cs="Times New Roman"/>
          <w:sz w:val="24"/>
          <w:szCs w:val="24"/>
        </w:rPr>
        <w:t>of Fig.</w:t>
      </w:r>
      <w:r w:rsidR="001E65B3" w:rsidRPr="00D56B68">
        <w:rPr>
          <w:rFonts w:ascii="Times New Roman" w:hAnsi="Times New Roman" w:cs="Times New Roman"/>
          <w:sz w:val="24"/>
          <w:szCs w:val="24"/>
          <w:rPrChange w:id="1539" w:author="Wei Qi Yan" w:date="2024-12-18T19:31:00Z" w16du:dateUtc="2024-12-18T06:31:00Z">
            <w:rPr>
              <w:rFonts w:ascii="Times New Roman" w:hAnsi="Times New Roman" w:cs="Times New Roman" w:hint="eastAsia"/>
              <w:sz w:val="24"/>
              <w:szCs w:val="24"/>
            </w:rPr>
          </w:rPrChange>
        </w:rPr>
        <w:t xml:space="preserve"> </w:t>
      </w:r>
      <w:r w:rsidR="002A752D" w:rsidRPr="00D56B68">
        <w:rPr>
          <w:rFonts w:ascii="Times New Roman" w:hAnsi="Times New Roman" w:cs="Times New Roman"/>
          <w:sz w:val="24"/>
          <w:szCs w:val="24"/>
          <w:rPrChange w:id="1540" w:author="Wei Qi Yan" w:date="2024-12-18T19:31:00Z" w16du:dateUtc="2024-12-18T06:31:00Z">
            <w:rPr>
              <w:rFonts w:ascii="Times New Roman" w:hAnsi="Times New Roman" w:cs="Times New Roman" w:hint="eastAsia"/>
              <w:sz w:val="24"/>
              <w:szCs w:val="24"/>
            </w:rPr>
          </w:rPrChange>
        </w:rPr>
        <w:t>15</w:t>
      </w:r>
      <w:r w:rsidR="001E65B3" w:rsidRPr="00E065F8">
        <w:rPr>
          <w:rFonts w:ascii="Times New Roman" w:hAnsi="Times New Roman" w:cs="Times New Roman"/>
          <w:sz w:val="24"/>
          <w:szCs w:val="24"/>
        </w:rPr>
        <w:t>.</w:t>
      </w:r>
      <w:r w:rsidRPr="00E065F8">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Pr="00D56B68" w:rsidRDefault="0089346A" w:rsidP="006428C7">
      <w:pPr>
        <w:pStyle w:val="Heading3"/>
        <w:numPr>
          <w:ilvl w:val="0"/>
          <w:numId w:val="32"/>
        </w:numPr>
        <w:ind w:left="450" w:hanging="450"/>
        <w:rPr>
          <w:rFonts w:ascii="Times New Roman" w:hAnsi="Times New Roman" w:cs="Times New Roman"/>
          <w:rPrChange w:id="1541" w:author="Wei Qi Yan" w:date="2024-12-18T19:31:00Z" w16du:dateUtc="2024-12-18T06:31:00Z">
            <w:rPr/>
          </w:rPrChange>
        </w:rPr>
      </w:pPr>
      <w:bookmarkStart w:id="1542" w:name="_Toc184799946"/>
      <w:r w:rsidRPr="00D56B68">
        <w:rPr>
          <w:rFonts w:ascii="Times New Roman" w:hAnsi="Times New Roman" w:cs="Times New Roman"/>
          <w:rPrChange w:id="1543" w:author="Wei Qi Yan" w:date="2024-12-18T19:31:00Z" w16du:dateUtc="2024-12-18T06:31:00Z">
            <w:rPr/>
          </w:rPrChange>
        </w:rPr>
        <w:t>Video Segmentation Results</w:t>
      </w:r>
      <w:bookmarkEnd w:id="1542"/>
    </w:p>
    <w:p w14:paraId="2B165D7B" w14:textId="77777777" w:rsidR="002A752D" w:rsidRPr="00D56B68" w:rsidRDefault="00B066CF" w:rsidP="002A752D">
      <w:pPr>
        <w:keepNext/>
        <w:rPr>
          <w:rFonts w:ascii="Times New Roman" w:hAnsi="Times New Roman" w:cs="Times New Roman"/>
          <w:rPrChange w:id="1544" w:author="Wei Qi Yan" w:date="2024-12-18T19:31:00Z" w16du:dateUtc="2024-12-18T06:31:00Z">
            <w:rPr/>
          </w:rPrChange>
        </w:rPr>
      </w:pPr>
      <w:r w:rsidRPr="00D56B68">
        <w:rPr>
          <w:rFonts w:ascii="Times New Roman" w:hAnsi="Times New Roman" w:cs="Times New Roman"/>
          <w:noProof/>
          <w:rPrChange w:id="1545" w:author="Wei Qi Yan" w:date="2024-12-18T19:31:00Z" w16du:dateUtc="2024-12-18T06:31:00Z">
            <w:rPr>
              <w:noProof/>
            </w:rPr>
          </w:rPrChange>
        </w:rPr>
        <w:drawing>
          <wp:inline distT="0" distB="0" distL="0" distR="0" wp14:anchorId="63B93DDE" wp14:editId="66436216">
            <wp:extent cx="5002306" cy="2269821"/>
            <wp:effectExtent l="0" t="0" r="8255"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5062964" cy="2297345"/>
                    </a:xfrm>
                    <a:prstGeom prst="rect">
                      <a:avLst/>
                    </a:prstGeom>
                  </pic:spPr>
                </pic:pic>
              </a:graphicData>
            </a:graphic>
          </wp:inline>
        </w:drawing>
      </w:r>
    </w:p>
    <w:p w14:paraId="13D07865" w14:textId="3FCF23A9" w:rsidR="00B066CF" w:rsidRPr="00E065F8" w:rsidRDefault="002A752D" w:rsidP="002A752D">
      <w:pPr>
        <w:pStyle w:val="Caption"/>
        <w:rPr>
          <w:rFonts w:ascii="Times New Roman" w:hAnsi="Times New Roman" w:cs="Times New Roman"/>
          <w:b/>
          <w:bCs/>
          <w:sz w:val="24"/>
          <w:szCs w:val="24"/>
        </w:rPr>
      </w:pPr>
      <w:bookmarkStart w:id="1546" w:name="_Toc184748212"/>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16</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Key trajectory points and serve events visualized with synchronized camera views and segmented timeline for foul detection</w:t>
      </w:r>
      <w:bookmarkEnd w:id="1546"/>
    </w:p>
    <w:p w14:paraId="55EDF453" w14:textId="77777777" w:rsidR="002A752D" w:rsidRPr="00E065F8" w:rsidRDefault="002A752D" w:rsidP="00B066CF">
      <w:pPr>
        <w:pStyle w:val="MDPI31text"/>
        <w:ind w:left="0" w:firstLine="0"/>
        <w:rPr>
          <w:rFonts w:ascii="Times New Roman" w:eastAsiaTheme="minorEastAsia" w:hAnsi="Times New Roman"/>
          <w:i/>
          <w:iCs/>
          <w:szCs w:val="20"/>
          <w:lang w:eastAsia="zh-CN"/>
        </w:rPr>
      </w:pPr>
    </w:p>
    <w:p w14:paraId="0D268105" w14:textId="24C2F8C8" w:rsidR="00B066CF" w:rsidRPr="00E065F8" w:rsidRDefault="00B066CF" w:rsidP="00B066CF">
      <w:pPr>
        <w:pStyle w:val="MDPI31text"/>
        <w:ind w:left="0" w:firstLine="0"/>
        <w:rPr>
          <w:rFonts w:ascii="Times New Roman" w:eastAsiaTheme="minorEastAsia" w:hAnsi="Times New Roman"/>
          <w:sz w:val="24"/>
          <w:szCs w:val="24"/>
          <w:lang w:eastAsia="zh-CN"/>
        </w:rPr>
      </w:pPr>
      <w:r w:rsidRPr="00E065F8">
        <w:rPr>
          <w:rFonts w:ascii="Times New Roman" w:hAnsi="Times New Roman"/>
          <w:i/>
          <w:iCs/>
          <w:szCs w:val="20"/>
        </w:rPr>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p>
    <w:p w14:paraId="645EE2BA" w14:textId="77777777" w:rsidR="00B066CF" w:rsidRPr="00D56B68" w:rsidRDefault="00B066CF" w:rsidP="006428C7">
      <w:pPr>
        <w:rPr>
          <w:rFonts w:ascii="Times New Roman" w:hAnsi="Times New Roman" w:cs="Times New Roman"/>
          <w:rPrChange w:id="1547" w:author="Wei Qi Yan" w:date="2024-12-18T19:31:00Z" w16du:dateUtc="2024-12-18T06:31:00Z">
            <w:rPr/>
          </w:rPrChange>
        </w:rPr>
      </w:pPr>
    </w:p>
    <w:p w14:paraId="5DE699F7" w14:textId="1433D4C2"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video segmentation results demonstrate the effectiveness of the proposed system in identifying key events during table tennis serve</w:t>
      </w:r>
      <w:r w:rsidRPr="00D56B68">
        <w:rPr>
          <w:rFonts w:ascii="Times New Roman" w:hAnsi="Times New Roman" w:cs="Times New Roman"/>
          <w:sz w:val="24"/>
          <w:szCs w:val="24"/>
          <w:rPrChange w:id="1548" w:author="Wei Qi Yan" w:date="2024-12-18T19:31:00Z" w16du:dateUtc="2024-12-18T06:31:00Z">
            <w:rPr>
              <w:rFonts w:ascii="Times New Roman" w:hAnsi="Times New Roman" w:cs="Times New Roman" w:hint="eastAsia"/>
              <w:sz w:val="24"/>
              <w:szCs w:val="24"/>
            </w:rPr>
          </w:rPrChange>
        </w:rPr>
        <w:t>s</w:t>
      </w:r>
      <w:r w:rsidRPr="00E065F8">
        <w:rPr>
          <w:rFonts w:ascii="Times New Roman" w:hAnsi="Times New Roman" w:cs="Times New Roman"/>
          <w:sz w:val="24"/>
          <w:szCs w:val="24"/>
        </w:rPr>
        <w:t xml:space="preserve"> and distinguishing between fouls and </w:t>
      </w:r>
      <w:r w:rsidRPr="00E065F8">
        <w:rPr>
          <w:rFonts w:ascii="Times New Roman" w:hAnsi="Times New Roman" w:cs="Times New Roman"/>
          <w:sz w:val="24"/>
          <w:szCs w:val="24"/>
        </w:rPr>
        <w:lastRenderedPageBreak/>
        <w:t xml:space="preserve">compliant serves. The segmentation process involves analyzing the </w:t>
      </w:r>
      <w:r w:rsidRPr="00D56B68">
        <w:rPr>
          <w:rFonts w:ascii="Times New Roman" w:hAnsi="Times New Roman" w:cs="Times New Roman"/>
          <w:sz w:val="24"/>
          <w:szCs w:val="24"/>
          <w:rPrChange w:id="1549" w:author="Wei Qi Yan" w:date="2024-12-18T19:31:00Z" w16du:dateUtc="2024-12-18T06:31:00Z">
            <w:rPr>
              <w:rFonts w:ascii="Times New Roman" w:hAnsi="Times New Roman" w:cs="Times New Roman" w:hint="eastAsia"/>
              <w:sz w:val="24"/>
              <w:szCs w:val="24"/>
            </w:rPr>
          </w:rPrChange>
        </w:rPr>
        <w:t>ball 3D trajectory</w:t>
      </w:r>
      <w:r w:rsidRPr="00E065F8">
        <w:rPr>
          <w:rFonts w:ascii="Times New Roman" w:hAnsi="Times New Roman" w:cs="Times New Roman"/>
          <w:sz w:val="24"/>
          <w:szCs w:val="24"/>
        </w:rPr>
        <w:t xml:space="preserve"> and detecting critical points, such as the throw point, the highest point, and the hit point, as shown in </w:t>
      </w:r>
      <w:r w:rsidR="00500882" w:rsidRPr="00E065F8">
        <w:rPr>
          <w:rFonts w:ascii="Times New Roman" w:hAnsi="Times New Roman" w:cs="Times New Roman"/>
          <w:sz w:val="24"/>
          <w:szCs w:val="24"/>
        </w:rPr>
        <w:t>Fig.</w:t>
      </w:r>
      <w:r w:rsidR="00663A2E" w:rsidRPr="00D56B68">
        <w:rPr>
          <w:rFonts w:ascii="Times New Roman" w:hAnsi="Times New Roman" w:cs="Times New Roman"/>
          <w:sz w:val="24"/>
          <w:szCs w:val="24"/>
          <w:rPrChange w:id="1550" w:author="Wei Qi Yan" w:date="2024-12-18T19:31:00Z" w16du:dateUtc="2024-12-18T06:31:00Z">
            <w:rPr>
              <w:rFonts w:ascii="Times New Roman" w:hAnsi="Times New Roman" w:cs="Times New Roman" w:hint="eastAsia"/>
              <w:sz w:val="24"/>
              <w:szCs w:val="24"/>
            </w:rPr>
          </w:rPrChange>
        </w:rPr>
        <w:t xml:space="preserve"> </w:t>
      </w:r>
      <w:r w:rsidR="00050B54" w:rsidRPr="00D56B68">
        <w:rPr>
          <w:rFonts w:ascii="Times New Roman" w:hAnsi="Times New Roman" w:cs="Times New Roman"/>
          <w:sz w:val="24"/>
          <w:szCs w:val="24"/>
          <w:rPrChange w:id="1551" w:author="Wei Qi Yan" w:date="2024-12-18T19:31:00Z" w16du:dateUtc="2024-12-18T06:31:00Z">
            <w:rPr>
              <w:rFonts w:ascii="Times New Roman" w:hAnsi="Times New Roman" w:cs="Times New Roman" w:hint="eastAsia"/>
              <w:sz w:val="24"/>
              <w:szCs w:val="24"/>
            </w:rPr>
          </w:rPrChange>
        </w:rPr>
        <w:t>16</w:t>
      </w:r>
      <w:r w:rsidRPr="00E065F8">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E065F8" w:rsidRDefault="00A42112" w:rsidP="00947B65">
      <w:pPr>
        <w:spacing w:line="360" w:lineRule="auto"/>
        <w:ind w:firstLine="360"/>
        <w:rPr>
          <w:rFonts w:ascii="Times New Roman" w:hAnsi="Times New Roman" w:cs="Times New Roman"/>
          <w:sz w:val="24"/>
          <w:szCs w:val="24"/>
        </w:rPr>
      </w:pPr>
    </w:p>
    <w:p w14:paraId="04644D74" w14:textId="2375C648"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w:t>
      </w:r>
      <w:r w:rsidR="00500882" w:rsidRPr="00E065F8">
        <w:rPr>
          <w:rFonts w:ascii="Times New Roman" w:hAnsi="Times New Roman" w:cs="Times New Roman"/>
          <w:sz w:val="24"/>
          <w:szCs w:val="24"/>
        </w:rPr>
        <w:t>Fig.</w:t>
      </w:r>
      <w:r w:rsidR="00663A2E" w:rsidRPr="00D56B68">
        <w:rPr>
          <w:rFonts w:ascii="Times New Roman" w:hAnsi="Times New Roman" w:cs="Times New Roman"/>
          <w:sz w:val="24"/>
          <w:szCs w:val="24"/>
          <w:rPrChange w:id="1552" w:author="Wei Qi Yan" w:date="2024-12-18T19:31:00Z" w16du:dateUtc="2024-12-18T06:31:00Z">
            <w:rPr>
              <w:rFonts w:ascii="Times New Roman" w:hAnsi="Times New Roman" w:cs="Times New Roman" w:hint="eastAsia"/>
              <w:sz w:val="24"/>
              <w:szCs w:val="24"/>
            </w:rPr>
          </w:rPrChange>
        </w:rPr>
        <w:t xml:space="preserve"> </w:t>
      </w:r>
      <w:r w:rsidR="00050B54" w:rsidRPr="00D56B68">
        <w:rPr>
          <w:rFonts w:ascii="Times New Roman" w:hAnsi="Times New Roman" w:cs="Times New Roman"/>
          <w:sz w:val="24"/>
          <w:szCs w:val="24"/>
          <w:rPrChange w:id="1553" w:author="Wei Qi Yan" w:date="2024-12-18T19:31:00Z" w16du:dateUtc="2024-12-18T06:31:00Z">
            <w:rPr>
              <w:rFonts w:ascii="Times New Roman" w:hAnsi="Times New Roman" w:cs="Times New Roman" w:hint="eastAsia"/>
              <w:sz w:val="24"/>
              <w:szCs w:val="24"/>
            </w:rPr>
          </w:rPrChange>
        </w:rPr>
        <w:t>16</w:t>
      </w:r>
      <w:r w:rsidRPr="00E065F8">
        <w:rPr>
          <w:rFonts w:ascii="Times New Roman" w:hAnsi="Times New Roman" w:cs="Times New Roman"/>
          <w:sz w:val="24"/>
          <w:szCs w:val="24"/>
        </w:rPr>
        <w:t xml:space="preserve">, the left and right camera views are synchronized to </w:t>
      </w:r>
      <w:r w:rsidRPr="00D56B68">
        <w:rPr>
          <w:rFonts w:ascii="Times New Roman" w:hAnsi="Times New Roman" w:cs="Times New Roman"/>
          <w:sz w:val="24"/>
          <w:szCs w:val="24"/>
          <w:rPrChange w:id="1554" w:author="Wei Qi Yan" w:date="2024-12-18T19:31:00Z" w16du:dateUtc="2024-12-18T06:31:00Z">
            <w:rPr>
              <w:rFonts w:ascii="Times New Roman" w:hAnsi="Times New Roman" w:cs="Times New Roman" w:hint="eastAsia"/>
              <w:sz w:val="24"/>
              <w:szCs w:val="24"/>
            </w:rPr>
          </w:rPrChange>
        </w:rPr>
        <w:t>comprehensively analyze</w:t>
      </w:r>
      <w:r w:rsidRPr="00E065F8">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D56B68">
        <w:rPr>
          <w:rFonts w:ascii="Times New Roman" w:hAnsi="Times New Roman" w:cs="Times New Roman"/>
          <w:sz w:val="24"/>
          <w:szCs w:val="24"/>
          <w:rPrChange w:id="1555" w:author="Wei Qi Yan" w:date="2024-12-18T19:31:00Z" w16du:dateUtc="2024-12-18T06:31:00Z">
            <w:rPr>
              <w:rFonts w:ascii="Times New Roman" w:hAnsi="Times New Roman" w:cs="Times New Roman" w:hint="eastAsia"/>
              <w:sz w:val="24"/>
              <w:szCs w:val="24"/>
            </w:rPr>
          </w:rPrChange>
        </w:rPr>
        <w:t>clearly visualizes</w:t>
      </w:r>
      <w:r w:rsidRPr="00E065F8">
        <w:rPr>
          <w:rFonts w:ascii="Times New Roman" w:hAnsi="Times New Roman" w:cs="Times New Roman"/>
          <w:sz w:val="24"/>
          <w:szCs w:val="24"/>
        </w:rPr>
        <w:t xml:space="preserve"> the classification results. Blue segments indicate fouls, while gray segments represent no-foul frames. The system </w:t>
      </w:r>
      <w:r w:rsidRPr="00D56B68">
        <w:rPr>
          <w:rFonts w:ascii="Times New Roman" w:hAnsi="Times New Roman" w:cs="Times New Roman"/>
          <w:sz w:val="24"/>
          <w:szCs w:val="24"/>
          <w:rPrChange w:id="1556" w:author="Wei Qi Yan" w:date="2024-12-18T19:31:00Z" w16du:dateUtc="2024-12-18T06:31:00Z">
            <w:rPr>
              <w:rFonts w:ascii="Times New Roman" w:hAnsi="Times New Roman" w:cs="Times New Roman" w:hint="eastAsia"/>
              <w:sz w:val="24"/>
              <w:szCs w:val="24"/>
            </w:rPr>
          </w:rPrChange>
        </w:rPr>
        <w:t>can</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Change w:id="1557" w:author="Wei Qi Yan" w:date="2024-12-18T19:31:00Z" w16du:dateUtc="2024-12-18T06:31:00Z">
            <w:rPr>
              <w:rFonts w:ascii="Times New Roman" w:hAnsi="Times New Roman" w:cs="Times New Roman" w:hint="eastAsia"/>
              <w:sz w:val="24"/>
              <w:szCs w:val="24"/>
            </w:rPr>
          </w:rPrChange>
        </w:rPr>
        <w:t xml:space="preserve">seamlessly </w:t>
      </w:r>
      <w:r w:rsidRPr="00E065F8">
        <w:rPr>
          <w:rFonts w:ascii="Times New Roman" w:hAnsi="Times New Roman" w:cs="Times New Roman"/>
          <w:sz w:val="24"/>
          <w:szCs w:val="24"/>
        </w:rPr>
        <w:t>identify transitions between compliant and non-compliant actions.</w:t>
      </w:r>
    </w:p>
    <w:p w14:paraId="16FC1A9C" w14:textId="77777777" w:rsidR="00A42112" w:rsidRPr="00D56B68" w:rsidRDefault="00A42112" w:rsidP="00A42112">
      <w:pPr>
        <w:pStyle w:val="MDPI31text"/>
        <w:ind w:firstLine="452"/>
        <w:rPr>
          <w:rFonts w:ascii="Times New Roman" w:hAnsi="Times New Roman"/>
          <w:rPrChange w:id="1558" w:author="Wei Qi Yan" w:date="2024-12-18T19:31:00Z" w16du:dateUtc="2024-12-18T06:31:00Z">
            <w:rPr/>
          </w:rPrChange>
        </w:rPr>
      </w:pPr>
    </w:p>
    <w:p w14:paraId="60958060" w14:textId="77777777"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robust identification of critical trajectory points</w:t>
      </w:r>
      <w:r w:rsidRPr="00D56B68">
        <w:rPr>
          <w:rFonts w:ascii="Times New Roman" w:hAnsi="Times New Roman" w:cs="Times New Roman"/>
          <w:sz w:val="24"/>
          <w:szCs w:val="24"/>
          <w:rPrChange w:id="1559" w:author="Wei Qi Yan" w:date="2024-12-18T19:31:00Z" w16du:dateUtc="2024-12-18T06:31:00Z">
            <w:rPr>
              <w:rFonts w:ascii="Times New Roman" w:hAnsi="Times New Roman" w:cs="Times New Roman" w:hint="eastAsia"/>
              <w:sz w:val="24"/>
              <w:szCs w:val="24"/>
            </w:rPr>
          </w:rPrChange>
        </w:rPr>
        <w:t xml:space="preserve"> further validates the segmentation</w:t>
      </w:r>
      <w:r w:rsidRPr="00E065F8">
        <w:rPr>
          <w:rFonts w:ascii="Times New Roman" w:hAnsi="Times New Roman" w:cs="Times New Roman"/>
          <w:sz w:val="24"/>
          <w:szCs w:val="24"/>
        </w:rP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Pr="00D56B68" w:rsidRDefault="00B066CF" w:rsidP="006428C7">
      <w:pPr>
        <w:rPr>
          <w:rFonts w:ascii="Times New Roman" w:hAnsi="Times New Roman" w:cs="Times New Roman"/>
          <w:rPrChange w:id="1560" w:author="Wei Qi Yan" w:date="2024-12-18T19:31:00Z" w16du:dateUtc="2024-12-18T06:31:00Z">
            <w:rPr/>
          </w:rPrChange>
        </w:rPr>
      </w:pPr>
    </w:p>
    <w:p w14:paraId="7F1BA4C7" w14:textId="77777777" w:rsidR="00B066CF" w:rsidRPr="00D56B68" w:rsidRDefault="00B066CF" w:rsidP="006428C7">
      <w:pPr>
        <w:rPr>
          <w:rFonts w:ascii="Times New Roman" w:hAnsi="Times New Roman" w:cs="Times New Roman"/>
          <w:rPrChange w:id="1561" w:author="Wei Qi Yan" w:date="2024-12-18T19:31:00Z" w16du:dateUtc="2024-12-18T06:31:00Z">
            <w:rPr/>
          </w:rPrChange>
        </w:rPr>
      </w:pPr>
    </w:p>
    <w:p w14:paraId="5BEF8C83" w14:textId="04EAF3B3" w:rsidR="006428C7" w:rsidRPr="00D56B68" w:rsidRDefault="00A42112" w:rsidP="006428C7">
      <w:pPr>
        <w:pStyle w:val="Heading3"/>
        <w:numPr>
          <w:ilvl w:val="0"/>
          <w:numId w:val="32"/>
        </w:numPr>
        <w:ind w:left="450" w:hanging="450"/>
        <w:rPr>
          <w:rFonts w:ascii="Times New Roman" w:hAnsi="Times New Roman" w:cs="Times New Roman"/>
          <w:rPrChange w:id="1562" w:author="Wei Qi Yan" w:date="2024-12-18T19:31:00Z" w16du:dateUtc="2024-12-18T06:31:00Z">
            <w:rPr/>
          </w:rPrChange>
        </w:rPr>
      </w:pPr>
      <w:bookmarkStart w:id="1563" w:name="_Toc184799947"/>
      <w:r w:rsidRPr="00D56B68">
        <w:rPr>
          <w:rFonts w:ascii="Times New Roman" w:hAnsi="Times New Roman" w:cs="Times New Roman"/>
          <w:rPrChange w:id="1564" w:author="Wei Qi Yan" w:date="2024-12-18T19:31:00Z" w16du:dateUtc="2024-12-18T06:31:00Z">
            <w:rPr/>
          </w:rPrChange>
        </w:rPr>
        <w:lastRenderedPageBreak/>
        <w:t>Transformer Model for Key Point Detection</w:t>
      </w:r>
      <w:bookmarkEnd w:id="1563"/>
    </w:p>
    <w:p w14:paraId="0F20BC2F" w14:textId="77777777" w:rsidR="00050B54" w:rsidRPr="00D56B68" w:rsidRDefault="00A817B6" w:rsidP="00050B54">
      <w:pPr>
        <w:keepNext/>
        <w:rPr>
          <w:rFonts w:ascii="Times New Roman" w:hAnsi="Times New Roman" w:cs="Times New Roman"/>
          <w:rPrChange w:id="1565" w:author="Wei Qi Yan" w:date="2024-12-18T19:31:00Z" w16du:dateUtc="2024-12-18T06:31:00Z">
            <w:rPr/>
          </w:rPrChange>
        </w:rPr>
      </w:pPr>
      <w:r w:rsidRPr="00D56B68">
        <w:rPr>
          <w:rFonts w:ascii="Times New Roman" w:hAnsi="Times New Roman" w:cs="Times New Roman"/>
          <w:noProof/>
          <w:rPrChange w:id="1566" w:author="Wei Qi Yan" w:date="2024-12-18T19:31:00Z" w16du:dateUtc="2024-12-18T06:31:00Z">
            <w:rPr>
              <w:noProof/>
            </w:rPr>
          </w:rPrChange>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5F796E2F" w14:textId="4C975CDD" w:rsidR="00A817B6" w:rsidRPr="00E065F8" w:rsidRDefault="00050B54" w:rsidP="00050B54">
      <w:pPr>
        <w:pStyle w:val="Caption"/>
        <w:rPr>
          <w:rFonts w:ascii="Times New Roman" w:hAnsi="Times New Roman" w:cs="Times New Roman"/>
          <w:b/>
          <w:bCs/>
          <w:sz w:val="24"/>
          <w:szCs w:val="24"/>
        </w:rPr>
      </w:pPr>
      <w:bookmarkStart w:id="1567" w:name="_Toc184748213"/>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17</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Multi-Camera Frames of Turning Points</w:t>
      </w:r>
      <w:bookmarkEnd w:id="1567"/>
    </w:p>
    <w:p w14:paraId="25939281" w14:textId="3A270DB9" w:rsidR="00A817B6" w:rsidRPr="00E065F8" w:rsidRDefault="00D243D4" w:rsidP="00A817B6">
      <w:pPr>
        <w:pStyle w:val="MDPI31text"/>
        <w:ind w:left="0" w:firstLine="0"/>
        <w:rPr>
          <w:rFonts w:ascii="Times New Roman" w:hAnsi="Times New Roman"/>
          <w:sz w:val="24"/>
          <w:szCs w:val="24"/>
        </w:rPr>
      </w:pPr>
      <w:r w:rsidRPr="00E065F8">
        <w:rPr>
          <w:rFonts w:ascii="Times New Roman" w:eastAsia="SimSun" w:hAnsi="Times New Roman"/>
          <w:i/>
          <w:iCs/>
          <w:szCs w:val="20"/>
          <w:lang w:eastAsia="zh-CN"/>
        </w:rPr>
        <w:t>（</w:t>
      </w:r>
      <w:r w:rsidR="00A817B6" w:rsidRPr="00E065F8">
        <w:rPr>
          <w:rFonts w:ascii="Times New Roman" w:hAnsi="Times New Roman"/>
          <w:i/>
          <w:iCs/>
          <w:szCs w:val="20"/>
        </w:rPr>
        <w:t>Frames from Cam1 and Cam2 correspond to the throw point (yellow), highest point (red), and hit point (green), as detected by the Transformer model. The high F1 score (</w:t>
      </w:r>
      <w:r w:rsidR="00F55FD9" w:rsidRPr="00E065F8">
        <w:rPr>
          <w:rFonts w:ascii="Times New Roman" w:hAnsi="Times New Roman"/>
          <w:i/>
          <w:iCs/>
          <w:szCs w:val="20"/>
        </w:rPr>
        <w:t>0.</w:t>
      </w:r>
      <w:r w:rsidR="00A817B6" w:rsidRPr="00E065F8">
        <w:rPr>
          <w:rFonts w:ascii="Times New Roman" w:hAnsi="Times New Roman"/>
          <w:i/>
          <w:iCs/>
          <w:szCs w:val="20"/>
        </w:rPr>
        <w:t xml:space="preserve">93) validates the accuracy of these turning </w:t>
      </w:r>
      <w:r w:rsidRPr="00E065F8">
        <w:rPr>
          <w:rFonts w:ascii="Times New Roman" w:hAnsi="Times New Roman"/>
          <w:i/>
          <w:iCs/>
          <w:szCs w:val="20"/>
        </w:rPr>
        <w:t>points.</w:t>
      </w:r>
      <w:r w:rsidRPr="00D56B68">
        <w:rPr>
          <w:rFonts w:ascii="Times New Roman" w:eastAsia="SimSun" w:hAnsi="Times New Roman"/>
          <w:i/>
          <w:iCs/>
          <w:szCs w:val="20"/>
          <w:lang w:eastAsia="zh-CN"/>
          <w:rPrChange w:id="1568" w:author="Wei Qi Yan" w:date="2024-12-18T19:31:00Z" w16du:dateUtc="2024-12-18T06:31:00Z">
            <w:rPr>
              <w:rFonts w:ascii="Times New Roman" w:eastAsia="SimSun" w:hAnsi="Times New Roman" w:hint="eastAsia"/>
              <w:i/>
              <w:iCs/>
              <w:szCs w:val="20"/>
              <w:lang w:eastAsia="zh-CN"/>
            </w:rPr>
          </w:rPrChange>
        </w:rPr>
        <w:t xml:space="preserve"> </w:t>
      </w:r>
      <w:r w:rsidRPr="00D56B68">
        <w:rPr>
          <w:rFonts w:ascii="Times New Roman" w:eastAsia="SimSun" w:hAnsi="Times New Roman"/>
          <w:i/>
          <w:iCs/>
          <w:szCs w:val="20"/>
          <w:lang w:eastAsia="zh-CN"/>
          <w:rPrChange w:id="1569" w:author="Wei Qi Yan" w:date="2024-12-18T19:31:00Z" w16du:dateUtc="2024-12-18T06:31:00Z">
            <w:rPr>
              <w:rFonts w:ascii="Times New Roman" w:eastAsia="SimSun" w:hAnsi="Times New Roman" w:hint="eastAsia"/>
              <w:i/>
              <w:iCs/>
              <w:szCs w:val="20"/>
              <w:lang w:eastAsia="zh-CN"/>
            </w:rPr>
          </w:rPrChange>
        </w:rPr>
        <w:t>）</w:t>
      </w:r>
    </w:p>
    <w:p w14:paraId="1CDB9D10" w14:textId="77777777" w:rsidR="00A817B6" w:rsidRPr="00D56B68" w:rsidRDefault="00A817B6" w:rsidP="00A42112">
      <w:pPr>
        <w:rPr>
          <w:rFonts w:ascii="Times New Roman" w:hAnsi="Times New Roman" w:cs="Times New Roman"/>
          <w:rPrChange w:id="1570" w:author="Wei Qi Yan" w:date="2024-12-18T19:31:00Z" w16du:dateUtc="2024-12-18T06:31:00Z">
            <w:rPr/>
          </w:rPrChange>
        </w:rPr>
      </w:pPr>
    </w:p>
    <w:p w14:paraId="1CCDFE50" w14:textId="77777777" w:rsidR="00812816" w:rsidRPr="00D56B68" w:rsidRDefault="00A817B6" w:rsidP="00812816">
      <w:pPr>
        <w:keepNext/>
        <w:rPr>
          <w:rFonts w:ascii="Times New Roman" w:hAnsi="Times New Roman" w:cs="Times New Roman"/>
          <w:rPrChange w:id="1571" w:author="Wei Qi Yan" w:date="2024-12-18T19:31:00Z" w16du:dateUtc="2024-12-18T06:31:00Z">
            <w:rPr/>
          </w:rPrChange>
        </w:rPr>
      </w:pPr>
      <w:r w:rsidRPr="00D56B68">
        <w:rPr>
          <w:rFonts w:ascii="Times New Roman" w:hAnsi="Times New Roman" w:cs="Times New Roman"/>
          <w:noProof/>
          <w:rPrChange w:id="1572" w:author="Wei Qi Yan" w:date="2024-12-18T19:31:00Z" w16du:dateUtc="2024-12-18T06:31:00Z">
            <w:rPr>
              <w:noProof/>
            </w:rPr>
          </w:rPrChange>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422806C8" w14:textId="18277E04" w:rsidR="00A817B6" w:rsidRPr="00E065F8" w:rsidRDefault="00812816" w:rsidP="00812816">
      <w:pPr>
        <w:pStyle w:val="Caption"/>
        <w:rPr>
          <w:rFonts w:ascii="Times New Roman" w:hAnsi="Times New Roman" w:cs="Times New Roman"/>
          <w:b/>
          <w:bCs/>
          <w:sz w:val="24"/>
          <w:szCs w:val="24"/>
        </w:rPr>
      </w:pPr>
      <w:bookmarkStart w:id="1573" w:name="_Toc184748214"/>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18</w:t>
      </w:r>
      <w:r w:rsidRPr="00E065F8">
        <w:rPr>
          <w:rFonts w:ascii="Times New Roman" w:hAnsi="Times New Roman" w:cs="Times New Roman"/>
          <w:b/>
          <w:bCs/>
          <w:sz w:val="24"/>
          <w:szCs w:val="24"/>
        </w:rPr>
        <w:fldChar w:fldCharType="end"/>
      </w:r>
      <w:r w:rsidRPr="00D56B68">
        <w:rPr>
          <w:rFonts w:ascii="Times New Roman" w:hAnsi="Times New Roman" w:cs="Times New Roman"/>
          <w:b/>
          <w:bCs/>
          <w:sz w:val="24"/>
          <w:szCs w:val="24"/>
          <w:rPrChange w:id="1574" w:author="Wei Qi Yan" w:date="2024-12-18T19:31:00Z" w16du:dateUtc="2024-12-18T06:31:00Z">
            <w:rPr>
              <w:rFonts w:ascii="Times New Roman" w:hAnsi="Times New Roman" w:cs="Times New Roman" w:hint="eastAsia"/>
              <w:b/>
              <w:bCs/>
              <w:sz w:val="24"/>
              <w:szCs w:val="24"/>
            </w:rPr>
          </w:rPrChange>
        </w:rPr>
        <w:t xml:space="preserve"> </w:t>
      </w:r>
      <w:r w:rsidRPr="00E065F8">
        <w:rPr>
          <w:rFonts w:ascii="Times New Roman" w:hAnsi="Times New Roman" w:cs="Times New Roman"/>
          <w:sz w:val="24"/>
          <w:szCs w:val="24"/>
        </w:rPr>
        <w:t>3D Trajectory and Serve Statistics</w:t>
      </w:r>
      <w:bookmarkEnd w:id="1573"/>
    </w:p>
    <w:p w14:paraId="7BAB6635" w14:textId="2B0F5FD6" w:rsidR="00A817B6" w:rsidRPr="00E065F8" w:rsidDel="006A5692" w:rsidRDefault="00860C57" w:rsidP="00A817B6">
      <w:pPr>
        <w:pStyle w:val="MDPI31text"/>
        <w:ind w:left="0" w:firstLine="0"/>
        <w:rPr>
          <w:del w:id="1575" w:author="Wei Qi Yan" w:date="2024-12-18T19:38:00Z" w16du:dateUtc="2024-12-18T06:38:00Z"/>
          <w:rFonts w:ascii="Times New Roman" w:hAnsi="Times New Roman"/>
          <w:sz w:val="24"/>
          <w:szCs w:val="24"/>
        </w:rPr>
      </w:pPr>
      <w:del w:id="1576" w:author="Wei Qi Yan" w:date="2024-12-18T19:38:00Z" w16du:dateUtc="2024-12-18T06:38:00Z">
        <w:r w:rsidRPr="00E065F8" w:rsidDel="006A5692">
          <w:rPr>
            <w:rFonts w:ascii="Times New Roman" w:eastAsia="SimSun" w:hAnsi="Times New Roman"/>
            <w:i/>
            <w:iCs/>
            <w:szCs w:val="20"/>
            <w:lang w:eastAsia="zh-CN"/>
          </w:rPr>
          <w:delText>（</w:delText>
        </w:r>
        <w:r w:rsidR="00A817B6" w:rsidRPr="00E065F8" w:rsidDel="006A5692">
          <w:rPr>
            <w:rFonts w:ascii="Times New Roman" w:hAnsi="Times New Roman"/>
            <w:i/>
            <w:iCs/>
            <w:szCs w:val="20"/>
          </w:rPr>
          <w:delText>The central 3D trajectory plot highlights the ball motion and key turning points aligned with the spatial limits of the serv</w:delText>
        </w:r>
        <w:r w:rsidR="00A817B6" w:rsidRPr="00E065F8" w:rsidDel="006A5692">
          <w:rPr>
            <w:rFonts w:ascii="Times New Roman" w:hAnsi="Times New Roman"/>
            <w:i/>
            <w:iCs/>
            <w:szCs w:val="20"/>
            <w:lang w:eastAsia="zh-CN"/>
          </w:rPr>
          <w:delText>ing</w:delText>
        </w:r>
        <w:r w:rsidR="00A817B6" w:rsidRPr="00E065F8" w:rsidDel="006A5692">
          <w:rPr>
            <w:rFonts w:ascii="Times New Roman" w:hAnsi="Times New Roman"/>
            <w:i/>
            <w:iCs/>
            <w:szCs w:val="20"/>
          </w:rPr>
          <w:delText xml:space="preserve"> area (dotted boundary box). The right side provides serve statistics, showing the timeline of compliant and non-compliant frames, foul counts, and detailed metrics for the current serve, including tossed upward distance and the angle with the vertical </w:delText>
        </w:r>
        <w:r w:rsidRPr="00E065F8" w:rsidDel="006A5692">
          <w:rPr>
            <w:rFonts w:ascii="Times New Roman" w:hAnsi="Times New Roman"/>
            <w:i/>
            <w:iCs/>
            <w:szCs w:val="20"/>
          </w:rPr>
          <w:delText>axis.</w:delText>
        </w:r>
        <w:r w:rsidRPr="00D56B68" w:rsidDel="006A5692">
          <w:rPr>
            <w:rFonts w:ascii="Times New Roman" w:eastAsia="SimSun" w:hAnsi="Times New Roman"/>
            <w:i/>
            <w:iCs/>
            <w:szCs w:val="20"/>
            <w:lang w:eastAsia="zh-CN"/>
            <w:rPrChange w:id="1577" w:author="Wei Qi Yan" w:date="2024-12-18T19:31:00Z" w16du:dateUtc="2024-12-18T06:31:00Z">
              <w:rPr>
                <w:rFonts w:ascii="Times New Roman" w:eastAsia="SimSun" w:hAnsi="Times New Roman" w:hint="eastAsia"/>
                <w:i/>
                <w:iCs/>
                <w:szCs w:val="20"/>
                <w:lang w:eastAsia="zh-CN"/>
              </w:rPr>
            </w:rPrChange>
          </w:rPr>
          <w:delText xml:space="preserve"> </w:delText>
        </w:r>
        <w:r w:rsidRPr="00D56B68" w:rsidDel="006A5692">
          <w:rPr>
            <w:rFonts w:ascii="Times New Roman" w:eastAsia="SimSun" w:hAnsi="Times New Roman"/>
            <w:i/>
            <w:iCs/>
            <w:szCs w:val="20"/>
            <w:lang w:eastAsia="zh-CN"/>
            <w:rPrChange w:id="1578" w:author="Wei Qi Yan" w:date="2024-12-18T19:31:00Z" w16du:dateUtc="2024-12-18T06:31:00Z">
              <w:rPr>
                <w:rFonts w:ascii="Times New Roman" w:eastAsia="SimSun" w:hAnsi="Times New Roman" w:hint="eastAsia"/>
                <w:i/>
                <w:iCs/>
                <w:szCs w:val="20"/>
                <w:lang w:eastAsia="zh-CN"/>
              </w:rPr>
            </w:rPrChange>
          </w:rPr>
          <w:delText>）</w:delText>
        </w:r>
      </w:del>
    </w:p>
    <w:p w14:paraId="20D0364E" w14:textId="77777777" w:rsidR="00A817B6" w:rsidRPr="00D56B68" w:rsidRDefault="00A817B6" w:rsidP="00A42112">
      <w:pPr>
        <w:rPr>
          <w:rFonts w:ascii="Times New Roman" w:hAnsi="Times New Roman" w:cs="Times New Roman"/>
          <w:rPrChange w:id="1579" w:author="Wei Qi Yan" w:date="2024-12-18T19:31:00Z" w16du:dateUtc="2024-12-18T06:31:00Z">
            <w:rPr/>
          </w:rPrChange>
        </w:rPr>
      </w:pPr>
    </w:p>
    <w:p w14:paraId="7F0E46B2" w14:textId="78FAFCCE"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results, as shown in Fig</w:t>
      </w:r>
      <w:r w:rsidR="00860C57" w:rsidRPr="00D56B68">
        <w:rPr>
          <w:rFonts w:ascii="Times New Roman" w:hAnsi="Times New Roman" w:cs="Times New Roman"/>
          <w:sz w:val="24"/>
          <w:szCs w:val="24"/>
          <w:rPrChange w:id="1580" w:author="Wei Qi Yan" w:date="2024-12-18T19:31:00Z" w16du:dateUtc="2024-12-18T06:31:00Z">
            <w:rPr>
              <w:rFonts w:ascii="Times New Roman" w:hAnsi="Times New Roman" w:cs="Times New Roman" w:hint="eastAsia"/>
              <w:sz w:val="24"/>
              <w:szCs w:val="24"/>
            </w:rPr>
          </w:rPrChange>
        </w:rPr>
        <w:t>.</w:t>
      </w:r>
      <w:r w:rsidR="00663A2E" w:rsidRPr="00D56B68">
        <w:rPr>
          <w:rFonts w:ascii="Times New Roman" w:hAnsi="Times New Roman" w:cs="Times New Roman"/>
          <w:sz w:val="24"/>
          <w:szCs w:val="24"/>
          <w:rPrChange w:id="1581" w:author="Wei Qi Yan" w:date="2024-12-18T19:31:00Z" w16du:dateUtc="2024-12-18T06:31:00Z">
            <w:rPr>
              <w:rFonts w:ascii="Times New Roman" w:hAnsi="Times New Roman" w:cs="Times New Roman" w:hint="eastAsia"/>
              <w:sz w:val="24"/>
              <w:szCs w:val="24"/>
            </w:rPr>
          </w:rPrChange>
        </w:rPr>
        <w:t xml:space="preserve"> </w:t>
      </w:r>
      <w:r w:rsidR="00E240AB" w:rsidRPr="00D56B68">
        <w:rPr>
          <w:rFonts w:ascii="Times New Roman" w:hAnsi="Times New Roman" w:cs="Times New Roman"/>
          <w:sz w:val="24"/>
          <w:szCs w:val="24"/>
          <w:rPrChange w:id="1582" w:author="Wei Qi Yan" w:date="2024-12-18T19:31:00Z" w16du:dateUtc="2024-12-18T06:31:00Z">
            <w:rPr>
              <w:rFonts w:ascii="Times New Roman" w:hAnsi="Times New Roman" w:cs="Times New Roman" w:hint="eastAsia"/>
              <w:sz w:val="24"/>
              <w:szCs w:val="24"/>
            </w:rPr>
          </w:rPrChange>
        </w:rPr>
        <w:t>17</w:t>
      </w:r>
      <w:r w:rsidRPr="00E065F8">
        <w:rPr>
          <w:rFonts w:ascii="Times New Roman" w:hAnsi="Times New Roman" w:cs="Times New Roman"/>
          <w:sz w:val="24"/>
          <w:szCs w:val="24"/>
        </w:rPr>
        <w:t xml:space="preserve"> and Fig</w:t>
      </w:r>
      <w:r w:rsidR="00860C57" w:rsidRPr="00D56B68">
        <w:rPr>
          <w:rFonts w:ascii="Times New Roman" w:hAnsi="Times New Roman" w:cs="Times New Roman"/>
          <w:sz w:val="24"/>
          <w:szCs w:val="24"/>
          <w:rPrChange w:id="1583" w:author="Wei Qi Yan" w:date="2024-12-18T19:31:00Z" w16du:dateUtc="2024-12-18T06:31:00Z">
            <w:rPr>
              <w:rFonts w:ascii="Times New Roman" w:hAnsi="Times New Roman" w:cs="Times New Roman" w:hint="eastAsia"/>
              <w:sz w:val="24"/>
              <w:szCs w:val="24"/>
            </w:rPr>
          </w:rPrChange>
        </w:rPr>
        <w:t>.</w:t>
      </w:r>
      <w:r w:rsidR="00663A2E" w:rsidRPr="00D56B68">
        <w:rPr>
          <w:rFonts w:ascii="Times New Roman" w:hAnsi="Times New Roman" w:cs="Times New Roman"/>
          <w:sz w:val="24"/>
          <w:szCs w:val="24"/>
          <w:rPrChange w:id="1584" w:author="Wei Qi Yan" w:date="2024-12-18T19:31:00Z" w16du:dateUtc="2024-12-18T06:31:00Z">
            <w:rPr>
              <w:rFonts w:ascii="Times New Roman" w:hAnsi="Times New Roman" w:cs="Times New Roman" w:hint="eastAsia"/>
              <w:sz w:val="24"/>
              <w:szCs w:val="24"/>
            </w:rPr>
          </w:rPrChange>
        </w:rPr>
        <w:t xml:space="preserve"> </w:t>
      </w:r>
      <w:r w:rsidR="00E240AB" w:rsidRPr="00D56B68">
        <w:rPr>
          <w:rFonts w:ascii="Times New Roman" w:hAnsi="Times New Roman" w:cs="Times New Roman"/>
          <w:sz w:val="24"/>
          <w:szCs w:val="24"/>
          <w:rPrChange w:id="1585" w:author="Wei Qi Yan" w:date="2024-12-18T19:31:00Z" w16du:dateUtc="2024-12-18T06:31:00Z">
            <w:rPr>
              <w:rFonts w:ascii="Times New Roman" w:hAnsi="Times New Roman" w:cs="Times New Roman" w:hint="eastAsia"/>
              <w:sz w:val="24"/>
              <w:szCs w:val="24"/>
            </w:rPr>
          </w:rPrChange>
        </w:rPr>
        <w:t>18</w:t>
      </w:r>
      <w:r w:rsidRPr="00E065F8">
        <w:rPr>
          <w:rFonts w:ascii="Times New Roman" w:hAnsi="Times New Roman" w:cs="Times New Roman"/>
          <w:sz w:val="24"/>
          <w:szCs w:val="24"/>
        </w:rPr>
        <w:t xml:space="preserve">, demonstrate the effectiveness of the </w:t>
      </w:r>
      <w:r w:rsidRPr="00E065F8">
        <w:rPr>
          <w:rFonts w:ascii="Times New Roman" w:hAnsi="Times New Roman" w:cs="Times New Roman"/>
          <w:sz w:val="24"/>
          <w:szCs w:val="24"/>
        </w:rPr>
        <w:lastRenderedPageBreak/>
        <w:t>Transformer model in identifying key turning points during table tennis serves through synchronized multi-camera views, 3D trajectory analysis, and detailed serve statistics.</w:t>
      </w:r>
    </w:p>
    <w:p w14:paraId="13291694" w14:textId="77777777" w:rsidR="00403356" w:rsidRPr="00E065F8" w:rsidRDefault="00403356" w:rsidP="00947B65">
      <w:pPr>
        <w:spacing w:line="360" w:lineRule="auto"/>
        <w:ind w:firstLine="360"/>
        <w:rPr>
          <w:rFonts w:ascii="Times New Roman" w:hAnsi="Times New Roman" w:cs="Times New Roman"/>
          <w:sz w:val="24"/>
          <w:szCs w:val="24"/>
        </w:rPr>
      </w:pPr>
    </w:p>
    <w:p w14:paraId="61BB1E50" w14:textId="0EE56538"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E065F8">
        <w:rPr>
          <w:rFonts w:ascii="Times New Roman" w:hAnsi="Times New Roman" w:cs="Times New Roman"/>
          <w:sz w:val="24"/>
          <w:szCs w:val="24"/>
        </w:rPr>
        <w:t>Fig</w:t>
      </w:r>
      <w:r w:rsidR="000049F1" w:rsidRPr="00D56B68">
        <w:rPr>
          <w:rFonts w:ascii="Times New Roman" w:hAnsi="Times New Roman" w:cs="Times New Roman"/>
          <w:sz w:val="24"/>
          <w:szCs w:val="24"/>
          <w:rPrChange w:id="1586" w:author="Wei Qi Yan" w:date="2024-12-18T19:31:00Z" w16du:dateUtc="2024-12-18T06:31:00Z">
            <w:rPr>
              <w:rFonts w:ascii="Times New Roman" w:hAnsi="Times New Roman" w:cs="Times New Roman" w:hint="eastAsia"/>
              <w:sz w:val="24"/>
              <w:szCs w:val="24"/>
            </w:rPr>
          </w:rPrChange>
        </w:rPr>
        <w:t xml:space="preserve">. </w:t>
      </w:r>
      <w:r w:rsidR="00E240AB" w:rsidRPr="00D56B68">
        <w:rPr>
          <w:rFonts w:ascii="Times New Roman" w:hAnsi="Times New Roman" w:cs="Times New Roman"/>
          <w:sz w:val="24"/>
          <w:szCs w:val="24"/>
          <w:rPrChange w:id="1587" w:author="Wei Qi Yan" w:date="2024-12-18T19:31:00Z" w16du:dateUtc="2024-12-18T06:31:00Z">
            <w:rPr>
              <w:rFonts w:ascii="Times New Roman" w:hAnsi="Times New Roman" w:cs="Times New Roman" w:hint="eastAsia"/>
              <w:sz w:val="24"/>
              <w:szCs w:val="24"/>
            </w:rPr>
          </w:rPrChange>
        </w:rPr>
        <w:t>17</w:t>
      </w:r>
      <w:r w:rsidRPr="00E065F8">
        <w:rPr>
          <w:rFonts w:ascii="Times New Roman" w:hAnsi="Times New Roman" w:cs="Times New Roman"/>
          <w:sz w:val="24"/>
          <w:szCs w:val="24"/>
        </w:rPr>
        <w:t xml:space="preserve">, showing synchronized views for the detected turning points. Our verification of these turning points yielded an F1 score </w:t>
      </w:r>
      <w:r w:rsidR="00F55FD9" w:rsidRPr="00E065F8">
        <w:rPr>
          <w:rFonts w:ascii="Times New Roman" w:hAnsi="Times New Roman" w:cs="Times New Roman"/>
          <w:sz w:val="24"/>
          <w:szCs w:val="24"/>
        </w:rPr>
        <w:t>0.93</w:t>
      </w:r>
      <w:r w:rsidRPr="00E065F8">
        <w:rPr>
          <w:rFonts w:ascii="Times New Roman" w:hAnsi="Times New Roman" w:cs="Times New Roman"/>
          <w:sz w:val="24"/>
          <w:szCs w:val="24"/>
        </w:rPr>
        <w:t>, confirming the accuracy of the predictions and its reliability in detecting key moments during the serve.</w:t>
      </w:r>
    </w:p>
    <w:p w14:paraId="03087F6C" w14:textId="77777777" w:rsidR="007A164F" w:rsidRPr="00E065F8" w:rsidRDefault="007A164F" w:rsidP="00947B65">
      <w:pPr>
        <w:spacing w:line="360" w:lineRule="auto"/>
        <w:ind w:firstLine="360"/>
        <w:rPr>
          <w:rFonts w:ascii="Times New Roman" w:hAnsi="Times New Roman" w:cs="Times New Roman"/>
          <w:sz w:val="24"/>
          <w:szCs w:val="24"/>
        </w:rPr>
      </w:pPr>
    </w:p>
    <w:p w14:paraId="29871A5A" w14:textId="77777777" w:rsidR="007A164F" w:rsidRPr="00E065F8" w:rsidRDefault="007A164F" w:rsidP="007A164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F1 score is a widely used evaluation metric that balances precision and recall, making it particularly useful for classification tasks like key point detection. It is defined as:</w:t>
      </w:r>
    </w:p>
    <w:p w14:paraId="3F0ABB59" w14:textId="07B856F3" w:rsidR="007A164F" w:rsidRPr="00E065F8" w:rsidRDefault="007A164F" w:rsidP="007A164F">
      <w:pPr>
        <w:pStyle w:val="MDPI31text"/>
        <w:ind w:left="0" w:firstLine="0"/>
        <w:jc w:val="right"/>
        <w:rPr>
          <w:rFonts w:ascii="Times New Roman" w:eastAsiaTheme="minorEastAsia" w:hAnsi="Times New Roman"/>
          <w:sz w:val="24"/>
          <w:szCs w:val="24"/>
          <w:lang w:eastAsia="zh-CN"/>
        </w:rPr>
      </w:pPr>
      <m:oMath>
        <m:r>
          <w:rPr>
            <w:rFonts w:ascii="Cambria Math" w:eastAsiaTheme="minorEastAsia" w:hAnsi="Cambria Math"/>
            <w:sz w:val="24"/>
            <w:szCs w:val="24"/>
            <w:lang w:eastAsia="zh-CN"/>
          </w:rPr>
          <m:t xml:space="preserve">    </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m:rPr>
                <m:sty m:val="p"/>
              </m:rPr>
              <w:rPr>
                <w:rFonts w:ascii="Cambria Math" w:eastAsiaTheme="minorEastAsia" w:hAnsi="Cambria Math"/>
                <w:sz w:val="24"/>
                <w:szCs w:val="24"/>
                <w:lang w:eastAsia="zh-CN"/>
              </w:rPr>
              <m:t>1</m:t>
            </m:r>
          </m:sub>
        </m:sSub>
        <m:r>
          <m:rPr>
            <m:sty m:val="p"/>
          </m:rPr>
          <w:rPr>
            <w:rFonts w:ascii="Cambria Math" w:eastAsiaTheme="minorEastAsia" w:hAnsi="Cambria Math"/>
            <w:sz w:val="24"/>
            <w:szCs w:val="24"/>
            <w:lang w:eastAsia="zh-CN"/>
          </w:rPr>
          <m:t>=2×</m:t>
        </m:r>
        <m:f>
          <m:fPr>
            <m:ctrlPr>
              <w:rPr>
                <w:rFonts w:ascii="Cambria Math" w:eastAsiaTheme="minorEastAsia" w:hAnsi="Cambria Math"/>
                <w:sz w:val="24"/>
                <w:szCs w:val="24"/>
                <w:lang w:eastAsia="zh-CN"/>
              </w:rPr>
            </m:ctrlPr>
          </m:fPr>
          <m:num>
            <m:r>
              <w:rPr>
                <w:rFonts w:ascii="Cambria Math" w:eastAsiaTheme="minorEastAsia" w:hAnsi="Cambria Math"/>
                <w:sz w:val="24"/>
                <w:szCs w:val="24"/>
                <w:lang w:eastAsia="zh-CN"/>
              </w:rPr>
              <m:t>precision</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recall</m:t>
            </m:r>
          </m:num>
          <m:den>
            <m:r>
              <w:rPr>
                <w:rFonts w:ascii="Cambria Math" w:eastAsiaTheme="minorEastAsia" w:hAnsi="Cambria Math"/>
                <w:sz w:val="24"/>
                <w:szCs w:val="24"/>
                <w:lang w:eastAsia="zh-CN"/>
              </w:rPr>
              <m:t>precision</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recall</m:t>
            </m:r>
          </m:den>
        </m:f>
      </m:oMath>
      <w:r w:rsidRPr="00E065F8">
        <w:rPr>
          <w:rFonts w:ascii="Times New Roman" w:eastAsiaTheme="minorEastAsia" w:hAnsi="Times New Roman"/>
          <w:sz w:val="24"/>
          <w:szCs w:val="24"/>
          <w:lang w:eastAsia="zh-CN"/>
        </w:rPr>
        <w:t xml:space="preserve">                         (</w:t>
      </w:r>
      <w:r w:rsidR="00D91299" w:rsidRPr="00E065F8">
        <w:rPr>
          <w:rFonts w:ascii="Times New Roman" w:eastAsiaTheme="minorEastAsia" w:hAnsi="Times New Roman"/>
          <w:sz w:val="24"/>
          <w:szCs w:val="24"/>
          <w:lang w:eastAsia="zh-CN"/>
        </w:rPr>
        <w:t>7</w:t>
      </w:r>
      <w:r w:rsidRPr="00E065F8">
        <w:rPr>
          <w:rFonts w:ascii="Times New Roman" w:eastAsiaTheme="minorEastAsia" w:hAnsi="Times New Roman"/>
          <w:sz w:val="24"/>
          <w:szCs w:val="24"/>
          <w:lang w:eastAsia="zh-CN"/>
        </w:rPr>
        <w:t>)</w:t>
      </w:r>
    </w:p>
    <w:p w14:paraId="19C21835" w14:textId="77777777" w:rsidR="007A164F" w:rsidRPr="00D56B68" w:rsidRDefault="007A164F" w:rsidP="007A164F">
      <w:pPr>
        <w:pStyle w:val="MDPI31text"/>
        <w:rPr>
          <w:rFonts w:ascii="Times New Roman" w:eastAsiaTheme="minorEastAsia" w:hAnsi="Times New Roman"/>
          <w:lang w:eastAsia="zh-CN"/>
          <w:rPrChange w:id="1588" w:author="Wei Qi Yan" w:date="2024-12-18T19:31:00Z" w16du:dateUtc="2024-12-18T06:31:00Z">
            <w:rPr>
              <w:rFonts w:eastAsiaTheme="minorEastAsia"/>
              <w:lang w:eastAsia="zh-CN"/>
            </w:rPr>
          </w:rPrChange>
        </w:rPr>
      </w:pPr>
    </w:p>
    <w:p w14:paraId="462758AF" w14:textId="77777777" w:rsidR="007A164F" w:rsidRPr="00E065F8" w:rsidRDefault="007A164F" w:rsidP="007A164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Where</w:t>
      </w:r>
      <w:r w:rsidRPr="00D56B68">
        <w:rPr>
          <w:rFonts w:ascii="Times New Roman" w:hAnsi="Times New Roman" w:cs="Times New Roman"/>
          <w:sz w:val="24"/>
          <w:szCs w:val="24"/>
          <w:rPrChange w:id="1589"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Precision is the proportion of true positive detections among all detected points (i.e., how many of the predicted key points were correct).</w:t>
      </w:r>
      <w:r w:rsidRPr="00D56B68">
        <w:rPr>
          <w:rFonts w:ascii="Times New Roman" w:hAnsi="Times New Roman" w:cs="Times New Roman"/>
          <w:sz w:val="24"/>
          <w:szCs w:val="24"/>
          <w:rPrChange w:id="1590" w:author="Wei Qi Yan" w:date="2024-12-18T19:31:00Z" w16du:dateUtc="2024-12-18T06:31:00Z">
            <w:rPr>
              <w:rFonts w:ascii="Times New Roman" w:hAnsi="Times New Roman" w:cs="Times New Roman" w:hint="eastAsia"/>
              <w:sz w:val="24"/>
              <w:szCs w:val="24"/>
            </w:rPr>
          </w:rPrChange>
        </w:rPr>
        <w:t xml:space="preserve"> </w:t>
      </w:r>
      <w:r w:rsidRPr="00E065F8">
        <w:rPr>
          <w:rFonts w:ascii="Times New Roman" w:hAnsi="Times New Roman" w:cs="Times New Roman"/>
          <w:sz w:val="24"/>
          <w:szCs w:val="24"/>
        </w:rPr>
        <w:t>Recall is the proportion of true positive detections among all true key points (i.e., how many of the actual key points were detected).</w:t>
      </w:r>
    </w:p>
    <w:p w14:paraId="6E820A96" w14:textId="77777777" w:rsidR="007A164F" w:rsidRPr="00E065F8" w:rsidRDefault="007A164F" w:rsidP="007A164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 our case, the high F1 score of 0.93 indicates that the model's key point predictions were both precise and comprehensive, making it a reliable tool for identifying critical moments in the serve action.</w:t>
      </w:r>
    </w:p>
    <w:p w14:paraId="6D2130C8" w14:textId="77777777" w:rsidR="00403356" w:rsidRPr="00E065F8" w:rsidRDefault="00403356" w:rsidP="00947B65">
      <w:pPr>
        <w:spacing w:line="360" w:lineRule="auto"/>
        <w:ind w:firstLine="360"/>
        <w:rPr>
          <w:rFonts w:ascii="Times New Roman" w:hAnsi="Times New Roman" w:cs="Times New Roman"/>
          <w:sz w:val="24"/>
          <w:szCs w:val="24"/>
        </w:rPr>
      </w:pPr>
    </w:p>
    <w:p w14:paraId="6286C272" w14:textId="41BE8927" w:rsidR="00A42112" w:rsidRPr="00E065F8" w:rsidRDefault="000049F1"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Fig</w:t>
      </w:r>
      <w:r w:rsidRPr="00D56B68">
        <w:rPr>
          <w:rFonts w:ascii="Times New Roman" w:hAnsi="Times New Roman" w:cs="Times New Roman"/>
          <w:sz w:val="24"/>
          <w:szCs w:val="24"/>
          <w:rPrChange w:id="1591" w:author="Wei Qi Yan" w:date="2024-12-18T19:31:00Z" w16du:dateUtc="2024-12-18T06:31:00Z">
            <w:rPr>
              <w:rFonts w:ascii="Times New Roman" w:hAnsi="Times New Roman" w:cs="Times New Roman" w:hint="eastAsia"/>
              <w:sz w:val="24"/>
              <w:szCs w:val="24"/>
            </w:rPr>
          </w:rPrChange>
        </w:rPr>
        <w:t xml:space="preserve">. </w:t>
      </w:r>
      <w:r w:rsidR="00E240AB" w:rsidRPr="00D56B68">
        <w:rPr>
          <w:rFonts w:ascii="Times New Roman" w:hAnsi="Times New Roman" w:cs="Times New Roman"/>
          <w:sz w:val="24"/>
          <w:szCs w:val="24"/>
          <w:rPrChange w:id="1592" w:author="Wei Qi Yan" w:date="2024-12-18T19:31:00Z" w16du:dateUtc="2024-12-18T06:31:00Z">
            <w:rPr>
              <w:rFonts w:ascii="Times New Roman" w:hAnsi="Times New Roman" w:cs="Times New Roman" w:hint="eastAsia"/>
              <w:sz w:val="24"/>
              <w:szCs w:val="24"/>
            </w:rPr>
          </w:rPrChange>
        </w:rPr>
        <w:t>18</w:t>
      </w:r>
      <w:r w:rsidRPr="00D56B68">
        <w:rPr>
          <w:rFonts w:ascii="Times New Roman" w:hAnsi="Times New Roman" w:cs="Times New Roman"/>
          <w:sz w:val="24"/>
          <w:szCs w:val="24"/>
          <w:rPrChange w:id="1593" w:author="Wei Qi Yan" w:date="2024-12-18T19:31:00Z" w16du:dateUtc="2024-12-18T06:31:00Z">
            <w:rPr>
              <w:rFonts w:ascii="Times New Roman" w:hAnsi="Times New Roman" w:cs="Times New Roman" w:hint="eastAsia"/>
              <w:sz w:val="24"/>
              <w:szCs w:val="24"/>
            </w:rPr>
          </w:rPrChange>
        </w:rPr>
        <w:t xml:space="preserve"> </w:t>
      </w:r>
      <w:r w:rsidR="00A42112" w:rsidRPr="00E065F8">
        <w:rPr>
          <w:rFonts w:ascii="Times New Roman" w:hAnsi="Times New Roman" w:cs="Times New Roman"/>
          <w:sz w:val="24"/>
          <w:szCs w:val="24"/>
        </w:rPr>
        <w:t>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and hit points fall within the boundary, ensuring the serve adheres to spatial constraints.</w:t>
      </w:r>
    </w:p>
    <w:p w14:paraId="57C86C4F" w14:textId="77777777" w:rsidR="00403356" w:rsidRPr="00E065F8" w:rsidRDefault="00403356" w:rsidP="00947B65">
      <w:pPr>
        <w:spacing w:line="360" w:lineRule="auto"/>
        <w:ind w:firstLine="360"/>
        <w:rPr>
          <w:rFonts w:ascii="Times New Roman" w:hAnsi="Times New Roman" w:cs="Times New Roman"/>
          <w:sz w:val="24"/>
          <w:szCs w:val="24"/>
        </w:rPr>
      </w:pPr>
    </w:p>
    <w:p w14:paraId="3F09D73B" w14:textId="41278D87" w:rsidR="006428C7"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results of the experiment, as shown in </w:t>
      </w:r>
      <w:r w:rsidR="000049F1" w:rsidRPr="00E065F8">
        <w:rPr>
          <w:rFonts w:ascii="Times New Roman" w:hAnsi="Times New Roman" w:cs="Times New Roman"/>
          <w:sz w:val="24"/>
          <w:szCs w:val="24"/>
        </w:rPr>
        <w:t>Fig</w:t>
      </w:r>
      <w:r w:rsidR="000049F1" w:rsidRPr="00D56B68">
        <w:rPr>
          <w:rFonts w:ascii="Times New Roman" w:hAnsi="Times New Roman" w:cs="Times New Roman"/>
          <w:sz w:val="24"/>
          <w:szCs w:val="24"/>
          <w:rPrChange w:id="1594" w:author="Wei Qi Yan" w:date="2024-12-18T19:31:00Z" w16du:dateUtc="2024-12-18T06:31:00Z">
            <w:rPr>
              <w:rFonts w:ascii="Times New Roman" w:hAnsi="Times New Roman" w:cs="Times New Roman" w:hint="eastAsia"/>
              <w:sz w:val="24"/>
              <w:szCs w:val="24"/>
            </w:rPr>
          </w:rPrChange>
        </w:rPr>
        <w:t xml:space="preserve">. </w:t>
      </w:r>
      <w:r w:rsidR="00E240AB" w:rsidRPr="00D56B68">
        <w:rPr>
          <w:rFonts w:ascii="Times New Roman" w:hAnsi="Times New Roman" w:cs="Times New Roman"/>
          <w:sz w:val="24"/>
          <w:szCs w:val="24"/>
          <w:rPrChange w:id="1595" w:author="Wei Qi Yan" w:date="2024-12-18T19:31:00Z" w16du:dateUtc="2024-12-18T06:31:00Z">
            <w:rPr>
              <w:rFonts w:ascii="Times New Roman" w:hAnsi="Times New Roman" w:cs="Times New Roman" w:hint="eastAsia"/>
              <w:sz w:val="24"/>
              <w:szCs w:val="24"/>
            </w:rPr>
          </w:rPrChange>
        </w:rPr>
        <w:t>18</w:t>
      </w:r>
      <w:r w:rsidRPr="00E065F8">
        <w:rPr>
          <w:rFonts w:ascii="Times New Roman" w:hAnsi="Times New Roman" w:cs="Times New Roman"/>
          <w:sz w:val="24"/>
          <w:szCs w:val="24"/>
        </w:rPr>
        <w:t xml:space="preserve">, summarize all serve statistics during the </w:t>
      </w:r>
      <w:r w:rsidRPr="00E065F8">
        <w:rPr>
          <w:rFonts w:ascii="Times New Roman" w:hAnsi="Times New Roman" w:cs="Times New Roman"/>
          <w:sz w:val="24"/>
          <w:szCs w:val="24"/>
        </w:rPr>
        <w:lastRenderedPageBreak/>
        <w:t>athlete’s training session. The timeline clearly shows transitions between compliant frames (No 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Pr="00D56B68" w:rsidRDefault="00A42112" w:rsidP="006428C7">
      <w:pPr>
        <w:rPr>
          <w:rFonts w:ascii="Times New Roman" w:hAnsi="Times New Roman" w:cs="Times New Roman"/>
          <w:rPrChange w:id="1596" w:author="Wei Qi Yan" w:date="2024-12-18T19:31:00Z" w16du:dateUtc="2024-12-18T06:31:00Z">
            <w:rPr/>
          </w:rPrChange>
        </w:rPr>
      </w:pPr>
    </w:p>
    <w:p w14:paraId="2C121901" w14:textId="77777777" w:rsidR="00A42112" w:rsidRPr="00D56B68" w:rsidRDefault="00A42112" w:rsidP="006428C7">
      <w:pPr>
        <w:rPr>
          <w:rFonts w:ascii="Times New Roman" w:hAnsi="Times New Roman" w:cs="Times New Roman"/>
          <w:rPrChange w:id="1597" w:author="Wei Qi Yan" w:date="2024-12-18T19:31:00Z" w16du:dateUtc="2024-12-18T06:31:00Z">
            <w:rPr/>
          </w:rPrChange>
        </w:rPr>
      </w:pPr>
    </w:p>
    <w:p w14:paraId="08F97BC4" w14:textId="485AA32D" w:rsidR="001D6886" w:rsidRPr="00E065F8" w:rsidRDefault="001D6886" w:rsidP="001C2148">
      <w:pPr>
        <w:pStyle w:val="Heading2"/>
        <w:numPr>
          <w:ilvl w:val="1"/>
          <w:numId w:val="18"/>
        </w:numPr>
        <w:spacing w:line="360" w:lineRule="auto"/>
        <w:rPr>
          <w:rFonts w:ascii="Times New Roman" w:hAnsi="Times New Roman" w:cs="Times New Roman"/>
        </w:rPr>
      </w:pPr>
      <w:bookmarkStart w:id="1598" w:name="_Toc184799948"/>
      <w:r w:rsidRPr="00D56B68">
        <w:rPr>
          <w:rFonts w:ascii="Times New Roman" w:hAnsi="Times New Roman" w:cs="Times New Roman"/>
          <w:rPrChange w:id="1599" w:author="Wei Qi Yan" w:date="2024-12-18T19:31:00Z" w16du:dateUtc="2024-12-18T06:31:00Z">
            <w:rPr>
              <w:rFonts w:ascii="Times New Roman" w:hAnsi="Times New Roman" w:cs="Times New Roman" w:hint="eastAsia"/>
            </w:rPr>
          </w:rPrChange>
        </w:rPr>
        <w:t>LLMs</w:t>
      </w:r>
      <w:bookmarkEnd w:id="1598"/>
    </w:p>
    <w:p w14:paraId="75AC3102" w14:textId="49E24838" w:rsidR="001C2148" w:rsidRPr="00D56B68" w:rsidRDefault="001C2148" w:rsidP="006428C7">
      <w:pPr>
        <w:pStyle w:val="Heading3"/>
        <w:numPr>
          <w:ilvl w:val="0"/>
          <w:numId w:val="33"/>
        </w:numPr>
        <w:rPr>
          <w:rFonts w:ascii="Times New Roman" w:hAnsi="Times New Roman" w:cs="Times New Roman"/>
          <w:rPrChange w:id="1600" w:author="Wei Qi Yan" w:date="2024-12-18T19:31:00Z" w16du:dateUtc="2024-12-18T06:31:00Z">
            <w:rPr/>
          </w:rPrChange>
        </w:rPr>
      </w:pPr>
      <w:bookmarkStart w:id="1601" w:name="_Toc184799949"/>
      <w:proofErr w:type="spellStart"/>
      <w:r w:rsidRPr="00D56B68">
        <w:rPr>
          <w:rFonts w:ascii="Times New Roman" w:hAnsi="Times New Roman" w:cs="Times New Roman"/>
          <w:rPrChange w:id="1602" w:author="Wei Qi Yan" w:date="2024-12-18T19:31:00Z" w16du:dateUtc="2024-12-18T06:31:00Z">
            <w:rPr/>
          </w:rPrChange>
        </w:rPr>
        <w:t>LoRA</w:t>
      </w:r>
      <w:proofErr w:type="spellEnd"/>
      <w:r w:rsidRPr="00D56B68">
        <w:rPr>
          <w:rFonts w:ascii="Times New Roman" w:hAnsi="Times New Roman" w:cs="Times New Roman"/>
          <w:rPrChange w:id="1603" w:author="Wei Qi Yan" w:date="2024-12-18T19:31:00Z" w16du:dateUtc="2024-12-18T06:31:00Z">
            <w:rPr/>
          </w:rPrChange>
        </w:rPr>
        <w:t xml:space="preserve"> Fine-Tuning Results</w:t>
      </w:r>
      <w:bookmarkEnd w:id="1601"/>
    </w:p>
    <w:p w14:paraId="7191C323" w14:textId="77777777" w:rsidR="002414C1" w:rsidRPr="00E065F8" w:rsidRDefault="002414C1"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fine-tuning process </w:t>
      </w:r>
      <w:r w:rsidRPr="00D56B68">
        <w:rPr>
          <w:rFonts w:ascii="Times New Roman" w:hAnsi="Times New Roman" w:cs="Times New Roman"/>
          <w:sz w:val="24"/>
          <w:szCs w:val="24"/>
          <w:rPrChange w:id="1604" w:author="Wei Qi Yan" w:date="2024-12-18T19:31:00Z" w16du:dateUtc="2024-12-18T06:31:00Z">
            <w:rPr>
              <w:rFonts w:ascii="Times New Roman" w:hAnsi="Times New Roman" w:cs="Times New Roman" w:hint="eastAsia"/>
              <w:sz w:val="24"/>
              <w:szCs w:val="24"/>
            </w:rPr>
          </w:rPrChange>
        </w:rPr>
        <w:t>significantly improved LLM adaptation</w:t>
      </w:r>
      <w:r w:rsidRPr="00E065F8">
        <w:rPr>
          <w:rFonts w:ascii="Times New Roman" w:hAnsi="Times New Roman" w:cs="Times New Roman"/>
          <w:sz w:val="24"/>
          <w:szCs w:val="24"/>
        </w:rPr>
        <w:t xml:space="preserve"> to the specific requirements of the table tennis domain. </w:t>
      </w:r>
      <w:r w:rsidRPr="00D56B68">
        <w:rPr>
          <w:rFonts w:ascii="Times New Roman" w:hAnsi="Times New Roman" w:cs="Times New Roman"/>
          <w:sz w:val="24"/>
          <w:szCs w:val="24"/>
          <w:rPrChange w:id="1605" w:author="Wei Qi Yan" w:date="2024-12-18T19:31:00Z" w16du:dateUtc="2024-12-18T06:31:00Z">
            <w:rPr>
              <w:rFonts w:ascii="Times New Roman" w:hAnsi="Times New Roman" w:cs="Times New Roman" w:hint="eastAsia"/>
              <w:sz w:val="24"/>
              <w:szCs w:val="24"/>
            </w:rPr>
          </w:rPrChange>
        </w:rPr>
        <w:t>T</w:t>
      </w:r>
      <w:r w:rsidRPr="00E065F8">
        <w:rPr>
          <w:rFonts w:ascii="Times New Roman" w:hAnsi="Times New Roman" w:cs="Times New Roman"/>
          <w:sz w:val="24"/>
          <w:szCs w:val="24"/>
        </w:rPr>
        <w:t>he model exhibited rapid convergence</w:t>
      </w:r>
      <w:r w:rsidRPr="00D56B68">
        <w:rPr>
          <w:rFonts w:ascii="Times New Roman" w:hAnsi="Times New Roman" w:cs="Times New Roman"/>
          <w:sz w:val="24"/>
          <w:szCs w:val="24"/>
          <w:rPrChange w:id="1606" w:author="Wei Qi Yan" w:date="2024-12-18T19:31:00Z" w16du:dateUtc="2024-12-18T06:31:00Z">
            <w:rPr>
              <w:rFonts w:ascii="Times New Roman" w:hAnsi="Times New Roman" w:cs="Times New Roman" w:hint="eastAsia"/>
              <w:sz w:val="24"/>
              <w:szCs w:val="24"/>
            </w:rPr>
          </w:rPrChange>
        </w:rPr>
        <w:t xml:space="preserve"> during training</w:t>
      </w:r>
      <w:r w:rsidRPr="00E065F8">
        <w:rPr>
          <w:rFonts w:ascii="Times New Roman" w:hAnsi="Times New Roman" w:cs="Times New Roman"/>
          <w:sz w:val="24"/>
          <w:szCs w:val="24"/>
        </w:rPr>
        <w:t xml:space="preserve">, with the validation loss stabilizing after the eighth epoch. The fine-tuned model achieved 92.3% accuracy on the Q/A test set, </w:t>
      </w:r>
      <w:r w:rsidRPr="00D56B68">
        <w:rPr>
          <w:rFonts w:ascii="Times New Roman" w:hAnsi="Times New Roman" w:cs="Times New Roman"/>
          <w:sz w:val="24"/>
          <w:szCs w:val="24"/>
          <w:rPrChange w:id="1607" w:author="Wei Qi Yan" w:date="2024-12-18T19:31:00Z" w16du:dateUtc="2024-12-18T06:31:00Z">
            <w:rPr>
              <w:rFonts w:ascii="Times New Roman" w:hAnsi="Times New Roman" w:cs="Times New Roman" w:hint="eastAsia"/>
              <w:sz w:val="24"/>
              <w:szCs w:val="24"/>
            </w:rPr>
          </w:rPrChange>
        </w:rPr>
        <w:t>significantly improving</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Change w:id="1608" w:author="Wei Qi Yan" w:date="2024-12-18T19:31:00Z" w16du:dateUtc="2024-12-18T06:31:00Z">
            <w:rPr>
              <w:rFonts w:ascii="Times New Roman" w:hAnsi="Times New Roman" w:cs="Times New Roman" w:hint="eastAsia"/>
              <w:sz w:val="24"/>
              <w:szCs w:val="24"/>
            </w:rPr>
          </w:rPrChange>
        </w:rPr>
        <w:t>over</w:t>
      </w:r>
      <w:r w:rsidRPr="00E065F8">
        <w:rPr>
          <w:rFonts w:ascii="Times New Roman" w:hAnsi="Times New Roman" w:cs="Times New Roman"/>
          <w:sz w:val="24"/>
          <w:szCs w:val="24"/>
        </w:rPr>
        <w:t xml:space="preserve"> the baseline model's accuracy of 83.7</w:t>
      </w:r>
      <w:proofErr w:type="gramStart"/>
      <w:r w:rsidRPr="00E065F8">
        <w:rPr>
          <w:rFonts w:ascii="Times New Roman" w:hAnsi="Times New Roman" w:cs="Times New Roman"/>
          <w:sz w:val="24"/>
          <w:szCs w:val="24"/>
        </w:rPr>
        <w:t>% .</w:t>
      </w:r>
      <w:proofErr w:type="gramEnd"/>
      <w:r w:rsidRPr="00E065F8">
        <w:rPr>
          <w:rFonts w:ascii="Times New Roman" w:hAnsi="Times New Roman" w:cs="Times New Roman"/>
          <w:sz w:val="24"/>
          <w:szCs w:val="24"/>
        </w:rPr>
        <w:t xml:space="preserve"> These results validate the effectiveness of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in optimizing the model for domain-specific tasks with minimal computational overhead.</w:t>
      </w:r>
    </w:p>
    <w:p w14:paraId="1776DB6A" w14:textId="77777777" w:rsidR="00E240AB" w:rsidRPr="00E065F8" w:rsidRDefault="002414C1" w:rsidP="00E240AB">
      <w:pPr>
        <w:pStyle w:val="BodyText"/>
        <w:keepNext/>
        <w:ind w:firstLine="0"/>
      </w:pPr>
      <w:r w:rsidRPr="00E065F8">
        <w:rPr>
          <w:noProof/>
          <w:lang w:val="en-NZ"/>
        </w:rPr>
        <w:lastRenderedPageBreak/>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5294D092" w14:textId="414232CD" w:rsidR="002414C1" w:rsidRPr="00E065F8" w:rsidRDefault="00E240AB" w:rsidP="00E240AB">
      <w:pPr>
        <w:pStyle w:val="Caption"/>
        <w:rPr>
          <w:rFonts w:ascii="Times New Roman" w:hAnsi="Times New Roman" w:cs="Times New Roman"/>
          <w:b/>
          <w:bCs/>
          <w:sz w:val="24"/>
          <w:szCs w:val="24"/>
        </w:rPr>
      </w:pPr>
      <w:bookmarkStart w:id="1609" w:name="_Toc184748215"/>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19</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Fine-Tuning Training Loss Curve</w:t>
      </w:r>
      <w:bookmarkEnd w:id="1609"/>
    </w:p>
    <w:p w14:paraId="110F9437" w14:textId="121F060B" w:rsidR="002414C1" w:rsidRPr="00E065F8" w:rsidRDefault="002414C1" w:rsidP="002414C1">
      <w:pPr>
        <w:rPr>
          <w:rFonts w:ascii="Times New Roman" w:hAnsi="Times New Roman" w:cs="Times New Roman"/>
          <w:sz w:val="24"/>
          <w:szCs w:val="24"/>
        </w:rPr>
      </w:pPr>
      <w:r w:rsidRPr="00E065F8">
        <w:rPr>
          <w:rFonts w:ascii="Times New Roman" w:hAnsi="Times New Roman" w:cs="Times New Roman"/>
          <w:sz w:val="24"/>
          <w:szCs w:val="24"/>
        </w:rPr>
        <w:t xml:space="preserve"> </w:t>
      </w:r>
      <w:r w:rsidRPr="00E065F8">
        <w:rPr>
          <w:rFonts w:ascii="Times New Roman" w:hAnsi="Times New Roman" w:cs="Times New Roman"/>
          <w:i/>
          <w:iCs/>
          <w:sz w:val="20"/>
          <w:szCs w:val="20"/>
        </w:rPr>
        <w:t xml:space="preserve">(This figure illustrates the training loss curve for </w:t>
      </w:r>
      <w:proofErr w:type="spellStart"/>
      <w:r w:rsidRPr="00E065F8">
        <w:rPr>
          <w:rFonts w:ascii="Times New Roman" w:hAnsi="Times New Roman" w:cs="Times New Roman"/>
          <w:i/>
          <w:iCs/>
          <w:sz w:val="20"/>
          <w:szCs w:val="20"/>
        </w:rPr>
        <w:t>LoRA</w:t>
      </w:r>
      <w:proofErr w:type="spellEnd"/>
      <w:r w:rsidRPr="00E065F8">
        <w:rPr>
          <w:rFonts w:ascii="Times New Roman" w:hAnsi="Times New Roman" w:cs="Times New Roman"/>
          <w:i/>
          <w:iCs/>
          <w:sz w:val="20"/>
          <w:szCs w:val="20"/>
        </w:rPr>
        <w:t xml:space="preserve">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D56B68" w:rsidRDefault="002414C1" w:rsidP="002414C1">
      <w:pPr>
        <w:rPr>
          <w:rFonts w:ascii="Times New Roman" w:hAnsi="Times New Roman" w:cs="Times New Roman"/>
          <w:rPrChange w:id="1610" w:author="Wei Qi Yan" w:date="2024-12-18T19:31:00Z" w16du:dateUtc="2024-12-18T06:31:00Z">
            <w:rPr/>
          </w:rPrChange>
        </w:rPr>
      </w:pPr>
    </w:p>
    <w:p w14:paraId="6BE384BD" w14:textId="66FC62BA" w:rsidR="002414C1" w:rsidRPr="00E065F8" w:rsidRDefault="002414C1"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shown in Fig. </w:t>
      </w:r>
      <w:r w:rsidR="00E240AB" w:rsidRPr="00D56B68">
        <w:rPr>
          <w:rFonts w:ascii="Times New Roman" w:hAnsi="Times New Roman" w:cs="Times New Roman"/>
          <w:sz w:val="24"/>
          <w:szCs w:val="24"/>
          <w:rPrChange w:id="1611" w:author="Wei Qi Yan" w:date="2024-12-18T19:31:00Z" w16du:dateUtc="2024-12-18T06:31:00Z">
            <w:rPr>
              <w:rFonts w:ascii="Times New Roman" w:hAnsi="Times New Roman" w:cs="Times New Roman" w:hint="eastAsia"/>
              <w:sz w:val="24"/>
              <w:szCs w:val="24"/>
            </w:rPr>
          </w:rPrChange>
        </w:rPr>
        <w:t>19</w:t>
      </w:r>
      <w:r w:rsidRPr="00E065F8">
        <w:rPr>
          <w:rFonts w:ascii="Times New Roman" w:hAnsi="Times New Roman" w:cs="Times New Roman"/>
          <w:sz w:val="24"/>
          <w:szCs w:val="24"/>
        </w:rPr>
        <w:t xml:space="preserve">, the training loss curve highlights the learning dynamics throughout 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w:t>
      </w:r>
      <w:proofErr w:type="spellStart"/>
      <w:r w:rsidRPr="00E065F8">
        <w:rPr>
          <w:rFonts w:ascii="Times New Roman" w:hAnsi="Times New Roman" w:cs="Times New Roman"/>
          <w:sz w:val="24"/>
          <w:szCs w:val="24"/>
        </w:rPr>
        <w:t>behaviour</w:t>
      </w:r>
      <w:proofErr w:type="spellEnd"/>
      <w:r w:rsidRPr="00E065F8">
        <w:rPr>
          <w:rFonts w:ascii="Times New Roman" w:hAnsi="Times New Roman" w:cs="Times New Roman"/>
          <w:sz w:val="24"/>
          <w:szCs w:val="24"/>
        </w:rPr>
        <w:t xml:space="preserve"> in later epochs indicates stabilization and convergence.</w:t>
      </w:r>
    </w:p>
    <w:p w14:paraId="783D59AF" w14:textId="77777777" w:rsidR="001C2148" w:rsidRPr="00D56B68" w:rsidRDefault="001C2148" w:rsidP="001C2148">
      <w:pPr>
        <w:rPr>
          <w:rFonts w:ascii="Times New Roman" w:hAnsi="Times New Roman" w:cs="Times New Roman"/>
          <w:lang w:val="en-NZ"/>
          <w:rPrChange w:id="1612" w:author="Wei Qi Yan" w:date="2024-12-18T19:31:00Z" w16du:dateUtc="2024-12-18T06:31:00Z">
            <w:rPr>
              <w:lang w:val="en-NZ"/>
            </w:rPr>
          </w:rPrChange>
        </w:rPr>
      </w:pPr>
    </w:p>
    <w:p w14:paraId="4BAF71FD" w14:textId="76A12D2F" w:rsidR="00647CF2" w:rsidRPr="00E065F8" w:rsidRDefault="00647CF2" w:rsidP="006428C7">
      <w:pPr>
        <w:pStyle w:val="Heading3"/>
        <w:numPr>
          <w:ilvl w:val="0"/>
          <w:numId w:val="33"/>
        </w:numPr>
        <w:rPr>
          <w:rFonts w:ascii="Times New Roman" w:hAnsi="Times New Roman" w:cs="Times New Roman"/>
        </w:rPr>
      </w:pPr>
      <w:bookmarkStart w:id="1613" w:name="_Toc184799950"/>
      <w:bookmarkStart w:id="1614" w:name="_Toc458697210"/>
      <w:r w:rsidRPr="00E065F8">
        <w:rPr>
          <w:rFonts w:ascii="Times New Roman" w:eastAsiaTheme="majorEastAsia" w:hAnsi="Times New Roman" w:cs="Times New Roman"/>
        </w:rPr>
        <w:t>Real-Time Performance</w:t>
      </w:r>
      <w:bookmarkEnd w:id="1613"/>
      <w:r w:rsidRPr="00E065F8">
        <w:rPr>
          <w:rFonts w:ascii="Times New Roman" w:eastAsiaTheme="majorEastAsia" w:hAnsi="Times New Roman" w:cs="Times New Roman"/>
        </w:rPr>
        <w:t xml:space="preserve"> </w:t>
      </w:r>
    </w:p>
    <w:p w14:paraId="4C762689" w14:textId="77777777"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real-time scenarios, the quantized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model demonstrated exceptional efficiency. By employing 8-bit quantization, the model reduced both memory requirements and inference </w:t>
      </w:r>
      <w:r w:rsidRPr="00E065F8">
        <w:rPr>
          <w:rFonts w:ascii="Times New Roman" w:hAnsi="Times New Roman" w:cs="Times New Roman"/>
          <w:sz w:val="24"/>
          <w:szCs w:val="24"/>
        </w:rPr>
        <w:lastRenderedPageBreak/>
        <w:t xml:space="preserve">latency, achieving an average response time of just 45 milliseconds per query. The system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D56B68">
        <w:rPr>
          <w:rFonts w:ascii="Times New Roman" w:hAnsi="Times New Roman" w:cs="Times New Roman"/>
          <w:sz w:val="24"/>
          <w:szCs w:val="24"/>
          <w:rPrChange w:id="1615" w:author="Wei Qi Yan" w:date="2024-12-18T19:31:00Z" w16du:dateUtc="2024-12-18T06:31:00Z">
            <w:rPr>
              <w:rFonts w:ascii="Times New Roman" w:hAnsi="Times New Roman" w:cs="Times New Roman" w:hint="eastAsia"/>
              <w:sz w:val="24"/>
              <w:szCs w:val="24"/>
            </w:rPr>
          </w:rPrChange>
        </w:rPr>
        <w:t xml:space="preserve">the </w:t>
      </w:r>
      <w:r w:rsidRPr="00E065F8">
        <w:rPr>
          <w:rFonts w:ascii="Times New Roman" w:hAnsi="Times New Roman" w:cs="Times New Roman"/>
          <w:sz w:val="24"/>
          <w:szCs w:val="24"/>
        </w:rPr>
        <w:t xml:space="preserve">suitability </w:t>
      </w:r>
      <w:r w:rsidRPr="00D56B68">
        <w:rPr>
          <w:rFonts w:ascii="Times New Roman" w:hAnsi="Times New Roman" w:cs="Times New Roman"/>
          <w:sz w:val="24"/>
          <w:szCs w:val="24"/>
          <w:rPrChange w:id="1616" w:author="Wei Qi Yan" w:date="2024-12-18T19:31:00Z" w16du:dateUtc="2024-12-18T06:31:00Z">
            <w:rPr>
              <w:rFonts w:ascii="Times New Roman" w:hAnsi="Times New Roman" w:cs="Times New Roman" w:hint="eastAsia"/>
              <w:sz w:val="24"/>
              <w:szCs w:val="24"/>
            </w:rPr>
          </w:rPrChange>
        </w:rPr>
        <w:t xml:space="preserve">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for real-time applications, ensuring that actionable guidance can be delivered promptly during matches and training sessions.</w:t>
      </w:r>
    </w:p>
    <w:p w14:paraId="1FC1353C" w14:textId="77777777" w:rsidR="00647CF2" w:rsidRPr="00D56B68" w:rsidRDefault="00647CF2" w:rsidP="00647CF2">
      <w:pPr>
        <w:rPr>
          <w:rFonts w:ascii="Times New Roman" w:hAnsi="Times New Roman" w:cs="Times New Roman"/>
          <w:rPrChange w:id="1617" w:author="Wei Qi Yan" w:date="2024-12-18T19:31:00Z" w16du:dateUtc="2024-12-18T06:31:00Z">
            <w:rPr/>
          </w:rPrChange>
        </w:rPr>
      </w:pPr>
    </w:p>
    <w:p w14:paraId="5FFAA489" w14:textId="60ADC3D4" w:rsidR="001C2148" w:rsidRPr="00E065F8" w:rsidRDefault="00647CF2" w:rsidP="006428C7">
      <w:pPr>
        <w:pStyle w:val="Heading3"/>
        <w:numPr>
          <w:ilvl w:val="0"/>
          <w:numId w:val="33"/>
        </w:numPr>
        <w:rPr>
          <w:rFonts w:ascii="Times New Roman" w:hAnsi="Times New Roman" w:cs="Times New Roman"/>
        </w:rPr>
      </w:pPr>
      <w:bookmarkStart w:id="1618" w:name="_Toc184799951"/>
      <w:r w:rsidRPr="00E065F8">
        <w:rPr>
          <w:rFonts w:ascii="Times New Roman" w:hAnsi="Times New Roman" w:cs="Times New Roman"/>
        </w:rPr>
        <w:t>Practical Application Results</w:t>
      </w:r>
      <w:bookmarkEnd w:id="1618"/>
    </w:p>
    <w:p w14:paraId="1BEB58FB" w14:textId="4FC1736E" w:rsidR="00647CF2" w:rsidRPr="00E065F8" w:rsidRDefault="00647CF2" w:rsidP="00947B65">
      <w:pPr>
        <w:spacing w:line="360" w:lineRule="auto"/>
        <w:ind w:firstLine="360"/>
        <w:rPr>
          <w:rFonts w:ascii="Times New Roman" w:hAnsi="Times New Roman" w:cs="Times New Roman"/>
          <w:sz w:val="24"/>
          <w:szCs w:val="24"/>
        </w:rPr>
      </w:pP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demonstrated its ability to provide actionable guidance and tactical recommendations tailored to specific scenarios when applied to real-world match simulations. By leveraging its integration with CV models, the system effectively analyzed uploaded match videos and engaged in interactive discussions with users, offering targeted insights and solutions. Fig.</w:t>
      </w:r>
      <w:r w:rsidR="00663A2E" w:rsidRPr="00D56B68">
        <w:rPr>
          <w:rFonts w:ascii="Times New Roman" w:hAnsi="Times New Roman" w:cs="Times New Roman"/>
          <w:sz w:val="24"/>
          <w:szCs w:val="24"/>
          <w:rPrChange w:id="1619" w:author="Wei Qi Yan" w:date="2024-12-18T19:31:00Z" w16du:dateUtc="2024-12-18T06:31:00Z">
            <w:rPr>
              <w:rFonts w:ascii="Times New Roman" w:hAnsi="Times New Roman" w:cs="Times New Roman" w:hint="eastAsia"/>
              <w:sz w:val="24"/>
              <w:szCs w:val="24"/>
            </w:rPr>
          </w:rPrChange>
        </w:rPr>
        <w:t xml:space="preserve"> </w:t>
      </w:r>
      <w:r w:rsidR="00FC6FBA" w:rsidRPr="00D56B68">
        <w:rPr>
          <w:rFonts w:ascii="Times New Roman" w:hAnsi="Times New Roman" w:cs="Times New Roman"/>
          <w:sz w:val="24"/>
          <w:szCs w:val="24"/>
          <w:rPrChange w:id="1620" w:author="Wei Qi Yan" w:date="2024-12-18T19:31:00Z" w16du:dateUtc="2024-12-18T06:31:00Z">
            <w:rPr>
              <w:rFonts w:ascii="Times New Roman" w:hAnsi="Times New Roman" w:cs="Times New Roman" w:hint="eastAsia"/>
              <w:sz w:val="24"/>
              <w:szCs w:val="24"/>
            </w:rPr>
          </w:rPrChange>
        </w:rPr>
        <w:t>20</w:t>
      </w:r>
      <w:r w:rsidRPr="00E065F8">
        <w:rPr>
          <w:rFonts w:ascii="Times New Roman" w:hAnsi="Times New Roman" w:cs="Times New Roman"/>
          <w:sz w:val="24"/>
          <w:szCs w:val="24"/>
        </w:rPr>
        <w:t xml:space="preserve"> illustrates an example of such interaction, showcasing a conversation between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and the user based on analyzed video data. </w:t>
      </w:r>
    </w:p>
    <w:p w14:paraId="5A9CC31C" w14:textId="77777777" w:rsidR="00FC6FBA" w:rsidRPr="00D56B68" w:rsidRDefault="00E11B9E" w:rsidP="00FC6FBA">
      <w:pPr>
        <w:keepNext/>
        <w:spacing w:line="360" w:lineRule="auto"/>
        <w:rPr>
          <w:rFonts w:ascii="Times New Roman" w:hAnsi="Times New Roman" w:cs="Times New Roman"/>
          <w:rPrChange w:id="1621" w:author="Wei Qi Yan" w:date="2024-12-18T19:31:00Z" w16du:dateUtc="2024-12-18T06:31:00Z">
            <w:rPr/>
          </w:rPrChange>
        </w:rPr>
      </w:pPr>
      <w:r w:rsidRPr="00D56B68">
        <w:rPr>
          <w:rFonts w:ascii="Times New Roman" w:hAnsi="Times New Roman" w:cs="Times New Roman"/>
          <w:noProof/>
          <w:rPrChange w:id="1622" w:author="Wei Qi Yan" w:date="2024-12-18T19:31:00Z" w16du:dateUtc="2024-12-18T06:31:00Z">
            <w:rPr>
              <w:noProof/>
            </w:rPr>
          </w:rPrChange>
        </w:rPr>
        <w:lastRenderedPageBreak/>
        <w:drawing>
          <wp:inline distT="0" distB="0" distL="0" distR="0" wp14:anchorId="7032D58A" wp14:editId="3C0572CC">
            <wp:extent cx="7633645" cy="5821225"/>
            <wp:effectExtent l="4445" t="0" r="3810" b="381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rot="5400000">
                      <a:off x="0" y="0"/>
                      <a:ext cx="7650588" cy="5834145"/>
                    </a:xfrm>
                    <a:prstGeom prst="rect">
                      <a:avLst/>
                    </a:prstGeom>
                  </pic:spPr>
                </pic:pic>
              </a:graphicData>
            </a:graphic>
          </wp:inline>
        </w:drawing>
      </w:r>
    </w:p>
    <w:p w14:paraId="44663BAC" w14:textId="372A458D" w:rsidR="00647CF2" w:rsidRPr="00E065F8" w:rsidRDefault="00FC6FBA" w:rsidP="00FC6FBA">
      <w:pPr>
        <w:pStyle w:val="Caption"/>
        <w:rPr>
          <w:rFonts w:ascii="Times New Roman" w:hAnsi="Times New Roman" w:cs="Times New Roman"/>
          <w:b/>
          <w:bCs/>
          <w:sz w:val="24"/>
          <w:szCs w:val="24"/>
        </w:rPr>
      </w:pPr>
      <w:bookmarkStart w:id="1623" w:name="_Toc184748216"/>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20</w:t>
      </w:r>
      <w:r w:rsidRPr="00E065F8">
        <w:rPr>
          <w:rFonts w:ascii="Times New Roman" w:hAnsi="Times New Roman" w:cs="Times New Roman"/>
          <w:b/>
          <w:bCs/>
          <w:sz w:val="24"/>
          <w:szCs w:val="24"/>
        </w:rPr>
        <w:fldChar w:fldCharType="end"/>
      </w:r>
      <w:r w:rsidRPr="00D56B68">
        <w:rPr>
          <w:rFonts w:ascii="Times New Roman" w:hAnsi="Times New Roman" w:cs="Times New Roman"/>
          <w:sz w:val="24"/>
          <w:szCs w:val="24"/>
          <w:rPrChange w:id="1624" w:author="Wei Qi Yan" w:date="2024-12-18T19:31:00Z" w16du:dateUtc="2024-12-18T06:31:00Z">
            <w:rPr>
              <w:sz w:val="24"/>
              <w:szCs w:val="24"/>
            </w:rPr>
          </w:rPrChange>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Interactive Conversation with User for Match Analysis</w:t>
      </w:r>
      <w:bookmarkEnd w:id="1623"/>
    </w:p>
    <w:p w14:paraId="34B96828" w14:textId="7BD9496B" w:rsidR="00647CF2" w:rsidDel="004616C3" w:rsidRDefault="00647CF2" w:rsidP="00947B65">
      <w:pPr>
        <w:spacing w:line="360" w:lineRule="auto"/>
        <w:ind w:firstLine="360"/>
        <w:rPr>
          <w:del w:id="1625" w:author="Wei Qi Yan" w:date="2024-12-18T19:40:00Z" w16du:dateUtc="2024-12-18T06:40:00Z"/>
          <w:rFonts w:ascii="Times New Roman" w:hAnsi="Times New Roman" w:cs="Times New Roman"/>
          <w:sz w:val="24"/>
          <w:szCs w:val="24"/>
        </w:rPr>
      </w:pPr>
      <w:del w:id="1626" w:author="Wei Qi Yan" w:date="2024-12-18T19:40:00Z" w16du:dateUtc="2024-12-18T06:40:00Z">
        <w:r w:rsidRPr="00E065F8" w:rsidDel="00A86C65">
          <w:rPr>
            <w:rFonts w:ascii="Times New Roman" w:hAnsi="Times New Roman" w:cs="Times New Roman"/>
            <w:sz w:val="24"/>
            <w:szCs w:val="24"/>
          </w:rPr>
          <w:delText xml:space="preserve"> </w:delText>
        </w:r>
        <w:r w:rsidRPr="00E065F8" w:rsidDel="00A86C65">
          <w:rPr>
            <w:rFonts w:ascii="Times New Roman" w:hAnsi="Times New Roman" w:cs="Times New Roman"/>
            <w:i/>
            <w:sz w:val="20"/>
            <w:szCs w:val="20"/>
          </w:rPr>
          <w:delText>(This figure showcases a real example of ChatPPG analyzing user-uploaded video data. The system summarizes key performance metrics, identifies areas for improvement, and provides actionable recommendations. Users can interact with ChatPPG by asking follow-up questions or evaluating the quality of its responses.)</w:delText>
        </w:r>
      </w:del>
    </w:p>
    <w:p w14:paraId="5D141773" w14:textId="77777777" w:rsidR="004616C3" w:rsidRPr="00E065F8" w:rsidRDefault="004616C3" w:rsidP="00647CF2">
      <w:pPr>
        <w:pStyle w:val="figurecaption"/>
        <w:numPr>
          <w:ilvl w:val="0"/>
          <w:numId w:val="0"/>
        </w:numPr>
        <w:rPr>
          <w:ins w:id="1627" w:author="Wei Qi Yan" w:date="2024-12-18T19:40:00Z" w16du:dateUtc="2024-12-18T06:40:00Z"/>
          <w:sz w:val="24"/>
          <w:szCs w:val="24"/>
        </w:rPr>
      </w:pPr>
    </w:p>
    <w:p w14:paraId="6BD62146" w14:textId="5681C3BF" w:rsidR="001C2148"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For instance, when queried about inconsistent forehand speed during rallies, the system recommended targeted drills, including wrist stability exercises and timing practice, to enhance execution consistency. Similarly, when analyzing frequent service fouls,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identified potential issues, such as insufficient toss height and improper hand positioning, and proposed corrective measures to improve compliance with the rules</w:t>
      </w:r>
      <w:r w:rsidR="00AF5CCD" w:rsidRPr="00E065F8">
        <w:rPr>
          <w:rFonts w:ascii="Times New Roman" w:hAnsi="Times New Roman" w:cs="Times New Roman"/>
          <w:sz w:val="24"/>
          <w:szCs w:val="24"/>
        </w:rPr>
        <w:t>.</w:t>
      </w:r>
    </w:p>
    <w:p w14:paraId="170A0805" w14:textId="77777777" w:rsidR="00403356" w:rsidRPr="00E065F8" w:rsidRDefault="00403356" w:rsidP="00947B65">
      <w:pPr>
        <w:spacing w:line="360" w:lineRule="auto"/>
        <w:ind w:firstLine="360"/>
        <w:rPr>
          <w:rFonts w:ascii="Times New Roman" w:hAnsi="Times New Roman" w:cs="Times New Roman"/>
          <w:sz w:val="24"/>
          <w:szCs w:val="24"/>
        </w:rPr>
      </w:pPr>
    </w:p>
    <w:p w14:paraId="2A994C59" w14:textId="77777777"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Beyond handling individual queries,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also demonstrated its ability to generate comprehensive training plans tailored to players’ profiles. </w:t>
      </w:r>
      <w:r w:rsidRPr="00D56B68">
        <w:rPr>
          <w:rFonts w:ascii="Times New Roman" w:hAnsi="Times New Roman" w:cs="Times New Roman"/>
          <w:sz w:val="24"/>
          <w:szCs w:val="24"/>
          <w:rPrChange w:id="1628" w:author="Wei Qi Yan" w:date="2024-12-18T19:31:00Z" w16du:dateUtc="2024-12-18T06:31:00Z">
            <w:rPr>
              <w:rFonts w:ascii="Times New Roman" w:hAnsi="Times New Roman" w:cs="Times New Roman" w:hint="eastAsia"/>
              <w:sz w:val="24"/>
              <w:szCs w:val="24"/>
            </w:rPr>
          </w:rPrChange>
        </w:rPr>
        <w:t>T</w:t>
      </w:r>
      <w:r w:rsidRPr="00E065F8">
        <w:rPr>
          <w:rFonts w:ascii="Times New Roman" w:hAnsi="Times New Roman" w:cs="Times New Roman"/>
          <w:sz w:val="24"/>
          <w:szCs w:val="24"/>
        </w:rPr>
        <w:t xml:space="preserve">he system provided  </w:t>
      </w:r>
    </w:p>
    <w:p w14:paraId="5612AA3A" w14:textId="77777777"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recommendations </w:t>
      </w:r>
      <w:r w:rsidRPr="00D56B68">
        <w:rPr>
          <w:rFonts w:ascii="Times New Roman" w:hAnsi="Times New Roman" w:cs="Times New Roman"/>
          <w:sz w:val="24"/>
          <w:szCs w:val="24"/>
          <w:rPrChange w:id="1629" w:author="Wei Qi Yan" w:date="2024-12-18T19:31:00Z" w16du:dateUtc="2024-12-18T06:31:00Z">
            <w:rPr>
              <w:rFonts w:ascii="Times New Roman" w:hAnsi="Times New Roman" w:cs="Times New Roman" w:hint="eastAsia"/>
              <w:sz w:val="24"/>
              <w:szCs w:val="24"/>
            </w:rPr>
          </w:rPrChange>
        </w:rPr>
        <w:t xml:space="preserve">for speed-focused players </w:t>
      </w:r>
      <w:r w:rsidRPr="00E065F8">
        <w:rPr>
          <w:rFonts w:ascii="Times New Roman" w:hAnsi="Times New Roman" w:cs="Times New Roman"/>
          <w:sz w:val="24"/>
          <w:szCs w:val="24"/>
        </w:rPr>
        <w:t xml:space="preserve">to improve balance and endurance, while defensive players received guidance on refining counter-looping techniques and enhancing footwork drills. The system's tactical insights, such as optimizing shot placement and defensive </w:t>
      </w:r>
      <w:r w:rsidRPr="00E065F8">
        <w:rPr>
          <w:rFonts w:ascii="Times New Roman" w:hAnsi="Times New Roman" w:cs="Times New Roman"/>
          <w:sz w:val="24"/>
          <w:szCs w:val="24"/>
        </w:rPr>
        <w:lastRenderedPageBreak/>
        <w:t>positioning, further underscored its ability to support coaches in strategy refinement.</w:t>
      </w:r>
    </w:p>
    <w:p w14:paraId="68029951" w14:textId="77777777" w:rsidR="00403356" w:rsidRPr="00E065F8" w:rsidRDefault="00403356" w:rsidP="00947B65">
      <w:pPr>
        <w:spacing w:line="360" w:lineRule="auto"/>
        <w:ind w:firstLine="360"/>
        <w:rPr>
          <w:rFonts w:ascii="Times New Roman" w:hAnsi="Times New Roman" w:cs="Times New Roman"/>
          <w:sz w:val="24"/>
          <w:szCs w:val="24"/>
        </w:rPr>
      </w:pPr>
    </w:p>
    <w:p w14:paraId="2A2A0F4A" w14:textId="1BA028A5"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Fig. </w:t>
      </w:r>
      <w:r w:rsidR="0066648C" w:rsidRPr="00D56B68">
        <w:rPr>
          <w:rFonts w:ascii="Times New Roman" w:hAnsi="Times New Roman" w:cs="Times New Roman"/>
          <w:sz w:val="24"/>
          <w:szCs w:val="24"/>
          <w:rPrChange w:id="1630" w:author="Wei Qi Yan" w:date="2024-12-18T19:31:00Z" w16du:dateUtc="2024-12-18T06:31:00Z">
            <w:rPr>
              <w:rFonts w:ascii="Times New Roman" w:hAnsi="Times New Roman" w:cs="Times New Roman" w:hint="eastAsia"/>
              <w:sz w:val="24"/>
              <w:szCs w:val="24"/>
            </w:rPr>
          </w:rPrChange>
        </w:rPr>
        <w:t>20</w:t>
      </w:r>
      <w:r w:rsidRPr="00E065F8">
        <w:rPr>
          <w:rFonts w:ascii="Times New Roman" w:hAnsi="Times New Roman" w:cs="Times New Roman"/>
          <w:sz w:val="24"/>
          <w:szCs w:val="24"/>
        </w:rPr>
        <w:t xml:space="preserve"> illustrates a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conversation where the user uploaded a video for performance analysis. The system utilized its CV models to extract relevant metrics, such as player speed, covered area, and calorie consumption and provided a detailed performance summary.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also highlighted weaknesses, such as slow forward movement, and suggested improvements, including targeted training exercises. At the end of the interaction, users </w:t>
      </w:r>
      <w:r w:rsidRPr="00D56B68">
        <w:rPr>
          <w:rFonts w:ascii="Times New Roman" w:hAnsi="Times New Roman" w:cs="Times New Roman"/>
          <w:sz w:val="24"/>
          <w:szCs w:val="24"/>
          <w:rPrChange w:id="1631" w:author="Wei Qi Yan" w:date="2024-12-18T19:31:00Z" w16du:dateUtc="2024-12-18T06:31:00Z">
            <w:rPr>
              <w:rFonts w:ascii="Times New Roman" w:hAnsi="Times New Roman" w:cs="Times New Roman" w:hint="eastAsia"/>
              <w:sz w:val="24"/>
              <w:szCs w:val="24"/>
            </w:rPr>
          </w:rPrChange>
        </w:rPr>
        <w:t>could</w:t>
      </w:r>
      <w:r w:rsidRPr="00E065F8">
        <w:rPr>
          <w:rFonts w:ascii="Times New Roman" w:hAnsi="Times New Roman" w:cs="Times New Roman"/>
          <w:sz w:val="24"/>
          <w:szCs w:val="24"/>
        </w:rPr>
        <w:t xml:space="preserve"> evaluate the quality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responses, ensuring a feedback loop for continuous improvement.</w:t>
      </w:r>
    </w:p>
    <w:p w14:paraId="10C771DE" w14:textId="10BB742F" w:rsidR="001C2148" w:rsidRPr="00E065F8" w:rsidRDefault="00647CF2" w:rsidP="006428C7">
      <w:pPr>
        <w:pStyle w:val="Heading3"/>
        <w:numPr>
          <w:ilvl w:val="0"/>
          <w:numId w:val="33"/>
        </w:numPr>
        <w:rPr>
          <w:rFonts w:ascii="Times New Roman" w:hAnsi="Times New Roman" w:cs="Times New Roman"/>
        </w:rPr>
      </w:pPr>
      <w:bookmarkStart w:id="1632" w:name="_Toc184799952"/>
      <w:r w:rsidRPr="00E065F8">
        <w:rPr>
          <w:rFonts w:ascii="Times New Roman" w:hAnsi="Times New Roman" w:cs="Times New Roman"/>
        </w:rPr>
        <w:t>Interpretability and Transparency</w:t>
      </w:r>
      <w:bookmarkEnd w:id="1632"/>
    </w:p>
    <w:p w14:paraId="0688D33B" w14:textId="4B7621E5" w:rsidR="0030227D"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One of </w:t>
      </w:r>
      <w:proofErr w:type="spellStart"/>
      <w:r w:rsidRPr="00E065F8">
        <w:rPr>
          <w:rFonts w:ascii="Times New Roman" w:hAnsi="Times New Roman" w:cs="Times New Roman"/>
          <w:sz w:val="24"/>
          <w:szCs w:val="24"/>
        </w:rPr>
        <w:t>ChatPPG's</w:t>
      </w:r>
      <w:proofErr w:type="spellEnd"/>
      <w:r w:rsidRPr="00E065F8">
        <w:rPr>
          <w:rFonts w:ascii="Times New Roman" w:hAnsi="Times New Roman" w:cs="Times New Roman"/>
          <w:sz w:val="24"/>
          <w:szCs w:val="24"/>
        </w:rPr>
        <w:t xml:space="preserve">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w:t>
      </w:r>
      <w:r w:rsidR="00663A2E" w:rsidRPr="00D56B68">
        <w:rPr>
          <w:rFonts w:ascii="Times New Roman" w:hAnsi="Times New Roman" w:cs="Times New Roman"/>
          <w:sz w:val="24"/>
          <w:szCs w:val="24"/>
          <w:rPrChange w:id="1633" w:author="Wei Qi Yan" w:date="2024-12-18T19:31:00Z" w16du:dateUtc="2024-12-18T06:31:00Z">
            <w:rPr>
              <w:rFonts w:ascii="Times New Roman" w:hAnsi="Times New Roman" w:cs="Times New Roman" w:hint="eastAsia"/>
              <w:sz w:val="24"/>
              <w:szCs w:val="24"/>
            </w:rPr>
          </w:rPrChange>
        </w:rPr>
        <w:t xml:space="preserve"> </w:t>
      </w:r>
      <w:r w:rsidR="0076577B" w:rsidRPr="00D56B68">
        <w:rPr>
          <w:rFonts w:ascii="Times New Roman" w:hAnsi="Times New Roman" w:cs="Times New Roman"/>
          <w:sz w:val="24"/>
          <w:szCs w:val="24"/>
          <w:rPrChange w:id="1634" w:author="Wei Qi Yan" w:date="2024-12-18T19:31:00Z" w16du:dateUtc="2024-12-18T06:31:00Z">
            <w:rPr>
              <w:rFonts w:ascii="Times New Roman" w:hAnsi="Times New Roman" w:cs="Times New Roman" w:hint="eastAsia"/>
              <w:sz w:val="24"/>
              <w:szCs w:val="24"/>
            </w:rPr>
          </w:rPrChange>
        </w:rPr>
        <w:t>21</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evaluates a player's skill level based on structured metrics, transparently explaining each step in its decision-making process.</w:t>
      </w:r>
    </w:p>
    <w:p w14:paraId="2384E52E" w14:textId="77777777" w:rsidR="0030227D" w:rsidRPr="00D56B68" w:rsidRDefault="0030227D" w:rsidP="0030227D">
      <w:pPr>
        <w:rPr>
          <w:rFonts w:ascii="Times New Roman" w:hAnsi="Times New Roman" w:cs="Times New Roman"/>
          <w:spacing w:val="-1"/>
          <w:lang w:val="en-NZ"/>
          <w:rPrChange w:id="1635" w:author="Wei Qi Yan" w:date="2024-12-18T19:31:00Z" w16du:dateUtc="2024-12-18T06:31:00Z">
            <w:rPr>
              <w:spacing w:val="-1"/>
              <w:lang w:val="en-NZ"/>
            </w:rPr>
          </w:rPrChange>
        </w:rPr>
      </w:pPr>
    </w:p>
    <w:p w14:paraId="193E6070" w14:textId="77777777" w:rsidR="0076577B" w:rsidRPr="00D56B68" w:rsidRDefault="003F5F29" w:rsidP="0076577B">
      <w:pPr>
        <w:keepNext/>
        <w:rPr>
          <w:rFonts w:ascii="Times New Roman" w:hAnsi="Times New Roman" w:cs="Times New Roman"/>
          <w:rPrChange w:id="1636" w:author="Wei Qi Yan" w:date="2024-12-18T19:31:00Z" w16du:dateUtc="2024-12-18T06:31:00Z">
            <w:rPr/>
          </w:rPrChange>
        </w:rPr>
      </w:pPr>
      <w:r w:rsidRPr="00D56B68">
        <w:rPr>
          <w:rFonts w:ascii="Times New Roman" w:hAnsi="Times New Roman" w:cs="Times New Roman"/>
          <w:noProof/>
          <w:rPrChange w:id="1637" w:author="Wei Qi Yan" w:date="2024-12-18T19:31:00Z" w16du:dateUtc="2024-12-18T06:31:00Z">
            <w:rPr>
              <w:noProof/>
            </w:rPr>
          </w:rPrChange>
        </w:rPr>
        <w:lastRenderedPageBreak/>
        <w:drawing>
          <wp:inline distT="0" distB="0" distL="0" distR="0" wp14:anchorId="6F9A87CB" wp14:editId="202806D8">
            <wp:extent cx="7468415" cy="5508225"/>
            <wp:effectExtent l="2223" t="0" r="1587" b="1588"/>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rot="16200000">
                      <a:off x="0" y="0"/>
                      <a:ext cx="7486686" cy="5521701"/>
                    </a:xfrm>
                    <a:prstGeom prst="rect">
                      <a:avLst/>
                    </a:prstGeom>
                  </pic:spPr>
                </pic:pic>
              </a:graphicData>
            </a:graphic>
          </wp:inline>
        </w:drawing>
      </w:r>
    </w:p>
    <w:p w14:paraId="68372193" w14:textId="5213A0F2" w:rsidR="0030227D" w:rsidRPr="00E065F8" w:rsidRDefault="0076577B" w:rsidP="0076577B">
      <w:pPr>
        <w:pStyle w:val="Caption"/>
        <w:rPr>
          <w:rFonts w:ascii="Times New Roman" w:hAnsi="Times New Roman" w:cs="Times New Roman"/>
          <w:b/>
          <w:bCs/>
          <w:sz w:val="24"/>
          <w:szCs w:val="24"/>
        </w:rPr>
      </w:pPr>
      <w:bookmarkStart w:id="1638" w:name="_Toc184748217"/>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21</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Example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Interpretability and Transparent Response</w:t>
      </w:r>
      <w:bookmarkEnd w:id="1638"/>
    </w:p>
    <w:p w14:paraId="39ABB440" w14:textId="505A042E" w:rsidR="0030227D" w:rsidRPr="00E065F8" w:rsidDel="004E465E" w:rsidRDefault="0030227D" w:rsidP="0030227D">
      <w:pPr>
        <w:keepNext/>
        <w:rPr>
          <w:del w:id="1639" w:author="Wei Qi Yan" w:date="2024-12-18T19:38:00Z" w16du:dateUtc="2024-12-18T06:38:00Z"/>
          <w:rFonts w:ascii="Times New Roman" w:hAnsi="Times New Roman" w:cs="Times New Roman"/>
          <w:iCs/>
          <w:sz w:val="24"/>
          <w:szCs w:val="24"/>
        </w:rPr>
      </w:pPr>
      <w:del w:id="1640" w:author="Wei Qi Yan" w:date="2024-12-18T19:38:00Z" w16du:dateUtc="2024-12-18T06:38:00Z">
        <w:r w:rsidRPr="00E065F8" w:rsidDel="004E465E">
          <w:rPr>
            <w:rFonts w:ascii="Times New Roman" w:hAnsi="Times New Roman" w:cs="Times New Roman"/>
            <w:i/>
            <w:sz w:val="20"/>
            <w:szCs w:val="20"/>
          </w:rPr>
          <w:delText>(This figure demonstrates ChatPPG's transparent approach to evaluating a player’s skill level. By analyzing structured data such as speed, agility, and stroke quality, the system provides detailed explanations for its conclusions, ensuring its outputs are interpretable and evidence-based.)</w:delText>
        </w:r>
      </w:del>
    </w:p>
    <w:p w14:paraId="75E6EEED" w14:textId="77777777" w:rsidR="0030227D" w:rsidRPr="00D56B68" w:rsidRDefault="0030227D" w:rsidP="0030227D">
      <w:pPr>
        <w:keepNext/>
        <w:rPr>
          <w:rFonts w:ascii="Times New Roman" w:hAnsi="Times New Roman" w:cs="Times New Roman"/>
          <w:rPrChange w:id="1641" w:author="Wei Qi Yan" w:date="2024-12-18T19:31:00Z" w16du:dateUtc="2024-12-18T06:31:00Z">
            <w:rPr/>
          </w:rPrChange>
        </w:rPr>
      </w:pPr>
    </w:p>
    <w:p w14:paraId="3415C773" w14:textId="28202F04" w:rsidR="0030227D"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analyzes data such as speed, agility, stroke quality, and footwork</w:t>
      </w:r>
      <w:r w:rsidRPr="00D56B68">
        <w:rPr>
          <w:rFonts w:ascii="Times New Roman" w:hAnsi="Times New Roman" w:cs="Times New Roman"/>
          <w:sz w:val="24"/>
          <w:szCs w:val="24"/>
          <w:rPrChange w:id="1642" w:author="Wei Qi Yan" w:date="2024-12-18T19:31:00Z" w16du:dateUtc="2024-12-18T06:31:00Z">
            <w:rPr>
              <w:rFonts w:ascii="Times New Roman" w:hAnsi="Times New Roman" w:cs="Times New Roman" w:hint="eastAsia"/>
              <w:sz w:val="24"/>
              <w:szCs w:val="24"/>
            </w:rPr>
          </w:rPrChange>
        </w:rPr>
        <w:t xml:space="preserve"> in this example</w:t>
      </w:r>
      <w:r w:rsidRPr="00E065F8">
        <w:rPr>
          <w:rFonts w:ascii="Times New Roman" w:hAnsi="Times New Roman" w:cs="Times New Roman"/>
          <w:sz w:val="24"/>
          <w:szCs w:val="24"/>
        </w:rPr>
        <w:t xml:space="preserve">, mapping these metrics to a modified version of the International Table Tennis Federation (ITTF) rating system. </w:t>
      </w:r>
      <w:r w:rsidR="00B76236" w:rsidRPr="00E065F8">
        <w:rPr>
          <w:rFonts w:ascii="Times New Roman" w:hAnsi="Times New Roman" w:cs="Times New Roman"/>
          <w:sz w:val="24"/>
          <w:szCs w:val="24"/>
        </w:rPr>
        <w:t>For instance, the system evaluates speed based on an 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provides users with transparent, evidence-based evaluations</w:t>
      </w:r>
      <w:r w:rsidRPr="00D56B68">
        <w:rPr>
          <w:rFonts w:ascii="Times New Roman" w:hAnsi="Times New Roman" w:cs="Times New Roman"/>
          <w:sz w:val="24"/>
          <w:szCs w:val="24"/>
          <w:rPrChange w:id="1643" w:author="Wei Qi Yan" w:date="2024-12-18T19:31:00Z" w16du:dateUtc="2024-12-18T06:31:00Z">
            <w:rPr>
              <w:rFonts w:ascii="Times New Roman" w:hAnsi="Times New Roman" w:cs="Times New Roman" w:hint="eastAsia"/>
              <w:sz w:val="24"/>
              <w:szCs w:val="24"/>
            </w:rPr>
          </w:rPrChange>
        </w:rPr>
        <w:t xml:space="preserve"> by correlating these metrics with established benchmarks</w:t>
      </w:r>
      <w:r w:rsidRPr="00E065F8">
        <w:rPr>
          <w:rFonts w:ascii="Times New Roman" w:hAnsi="Times New Roman" w:cs="Times New Roman"/>
          <w:sz w:val="24"/>
          <w:szCs w:val="24"/>
        </w:rPr>
        <w:t>.</w:t>
      </w:r>
    </w:p>
    <w:p w14:paraId="4291614A" w14:textId="77777777" w:rsidR="0030227D"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lastRenderedPageBreak/>
        <w:t xml:space="preserve">    What sets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apart is its layered breakdown of recommendations and the logical reasoning behind them. For example, the system identifies weaknesses in footwork </w:t>
      </w:r>
      <w:r w:rsidRPr="00D56B68">
        <w:rPr>
          <w:rFonts w:ascii="Times New Roman" w:hAnsi="Times New Roman" w:cs="Times New Roman"/>
          <w:sz w:val="24"/>
          <w:szCs w:val="24"/>
          <w:rPrChange w:id="1644" w:author="Wei Qi Yan" w:date="2024-12-18T19:31:00Z" w16du:dateUtc="2024-12-18T06:31:00Z">
            <w:rPr>
              <w:rFonts w:ascii="Times New Roman" w:hAnsi="Times New Roman" w:cs="Times New Roman" w:hint="eastAsia"/>
              <w:sz w:val="24"/>
              <w:szCs w:val="24"/>
            </w:rPr>
          </w:rPrChange>
        </w:rPr>
        <w:t>and</w:t>
      </w:r>
      <w:r w:rsidRPr="00E065F8">
        <w:rPr>
          <w:rFonts w:ascii="Times New Roman" w:hAnsi="Times New Roman" w:cs="Times New Roman"/>
          <w:sz w:val="24"/>
          <w:szCs w:val="24"/>
        </w:rPr>
        <w:t xml:space="preserve"> suggests targeted drills to address these deficiencies. This process ensures that users understand the insights provided </w:t>
      </w:r>
      <w:r w:rsidRPr="00D56B68">
        <w:rPr>
          <w:rFonts w:ascii="Times New Roman" w:hAnsi="Times New Roman" w:cs="Times New Roman"/>
          <w:sz w:val="24"/>
          <w:szCs w:val="24"/>
          <w:rPrChange w:id="1645" w:author="Wei Qi Yan" w:date="2024-12-18T19:31:00Z" w16du:dateUtc="2024-12-18T06:31:00Z">
            <w:rPr>
              <w:rFonts w:ascii="Times New Roman" w:hAnsi="Times New Roman" w:cs="Times New Roman" w:hint="eastAsia"/>
              <w:sz w:val="24"/>
              <w:szCs w:val="24"/>
            </w:rPr>
          </w:rPrChange>
        </w:rPr>
        <w:t>and</w:t>
      </w:r>
      <w:r w:rsidRPr="00E065F8">
        <w:rPr>
          <w:rFonts w:ascii="Times New Roman" w:hAnsi="Times New Roman" w:cs="Times New Roman"/>
          <w:sz w:val="24"/>
          <w:szCs w:val="24"/>
        </w:rPr>
        <w:t xml:space="preserve"> trust the model outputs as they are grounded in data and clear decision-making frameworks.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enhances interpretability and reduces the "</w:t>
      </w:r>
      <w:proofErr w:type="gramStart"/>
      <w:r w:rsidRPr="00E065F8">
        <w:rPr>
          <w:rFonts w:ascii="Times New Roman" w:hAnsi="Times New Roman" w:cs="Times New Roman"/>
          <w:sz w:val="24"/>
          <w:szCs w:val="24"/>
        </w:rPr>
        <w:t>black-box</w:t>
      </w:r>
      <w:proofErr w:type="gramEnd"/>
      <w:r w:rsidRPr="00E065F8">
        <w:rPr>
          <w:rFonts w:ascii="Times New Roman" w:hAnsi="Times New Roman" w:cs="Times New Roman"/>
          <w:sz w:val="24"/>
          <w:szCs w:val="24"/>
        </w:rPr>
        <w:t>" nature typically associated with LLMs</w:t>
      </w:r>
      <w:r w:rsidRPr="00D56B68">
        <w:rPr>
          <w:rFonts w:ascii="Times New Roman" w:hAnsi="Times New Roman" w:cs="Times New Roman"/>
          <w:sz w:val="24"/>
          <w:szCs w:val="24"/>
          <w:rPrChange w:id="1646" w:author="Wei Qi Yan" w:date="2024-12-18T19:31:00Z" w16du:dateUtc="2024-12-18T06:31:00Z">
            <w:rPr>
              <w:rFonts w:ascii="Times New Roman" w:hAnsi="Times New Roman" w:cs="Times New Roman" w:hint="eastAsia"/>
              <w:sz w:val="24"/>
              <w:szCs w:val="24"/>
            </w:rPr>
          </w:rPrChange>
        </w:rPr>
        <w:t xml:space="preserve"> by explicitly referencing numerical evidence and aligning it with standard evaluation criteria</w:t>
      </w:r>
      <w:r w:rsidRPr="00E065F8">
        <w:rPr>
          <w:rFonts w:ascii="Times New Roman" w:hAnsi="Times New Roman" w:cs="Times New Roman"/>
          <w:sz w:val="24"/>
          <w:szCs w:val="24"/>
        </w:rPr>
        <w:t>.</w:t>
      </w:r>
    </w:p>
    <w:p w14:paraId="681C2551" w14:textId="77777777" w:rsidR="00403356" w:rsidRPr="00E065F8" w:rsidRDefault="00403356" w:rsidP="00947B65">
      <w:pPr>
        <w:spacing w:line="360" w:lineRule="auto"/>
        <w:ind w:firstLine="360"/>
        <w:rPr>
          <w:rFonts w:ascii="Times New Roman" w:hAnsi="Times New Roman" w:cs="Times New Roman"/>
          <w:sz w:val="24"/>
          <w:szCs w:val="24"/>
        </w:rPr>
      </w:pPr>
    </w:p>
    <w:p w14:paraId="08135CD3" w14:textId="4E97F5DD" w:rsidR="001C2148"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transparency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is further amplified by its structured responses. When asked to determine a player’s skill level, the system explains how it arrived at its conclusions, referencing thresholds and contextual factors. This clarity enables coaches and players to confidently apply the insights to improve performance. As a result,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transforms raw data into meaningful guidance, ensuring that its recommendations are not only actionable but also fully comprehensible.</w:t>
      </w:r>
    </w:p>
    <w:p w14:paraId="69DCCD30" w14:textId="16D0C5E3" w:rsidR="001C2148" w:rsidRPr="00E065F8" w:rsidRDefault="005D6709" w:rsidP="006428C7">
      <w:pPr>
        <w:pStyle w:val="Heading3"/>
        <w:numPr>
          <w:ilvl w:val="0"/>
          <w:numId w:val="33"/>
        </w:numPr>
        <w:rPr>
          <w:rFonts w:ascii="Times New Roman" w:hAnsi="Times New Roman" w:cs="Times New Roman"/>
        </w:rPr>
      </w:pPr>
      <w:bookmarkStart w:id="1647" w:name="_Toc184799953"/>
      <w:r w:rsidRPr="00D56B68">
        <w:rPr>
          <w:rFonts w:ascii="Times New Roman" w:hAnsi="Times New Roman" w:cs="Times New Roman"/>
          <w:rPrChange w:id="1648" w:author="Wei Qi Yan" w:date="2024-12-18T19:31:00Z" w16du:dateUtc="2024-12-18T06:31:00Z">
            <w:rPr>
              <w:rFonts w:ascii="Times New Roman" w:hAnsi="Times New Roman" w:cs="Times New Roman" w:hint="eastAsia"/>
            </w:rPr>
          </w:rPrChange>
        </w:rPr>
        <w:t xml:space="preserve">Evaluation: </w:t>
      </w:r>
      <w:r w:rsidRPr="00E065F8">
        <w:rPr>
          <w:rFonts w:ascii="Times New Roman" w:hAnsi="Times New Roman" w:cs="Times New Roman"/>
        </w:rPr>
        <w:t>User Feedback</w:t>
      </w:r>
      <w:bookmarkEnd w:id="1647"/>
    </w:p>
    <w:p w14:paraId="1D69916B" w14:textId="0DFF2D5B" w:rsidR="005D6709" w:rsidRPr="00E065F8" w:rsidRDefault="005D67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User feedback </w:t>
      </w:r>
      <w:r w:rsidRPr="00D56B68">
        <w:rPr>
          <w:rFonts w:ascii="Times New Roman" w:hAnsi="Times New Roman" w:cs="Times New Roman"/>
          <w:sz w:val="24"/>
          <w:szCs w:val="24"/>
          <w:rPrChange w:id="1649" w:author="Wei Qi Yan" w:date="2024-12-18T19:31:00Z" w16du:dateUtc="2024-12-18T06:31:00Z">
            <w:rPr>
              <w:rFonts w:ascii="Times New Roman" w:hAnsi="Times New Roman" w:cs="Times New Roman" w:hint="eastAsia"/>
              <w:sz w:val="24"/>
              <w:szCs w:val="24"/>
            </w:rPr>
          </w:rPrChange>
        </w:rPr>
        <w:t>w</w:t>
      </w:r>
      <w:r w:rsidRPr="00E065F8">
        <w:rPr>
          <w:rFonts w:ascii="Times New Roman" w:hAnsi="Times New Roman" w:cs="Times New Roman"/>
          <w:sz w:val="24"/>
          <w:szCs w:val="24"/>
        </w:rPr>
        <w:t xml:space="preserve">as a key evaluation method for assessing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usability and effectiveness. B</w:t>
      </w:r>
      <w:r w:rsidRPr="00D56B68">
        <w:rPr>
          <w:rFonts w:ascii="Times New Roman" w:hAnsi="Times New Roman" w:cs="Times New Roman"/>
          <w:sz w:val="24"/>
          <w:szCs w:val="24"/>
          <w:rPrChange w:id="1650" w:author="Wei Qi Yan" w:date="2024-12-18T19:31:00Z" w16du:dateUtc="2024-12-18T06:31:00Z">
            <w:rPr>
              <w:rFonts w:ascii="Times New Roman" w:hAnsi="Times New Roman" w:cs="Times New Roman" w:hint="eastAsia"/>
              <w:sz w:val="24"/>
              <w:szCs w:val="24"/>
            </w:rPr>
          </w:rPrChange>
        </w:rPr>
        <w:t xml:space="preserve">ased </w:t>
      </w:r>
      <w:r w:rsidRPr="00E065F8">
        <w:rPr>
          <w:rFonts w:ascii="Times New Roman" w:hAnsi="Times New Roman" w:cs="Times New Roman"/>
          <w:sz w:val="24"/>
          <w:szCs w:val="24"/>
        </w:rPr>
        <w:t xml:space="preserve">on the Open </w:t>
      </w:r>
      <w:proofErr w:type="spellStart"/>
      <w:r w:rsidRPr="00E065F8">
        <w:rPr>
          <w:rFonts w:ascii="Times New Roman" w:hAnsi="Times New Roman" w:cs="Times New Roman"/>
          <w:sz w:val="24"/>
          <w:szCs w:val="24"/>
        </w:rPr>
        <w:t>WebUI</w:t>
      </w:r>
      <w:proofErr w:type="spellEnd"/>
      <w:r w:rsidRPr="00E065F8">
        <w:rPr>
          <w:rFonts w:ascii="Times New Roman" w:hAnsi="Times New Roman" w:cs="Times New Roman"/>
          <w:sz w:val="24"/>
          <w:szCs w:val="24"/>
        </w:rPr>
        <w:t xml:space="preserve"> framework</w:t>
      </w:r>
      <w:r w:rsidRPr="00D56B68">
        <w:rPr>
          <w:rFonts w:ascii="Times New Roman" w:hAnsi="Times New Roman" w:cs="Times New Roman"/>
          <w:sz w:val="24"/>
          <w:szCs w:val="24"/>
          <w:rPrChange w:id="1651" w:author="Wei Qi Yan" w:date="2024-12-18T19:31:00Z" w16du:dateUtc="2024-12-18T06:31:00Z">
            <w:rPr>
              <w:rFonts w:ascii="Times New Roman" w:hAnsi="Times New Roman" w:cs="Times New Roman" w:hint="eastAsia"/>
              <w:sz w:val="24"/>
              <w:szCs w:val="24"/>
            </w:rPr>
          </w:rPrChange>
        </w:rPr>
        <w:t xml:space="preserve"> </w:t>
      </w:r>
      <w:r w:rsidR="00C60222" w:rsidRPr="00E065F8">
        <w:rPr>
          <w:rFonts w:ascii="Times New Roman" w:hAnsi="Times New Roman" w:cs="Times New Roman"/>
          <w:sz w:val="24"/>
          <w:szCs w:val="24"/>
        </w:rPr>
        <w:t>(</w:t>
      </w:r>
      <w:r w:rsidR="00C60222" w:rsidRPr="00E065F8">
        <w:rPr>
          <w:rFonts w:ascii="Times New Roman" w:hAnsi="Times New Roman" w:cs="Times New Roman"/>
          <w:i/>
          <w:iCs/>
          <w:sz w:val="24"/>
          <w:szCs w:val="24"/>
        </w:rPr>
        <w:t>Open-</w:t>
      </w:r>
      <w:proofErr w:type="spellStart"/>
      <w:r w:rsidR="00C60222" w:rsidRPr="00E065F8">
        <w:rPr>
          <w:rFonts w:ascii="Times New Roman" w:hAnsi="Times New Roman" w:cs="Times New Roman"/>
          <w:i/>
          <w:iCs/>
          <w:sz w:val="24"/>
          <w:szCs w:val="24"/>
        </w:rPr>
        <w:t>Webui</w:t>
      </w:r>
      <w:proofErr w:type="spellEnd"/>
      <w:r w:rsidR="00C60222" w:rsidRPr="00E065F8">
        <w:rPr>
          <w:rFonts w:ascii="Times New Roman" w:hAnsi="Times New Roman" w:cs="Times New Roman"/>
          <w:i/>
          <w:iCs/>
          <w:sz w:val="24"/>
          <w:szCs w:val="24"/>
        </w:rPr>
        <w:t>/Open-</w:t>
      </w:r>
      <w:proofErr w:type="spellStart"/>
      <w:r w:rsidR="00C60222" w:rsidRPr="00E065F8">
        <w:rPr>
          <w:rFonts w:ascii="Times New Roman" w:hAnsi="Times New Roman" w:cs="Times New Roman"/>
          <w:i/>
          <w:iCs/>
          <w:sz w:val="24"/>
          <w:szCs w:val="24"/>
        </w:rPr>
        <w:t>Webui</w:t>
      </w:r>
      <w:proofErr w:type="spellEnd"/>
      <w:r w:rsidR="00C60222" w:rsidRPr="00E065F8">
        <w:rPr>
          <w:rFonts w:ascii="Times New Roman" w:hAnsi="Times New Roman" w:cs="Times New Roman"/>
          <w:sz w:val="24"/>
          <w:szCs w:val="24"/>
        </w:rPr>
        <w:t>, 2023/2024)</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Change w:id="1652" w:author="Wei Qi Yan" w:date="2024-12-18T19:31:00Z" w16du:dateUtc="2024-12-18T06:31:00Z">
            <w:rPr>
              <w:rFonts w:ascii="Times New Roman" w:hAnsi="Times New Roman" w:cs="Times New Roman" w:hint="eastAsia"/>
              <w:sz w:val="24"/>
              <w:szCs w:val="24"/>
            </w:rPr>
          </w:rPrChange>
        </w:rPr>
        <w:t xml:space="preserve">a </w:t>
      </w:r>
      <w:r w:rsidRPr="00E065F8">
        <w:rPr>
          <w:rFonts w:ascii="Times New Roman" w:hAnsi="Times New Roman" w:cs="Times New Roman"/>
          <w:sz w:val="24"/>
          <w:szCs w:val="24"/>
        </w:rPr>
        <w:t>user study was conducted with professional coaches and competitive players</w:t>
      </w:r>
      <w:r w:rsidRPr="00D56B68">
        <w:rPr>
          <w:rFonts w:ascii="Times New Roman" w:hAnsi="Times New Roman" w:cs="Times New Roman"/>
          <w:sz w:val="24"/>
          <w:szCs w:val="24"/>
          <w:rPrChange w:id="1653" w:author="Wei Qi Yan" w:date="2024-12-18T19:31:00Z" w16du:dateUtc="2024-12-18T06:31:00Z">
            <w:rPr>
              <w:rFonts w:ascii="Times New Roman" w:hAnsi="Times New Roman" w:cs="Times New Roman" w:hint="eastAsia"/>
              <w:sz w:val="24"/>
              <w:szCs w:val="24"/>
            </w:rPr>
          </w:rPrChange>
        </w:rPr>
        <w:t>. P</w:t>
      </w:r>
      <w:r w:rsidRPr="00E065F8">
        <w:rPr>
          <w:rFonts w:ascii="Times New Roman" w:hAnsi="Times New Roman" w:cs="Times New Roman"/>
          <w:sz w:val="24"/>
          <w:szCs w:val="24"/>
        </w:rPr>
        <w:t xml:space="preserve">articipants interacted with the system by uploading match videos for analysis and receiving actionable insights and training recommendations. Feedback was systematically collected through </w:t>
      </w:r>
      <w:proofErr w:type="spellStart"/>
      <w:r w:rsidRPr="00E065F8">
        <w:rPr>
          <w:rFonts w:ascii="Times New Roman" w:hAnsi="Times New Roman" w:cs="Times New Roman"/>
          <w:sz w:val="24"/>
          <w:szCs w:val="24"/>
        </w:rPr>
        <w:t>ChatPPG's</w:t>
      </w:r>
      <w:proofErr w:type="spellEnd"/>
      <w:r w:rsidRPr="00E065F8">
        <w:rPr>
          <w:rFonts w:ascii="Times New Roman" w:hAnsi="Times New Roman" w:cs="Times New Roman"/>
          <w:sz w:val="24"/>
          <w:szCs w:val="24"/>
        </w:rPr>
        <w:t xml:space="preserve"> built-in evaluation feature, as shown in Fig.</w:t>
      </w:r>
      <w:r w:rsidR="00663A2E" w:rsidRPr="00D56B68">
        <w:rPr>
          <w:rFonts w:ascii="Times New Roman" w:hAnsi="Times New Roman" w:cs="Times New Roman"/>
          <w:sz w:val="24"/>
          <w:szCs w:val="24"/>
          <w:rPrChange w:id="1654" w:author="Wei Qi Yan" w:date="2024-12-18T19:31:00Z" w16du:dateUtc="2024-12-18T06:31:00Z">
            <w:rPr>
              <w:rFonts w:ascii="Times New Roman" w:hAnsi="Times New Roman" w:cs="Times New Roman" w:hint="eastAsia"/>
              <w:sz w:val="24"/>
              <w:szCs w:val="24"/>
            </w:rPr>
          </w:rPrChange>
        </w:rPr>
        <w:t xml:space="preserve"> </w:t>
      </w:r>
      <w:r w:rsidR="0012302D" w:rsidRPr="00D56B68">
        <w:rPr>
          <w:rFonts w:ascii="Times New Roman" w:hAnsi="Times New Roman" w:cs="Times New Roman"/>
          <w:sz w:val="24"/>
          <w:szCs w:val="24"/>
          <w:rPrChange w:id="1655" w:author="Wei Qi Yan" w:date="2024-12-18T19:31:00Z" w16du:dateUtc="2024-12-18T06:31:00Z">
            <w:rPr>
              <w:rFonts w:ascii="Times New Roman" w:hAnsi="Times New Roman" w:cs="Times New Roman" w:hint="eastAsia"/>
              <w:sz w:val="24"/>
              <w:szCs w:val="24"/>
            </w:rPr>
          </w:rPrChange>
        </w:rPr>
        <w:t>22</w:t>
      </w:r>
      <w:r w:rsidRPr="00E065F8">
        <w:rPr>
          <w:rFonts w:ascii="Times New Roman" w:hAnsi="Times New Roman" w:cs="Times New Roman"/>
          <w:sz w:val="24"/>
          <w:szCs w:val="24"/>
        </w:rPr>
        <w:t>, where users rated responses and provided detailed comments.</w:t>
      </w:r>
    </w:p>
    <w:p w14:paraId="3424B300" w14:textId="5A5B867D" w:rsidR="001C2148" w:rsidRPr="00E065F8" w:rsidRDefault="001C2148" w:rsidP="005D6709">
      <w:pPr>
        <w:spacing w:line="360" w:lineRule="auto"/>
        <w:rPr>
          <w:rFonts w:ascii="Times New Roman" w:hAnsi="Times New Roman" w:cs="Times New Roman"/>
          <w:sz w:val="24"/>
          <w:szCs w:val="24"/>
        </w:rPr>
      </w:pPr>
    </w:p>
    <w:p w14:paraId="7D02107A" w14:textId="77777777" w:rsidR="00FA1CCE" w:rsidRPr="00D56B68" w:rsidRDefault="00826ABD" w:rsidP="00FA1CCE">
      <w:pPr>
        <w:keepNext/>
        <w:spacing w:line="360" w:lineRule="auto"/>
        <w:rPr>
          <w:rFonts w:ascii="Times New Roman" w:hAnsi="Times New Roman" w:cs="Times New Roman"/>
          <w:rPrChange w:id="1656" w:author="Wei Qi Yan" w:date="2024-12-18T19:31:00Z" w16du:dateUtc="2024-12-18T06:31:00Z">
            <w:rPr/>
          </w:rPrChange>
        </w:rPr>
      </w:pPr>
      <w:r w:rsidRPr="00D56B68">
        <w:rPr>
          <w:rFonts w:ascii="Times New Roman" w:hAnsi="Times New Roman" w:cs="Times New Roman"/>
          <w:noProof/>
          <w:rPrChange w:id="1657" w:author="Wei Qi Yan" w:date="2024-12-18T19:31:00Z" w16du:dateUtc="2024-12-18T06:31:00Z">
            <w:rPr>
              <w:noProof/>
            </w:rPr>
          </w:rPrChange>
        </w:rPr>
        <w:lastRenderedPageBreak/>
        <w:drawing>
          <wp:inline distT="0" distB="0" distL="0" distR="0" wp14:anchorId="15D3C7BC" wp14:editId="5DBAB174">
            <wp:extent cx="7734476" cy="5659895"/>
            <wp:effectExtent l="0" t="4128" r="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rot="16200000">
                      <a:off x="0" y="0"/>
                      <a:ext cx="7761646" cy="5679777"/>
                    </a:xfrm>
                    <a:prstGeom prst="rect">
                      <a:avLst/>
                    </a:prstGeom>
                  </pic:spPr>
                </pic:pic>
              </a:graphicData>
            </a:graphic>
          </wp:inline>
        </w:drawing>
      </w:r>
    </w:p>
    <w:p w14:paraId="41A8028B" w14:textId="115CC992" w:rsidR="00FC11ED" w:rsidRPr="00E065F8" w:rsidRDefault="00FA1CCE" w:rsidP="00FA1CCE">
      <w:pPr>
        <w:pStyle w:val="Caption"/>
        <w:rPr>
          <w:rFonts w:ascii="Times New Roman" w:hAnsi="Times New Roman" w:cs="Times New Roman"/>
          <w:b/>
          <w:bCs/>
          <w:sz w:val="24"/>
          <w:szCs w:val="24"/>
        </w:rPr>
      </w:pPr>
      <w:bookmarkStart w:id="1658" w:name="_Toc184748218"/>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Pr="00E065F8">
        <w:rPr>
          <w:rFonts w:ascii="Times New Roman" w:hAnsi="Times New Roman" w:cs="Times New Roman"/>
          <w:b/>
          <w:bCs/>
          <w:noProof/>
          <w:sz w:val="24"/>
          <w:szCs w:val="24"/>
        </w:rPr>
        <w:t>22</w:t>
      </w:r>
      <w:r w:rsidRPr="00E065F8">
        <w:rPr>
          <w:rFonts w:ascii="Times New Roman" w:hAnsi="Times New Roman" w:cs="Times New Roman"/>
          <w:b/>
          <w:bCs/>
          <w:sz w:val="24"/>
          <w:szCs w:val="24"/>
        </w:rPr>
        <w:fldChar w:fldCharType="end"/>
      </w:r>
      <w:r w:rsidRPr="00D56B68">
        <w:rPr>
          <w:rFonts w:ascii="Times New Roman" w:hAnsi="Times New Roman" w:cs="Times New Roman"/>
          <w:sz w:val="24"/>
          <w:szCs w:val="24"/>
          <w:rPrChange w:id="1659" w:author="Wei Qi Yan" w:date="2024-12-18T19:31:00Z" w16du:dateUtc="2024-12-18T06:31:00Z">
            <w:rPr>
              <w:sz w:val="24"/>
              <w:szCs w:val="24"/>
            </w:rPr>
          </w:rPrChange>
        </w:rPr>
        <w:t xml:space="preserve"> </w:t>
      </w:r>
      <w:r w:rsidRPr="00E065F8">
        <w:rPr>
          <w:rFonts w:ascii="Times New Roman" w:hAnsi="Times New Roman" w:cs="Times New Roman"/>
          <w:sz w:val="24"/>
          <w:szCs w:val="24"/>
        </w:rPr>
        <w:t xml:space="preserve">User Feedback Interface in </w:t>
      </w:r>
      <w:proofErr w:type="spellStart"/>
      <w:r w:rsidRPr="00E065F8">
        <w:rPr>
          <w:rFonts w:ascii="Times New Roman" w:hAnsi="Times New Roman" w:cs="Times New Roman"/>
          <w:sz w:val="24"/>
          <w:szCs w:val="24"/>
        </w:rPr>
        <w:t>ChatPPG</w:t>
      </w:r>
      <w:bookmarkEnd w:id="1658"/>
      <w:proofErr w:type="spellEnd"/>
    </w:p>
    <w:p w14:paraId="560F44BD" w14:textId="2FADAF8C" w:rsidR="00FC11ED" w:rsidRPr="00E065F8" w:rsidRDefault="00FC11ED" w:rsidP="00FC11ED">
      <w:pPr>
        <w:pStyle w:val="figurecaption"/>
        <w:numPr>
          <w:ilvl w:val="0"/>
          <w:numId w:val="0"/>
        </w:numPr>
        <w:rPr>
          <w:sz w:val="24"/>
          <w:szCs w:val="24"/>
        </w:rPr>
      </w:pPr>
      <w:r w:rsidRPr="00E065F8">
        <w:rPr>
          <w:iCs/>
          <w:sz w:val="24"/>
          <w:szCs w:val="24"/>
        </w:rPr>
        <w:t xml:space="preserve"> </w:t>
      </w:r>
      <w:r w:rsidRPr="00E065F8">
        <w:rPr>
          <w:i/>
          <w:sz w:val="20"/>
          <w:szCs w:val="20"/>
        </w:rPr>
        <w:t>(This figure showcases the feedback interface of ChatPPG, where users rate responses and provide qualitative evaluations.)</w:t>
      </w:r>
    </w:p>
    <w:p w14:paraId="4E669393" w14:textId="77777777"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Overall, our participants praised the system's accuracy and practicality, with coaches rating tactical suggestions at 9.3/10 and players scoring training recommendations at 8.9/10. Users highlighted the system's ability to provide clear, relevant guidance and bridge the gap between statistical data and actionable insights. Specific praise included th</w:t>
      </w:r>
      <w:r w:rsidRPr="00D56B68">
        <w:rPr>
          <w:rFonts w:ascii="Times New Roman" w:hAnsi="Times New Roman" w:cs="Times New Roman"/>
          <w:sz w:val="24"/>
          <w:szCs w:val="24"/>
          <w:rPrChange w:id="1660" w:author="Wei Qi Yan" w:date="2024-12-18T19:31:00Z" w16du:dateUtc="2024-12-18T06:31:00Z">
            <w:rPr>
              <w:rFonts w:ascii="Times New Roman" w:hAnsi="Times New Roman" w:cs="Times New Roman" w:hint="eastAsia"/>
              <w:sz w:val="24"/>
              <w:szCs w:val="24"/>
            </w:rPr>
          </w:rPrChange>
        </w:rPr>
        <w:t>orough</w:t>
      </w:r>
      <w:r w:rsidRPr="00E065F8">
        <w:rPr>
          <w:rFonts w:ascii="Times New Roman" w:hAnsi="Times New Roman" w:cs="Times New Roman"/>
          <w:sz w:val="24"/>
          <w:szCs w:val="24"/>
        </w:rPr>
        <w:t xml:space="preserve"> explanations, attention to detail, and alignment with user queries.</w:t>
      </w:r>
    </w:p>
    <w:p w14:paraId="4C47D42A" w14:textId="77777777" w:rsidR="00403356" w:rsidRPr="00E065F8" w:rsidRDefault="00403356" w:rsidP="00947B65">
      <w:pPr>
        <w:spacing w:line="360" w:lineRule="auto"/>
        <w:ind w:firstLine="360"/>
        <w:rPr>
          <w:rFonts w:ascii="Times New Roman" w:hAnsi="Times New Roman" w:cs="Times New Roman"/>
          <w:sz w:val="24"/>
          <w:szCs w:val="24"/>
        </w:rPr>
      </w:pPr>
    </w:p>
    <w:p w14:paraId="50384BB0" w14:textId="77777777"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However, participants also noted areas for improvement. Several coaches suggested expanding the system's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E065F8" w:rsidRDefault="00403356" w:rsidP="00947B65">
      <w:pPr>
        <w:spacing w:line="360" w:lineRule="auto"/>
        <w:ind w:firstLine="360"/>
        <w:rPr>
          <w:rFonts w:ascii="Times New Roman" w:hAnsi="Times New Roman" w:cs="Times New Roman"/>
          <w:sz w:val="24"/>
          <w:szCs w:val="24"/>
        </w:rPr>
      </w:pPr>
    </w:p>
    <w:p w14:paraId="1ABC7E40" w14:textId="5EC187BC"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lastRenderedPageBreak/>
        <w:t xml:space="preserve">    Fig.</w:t>
      </w:r>
      <w:r w:rsidR="0092384A" w:rsidRPr="00D56B68">
        <w:rPr>
          <w:rFonts w:ascii="Times New Roman" w:hAnsi="Times New Roman" w:cs="Times New Roman"/>
          <w:sz w:val="24"/>
          <w:szCs w:val="24"/>
          <w:rPrChange w:id="1661" w:author="Wei Qi Yan" w:date="2024-12-18T19:31:00Z" w16du:dateUtc="2024-12-18T06:31:00Z">
            <w:rPr>
              <w:rFonts w:ascii="Times New Roman" w:hAnsi="Times New Roman" w:cs="Times New Roman" w:hint="eastAsia"/>
              <w:sz w:val="24"/>
              <w:szCs w:val="24"/>
            </w:rPr>
          </w:rPrChange>
        </w:rPr>
        <w:t xml:space="preserve"> </w:t>
      </w:r>
      <w:r w:rsidR="009E2213" w:rsidRPr="00D56B68">
        <w:rPr>
          <w:rFonts w:ascii="Times New Roman" w:hAnsi="Times New Roman" w:cs="Times New Roman"/>
          <w:sz w:val="24"/>
          <w:szCs w:val="24"/>
          <w:rPrChange w:id="1662" w:author="Wei Qi Yan" w:date="2024-12-18T19:31:00Z" w16du:dateUtc="2024-12-18T06:31:00Z">
            <w:rPr>
              <w:rFonts w:ascii="Times New Roman" w:hAnsi="Times New Roman" w:cs="Times New Roman" w:hint="eastAsia"/>
              <w:sz w:val="24"/>
              <w:szCs w:val="24"/>
            </w:rPr>
          </w:rPrChange>
        </w:rPr>
        <w:t>22</w:t>
      </w:r>
      <w:r w:rsidRPr="00E065F8">
        <w:rPr>
          <w:rFonts w:ascii="Times New Roman" w:hAnsi="Times New Roman" w:cs="Times New Roman"/>
          <w:sz w:val="24"/>
          <w:szCs w:val="24"/>
        </w:rPr>
        <w:t xml:space="preserve"> demonstrates the feedback interface, where users could rate responses on a scale of 1 to 10 and provide qualitative feedback. Categories such as “Accurate Information,” “Thorough Explanation,” and “Attention to Detail” allowed users to specify the strengths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answers. This feedback loop enables continuous </w:t>
      </w:r>
      <w:r w:rsidRPr="00D56B68">
        <w:rPr>
          <w:rFonts w:ascii="Times New Roman" w:hAnsi="Times New Roman" w:cs="Times New Roman"/>
          <w:sz w:val="24"/>
          <w:szCs w:val="24"/>
          <w:rPrChange w:id="1663" w:author="Wei Qi Yan" w:date="2024-12-18T19:31:00Z" w16du:dateUtc="2024-12-18T06:31:00Z">
            <w:rPr>
              <w:rFonts w:ascii="Times New Roman" w:hAnsi="Times New Roman" w:cs="Times New Roman" w:hint="eastAsia"/>
              <w:sz w:val="24"/>
              <w:szCs w:val="24"/>
            </w:rPr>
          </w:rPrChange>
        </w:rPr>
        <w:t>system refinement</w:t>
      </w:r>
      <w:r w:rsidRPr="00E065F8">
        <w:rPr>
          <w:rFonts w:ascii="Times New Roman" w:hAnsi="Times New Roman" w:cs="Times New Roman"/>
          <w:sz w:val="24"/>
          <w:szCs w:val="24"/>
        </w:rPr>
        <w:t>, ensuring it remains responsive to user needs and evolves based on real-world interactions.</w:t>
      </w:r>
    </w:p>
    <w:p w14:paraId="275D27C3" w14:textId="77777777" w:rsidR="00403356" w:rsidRPr="00E065F8" w:rsidRDefault="00403356" w:rsidP="00947B65">
      <w:pPr>
        <w:spacing w:line="360" w:lineRule="auto"/>
        <w:ind w:firstLine="360"/>
        <w:rPr>
          <w:rFonts w:ascii="Times New Roman" w:hAnsi="Times New Roman" w:cs="Times New Roman"/>
          <w:sz w:val="24"/>
          <w:szCs w:val="24"/>
        </w:rPr>
      </w:pPr>
    </w:p>
    <w:p w14:paraId="4C441286" w14:textId="77777777"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Despite the suggestions for improvement, the feedback affirmed that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is a valuable tool for table tennis training and competition. </w:t>
      </w:r>
      <w:r w:rsidRPr="00D56B68">
        <w:rPr>
          <w:rFonts w:ascii="Times New Roman" w:hAnsi="Times New Roman" w:cs="Times New Roman"/>
          <w:sz w:val="24"/>
          <w:szCs w:val="24"/>
          <w:rPrChange w:id="1664" w:author="Wei Qi Yan" w:date="2024-12-18T19:31:00Z" w16du:dateUtc="2024-12-18T06:31:00Z">
            <w:rPr>
              <w:rFonts w:ascii="Times New Roman" w:hAnsi="Times New Roman" w:cs="Times New Roman" w:hint="eastAsia"/>
              <w:sz w:val="24"/>
              <w:szCs w:val="24"/>
            </w:rPr>
          </w:rPrChange>
        </w:rPr>
        <w:t>T</w:t>
      </w:r>
      <w:r w:rsidRPr="00E065F8">
        <w:rPr>
          <w:rFonts w:ascii="Times New Roman" w:hAnsi="Times New Roman" w:cs="Times New Roman"/>
          <w:sz w:val="24"/>
          <w:szCs w:val="24"/>
        </w:rPr>
        <w:t>he system provides a unique and effective approach to supporting coaches and players</w:t>
      </w:r>
      <w:r w:rsidRPr="00D56B68">
        <w:rPr>
          <w:rFonts w:ascii="Times New Roman" w:hAnsi="Times New Roman" w:cs="Times New Roman"/>
          <w:sz w:val="24"/>
          <w:szCs w:val="24"/>
          <w:rPrChange w:id="1665" w:author="Wei Qi Yan" w:date="2024-12-18T19:31:00Z" w16du:dateUtc="2024-12-18T06:31:00Z">
            <w:rPr>
              <w:rFonts w:ascii="Times New Roman" w:hAnsi="Times New Roman" w:cs="Times New Roman" w:hint="eastAsia"/>
              <w:sz w:val="24"/>
              <w:szCs w:val="24"/>
            </w:rPr>
          </w:rPrChange>
        </w:rPr>
        <w:t xml:space="preserve"> by combining advanced analytics with interactive guidance</w:t>
      </w:r>
      <w:r w:rsidRPr="00E065F8">
        <w:rPr>
          <w:rFonts w:ascii="Times New Roman" w:hAnsi="Times New Roman" w:cs="Times New Roman"/>
          <w:sz w:val="24"/>
          <w:szCs w:val="24"/>
        </w:rPr>
        <w:t>.</w:t>
      </w:r>
    </w:p>
    <w:p w14:paraId="6DF6FBA1" w14:textId="77777777" w:rsidR="00E261DE" w:rsidRPr="00E065F8" w:rsidRDefault="00E261DE" w:rsidP="00AF5CCD">
      <w:pPr>
        <w:spacing w:line="360" w:lineRule="auto"/>
        <w:rPr>
          <w:rFonts w:ascii="Times New Roman" w:hAnsi="Times New Roman" w:cs="Times New Roman"/>
          <w:sz w:val="24"/>
          <w:szCs w:val="24"/>
        </w:rPr>
      </w:pPr>
    </w:p>
    <w:p w14:paraId="6B7903AC" w14:textId="77777777" w:rsidR="00E261DE" w:rsidRPr="00E065F8" w:rsidRDefault="00E261DE" w:rsidP="00AF5CCD">
      <w:pPr>
        <w:spacing w:line="360" w:lineRule="auto"/>
        <w:rPr>
          <w:rFonts w:ascii="Times New Roman" w:hAnsi="Times New Roman" w:cs="Times New Roman"/>
          <w:sz w:val="24"/>
          <w:szCs w:val="24"/>
        </w:rPr>
      </w:pPr>
    </w:p>
    <w:p w14:paraId="2D043B7B" w14:textId="77777777" w:rsidR="00E261DE" w:rsidRPr="00E065F8" w:rsidRDefault="00E261DE" w:rsidP="00AF5CCD">
      <w:pPr>
        <w:spacing w:line="360" w:lineRule="auto"/>
        <w:rPr>
          <w:rFonts w:ascii="Times New Roman" w:hAnsi="Times New Roman" w:cs="Times New Roman"/>
          <w:sz w:val="24"/>
          <w:szCs w:val="24"/>
        </w:rPr>
      </w:pPr>
    </w:p>
    <w:p w14:paraId="145AA086" w14:textId="77777777" w:rsidR="00E261DE" w:rsidRPr="00E065F8" w:rsidRDefault="00E261DE" w:rsidP="00AF5CCD">
      <w:pPr>
        <w:spacing w:line="360" w:lineRule="auto"/>
        <w:rPr>
          <w:rFonts w:ascii="Times New Roman" w:hAnsi="Times New Roman" w:cs="Times New Roman"/>
          <w:sz w:val="24"/>
          <w:szCs w:val="24"/>
        </w:rPr>
      </w:pPr>
    </w:p>
    <w:p w14:paraId="163E005A" w14:textId="77777777" w:rsidR="00E261DE" w:rsidRPr="00E065F8" w:rsidRDefault="00E261DE" w:rsidP="00AF5CCD">
      <w:pPr>
        <w:spacing w:line="360" w:lineRule="auto"/>
        <w:rPr>
          <w:rFonts w:ascii="Times New Roman" w:hAnsi="Times New Roman" w:cs="Times New Roman"/>
          <w:sz w:val="24"/>
          <w:szCs w:val="24"/>
        </w:rPr>
      </w:pPr>
    </w:p>
    <w:p w14:paraId="17C0277B" w14:textId="77777777" w:rsidR="00E261DE" w:rsidRPr="00E065F8" w:rsidRDefault="00E261DE" w:rsidP="00AF5CCD">
      <w:pPr>
        <w:spacing w:line="360" w:lineRule="auto"/>
        <w:rPr>
          <w:rFonts w:ascii="Times New Roman" w:hAnsi="Times New Roman" w:cs="Times New Roman"/>
          <w:sz w:val="24"/>
          <w:szCs w:val="24"/>
        </w:rPr>
      </w:pPr>
    </w:p>
    <w:p w14:paraId="31DE1B22" w14:textId="4FA57CD0" w:rsidR="005265BC" w:rsidRDefault="005265BC">
      <w:pPr>
        <w:widowControl/>
        <w:jc w:val="left"/>
        <w:rPr>
          <w:ins w:id="1666" w:author="Wei Qi Yan" w:date="2024-12-18T19:40:00Z" w16du:dateUtc="2024-12-18T06:40:00Z"/>
          <w:rFonts w:ascii="Times New Roman" w:hAnsi="Times New Roman" w:cs="Times New Roman"/>
          <w:sz w:val="24"/>
          <w:szCs w:val="24"/>
        </w:rPr>
      </w:pPr>
      <w:ins w:id="1667" w:author="Wei Qi Yan" w:date="2024-12-18T19:40:00Z" w16du:dateUtc="2024-12-18T06:40:00Z">
        <w:r>
          <w:rPr>
            <w:rFonts w:ascii="Times New Roman" w:hAnsi="Times New Roman" w:cs="Times New Roman"/>
            <w:sz w:val="24"/>
            <w:szCs w:val="24"/>
          </w:rPr>
          <w:br w:type="page"/>
        </w:r>
      </w:ins>
    </w:p>
    <w:p w14:paraId="1AB20D5C" w14:textId="77777777" w:rsidR="00E261DE" w:rsidRPr="00E065F8" w:rsidDel="005265BC" w:rsidRDefault="00E261DE" w:rsidP="00AF5CCD">
      <w:pPr>
        <w:spacing w:line="360" w:lineRule="auto"/>
        <w:rPr>
          <w:del w:id="1668" w:author="Wei Qi Yan" w:date="2024-12-18T19:40:00Z" w16du:dateUtc="2024-12-18T06:40:00Z"/>
          <w:rFonts w:ascii="Times New Roman" w:hAnsi="Times New Roman" w:cs="Times New Roman"/>
          <w:sz w:val="24"/>
          <w:szCs w:val="24"/>
        </w:rPr>
      </w:pPr>
    </w:p>
    <w:p w14:paraId="60EE4570" w14:textId="2E4B3FB3" w:rsidR="00E261DE" w:rsidRPr="00E065F8" w:rsidDel="006829E8" w:rsidRDefault="00E261DE" w:rsidP="00AF5CCD">
      <w:pPr>
        <w:spacing w:line="360" w:lineRule="auto"/>
        <w:rPr>
          <w:del w:id="1669" w:author="Wei Qi Yan" w:date="2024-12-18T19:40:00Z" w16du:dateUtc="2024-12-18T06:40:00Z"/>
          <w:rFonts w:ascii="Times New Roman" w:hAnsi="Times New Roman" w:cs="Times New Roman"/>
          <w:sz w:val="24"/>
          <w:szCs w:val="24"/>
        </w:rPr>
      </w:pPr>
    </w:p>
    <w:p w14:paraId="5AB3CB2E" w14:textId="17D7835B" w:rsidR="00E261DE" w:rsidRPr="00E065F8" w:rsidDel="006829E8" w:rsidRDefault="00E261DE" w:rsidP="00AF5CCD">
      <w:pPr>
        <w:spacing w:line="360" w:lineRule="auto"/>
        <w:rPr>
          <w:del w:id="1670" w:author="Wei Qi Yan" w:date="2024-12-18T19:40:00Z" w16du:dateUtc="2024-12-18T06:40:00Z"/>
          <w:rFonts w:ascii="Times New Roman" w:hAnsi="Times New Roman" w:cs="Times New Roman"/>
          <w:sz w:val="24"/>
          <w:szCs w:val="24"/>
        </w:rPr>
      </w:pPr>
    </w:p>
    <w:p w14:paraId="47F5E29F" w14:textId="41D6FEEB" w:rsidR="00E261DE" w:rsidRPr="00E065F8" w:rsidDel="006829E8" w:rsidRDefault="00E261DE" w:rsidP="00AF5CCD">
      <w:pPr>
        <w:spacing w:line="360" w:lineRule="auto"/>
        <w:rPr>
          <w:del w:id="1671" w:author="Wei Qi Yan" w:date="2024-12-18T19:40:00Z" w16du:dateUtc="2024-12-18T06:40:00Z"/>
          <w:rFonts w:ascii="Times New Roman" w:hAnsi="Times New Roman" w:cs="Times New Roman"/>
          <w:sz w:val="24"/>
          <w:szCs w:val="24"/>
        </w:rPr>
      </w:pPr>
    </w:p>
    <w:p w14:paraId="0C9A8CD0" w14:textId="6FFE546F" w:rsidR="00E261DE" w:rsidRPr="00E065F8" w:rsidDel="006829E8" w:rsidRDefault="00E261DE" w:rsidP="00AF5CCD">
      <w:pPr>
        <w:spacing w:line="360" w:lineRule="auto"/>
        <w:rPr>
          <w:del w:id="1672" w:author="Wei Qi Yan" w:date="2024-12-18T19:40:00Z" w16du:dateUtc="2024-12-18T06:40:00Z"/>
          <w:rFonts w:ascii="Times New Roman" w:hAnsi="Times New Roman" w:cs="Times New Roman"/>
          <w:sz w:val="24"/>
          <w:szCs w:val="24"/>
        </w:rPr>
      </w:pPr>
    </w:p>
    <w:p w14:paraId="72222567" w14:textId="0AFA2914" w:rsidR="00E261DE" w:rsidRPr="00E065F8" w:rsidDel="006829E8" w:rsidRDefault="00E261DE" w:rsidP="00AF5CCD">
      <w:pPr>
        <w:spacing w:line="360" w:lineRule="auto"/>
        <w:rPr>
          <w:del w:id="1673" w:author="Wei Qi Yan" w:date="2024-12-18T19:40:00Z" w16du:dateUtc="2024-12-18T06:40:00Z"/>
          <w:rFonts w:ascii="Times New Roman" w:hAnsi="Times New Roman" w:cs="Times New Roman"/>
          <w:sz w:val="24"/>
          <w:szCs w:val="24"/>
        </w:rPr>
      </w:pPr>
    </w:p>
    <w:p w14:paraId="1807DD0C" w14:textId="3A069665" w:rsidR="00E261DE" w:rsidRPr="00E065F8" w:rsidDel="006829E8" w:rsidRDefault="00E261DE" w:rsidP="00AF5CCD">
      <w:pPr>
        <w:spacing w:line="360" w:lineRule="auto"/>
        <w:rPr>
          <w:del w:id="1674" w:author="Wei Qi Yan" w:date="2024-12-18T19:40:00Z" w16du:dateUtc="2024-12-18T06:40:00Z"/>
          <w:rFonts w:ascii="Times New Roman" w:hAnsi="Times New Roman" w:cs="Times New Roman"/>
          <w:sz w:val="24"/>
          <w:szCs w:val="24"/>
        </w:rPr>
      </w:pPr>
    </w:p>
    <w:p w14:paraId="29C53BB2" w14:textId="77777777" w:rsidR="00E261DE" w:rsidRPr="00E065F8" w:rsidDel="006829E8" w:rsidRDefault="00E261DE" w:rsidP="00AF5CCD">
      <w:pPr>
        <w:spacing w:line="360" w:lineRule="auto"/>
        <w:rPr>
          <w:del w:id="1675" w:author="Wei Qi Yan" w:date="2024-12-18T19:40:00Z" w16du:dateUtc="2024-12-18T06:40:00Z"/>
          <w:rFonts w:ascii="Times New Roman" w:hAnsi="Times New Roman" w:cs="Times New Roman"/>
          <w:sz w:val="24"/>
          <w:szCs w:val="24"/>
        </w:rPr>
      </w:pPr>
    </w:p>
    <w:p w14:paraId="400CFE1A" w14:textId="0E38352C" w:rsidR="00E261DE" w:rsidRPr="00E065F8" w:rsidDel="006829E8" w:rsidRDefault="00E261DE" w:rsidP="00AF5CCD">
      <w:pPr>
        <w:spacing w:line="360" w:lineRule="auto"/>
        <w:rPr>
          <w:del w:id="1676" w:author="Wei Qi Yan" w:date="2024-12-18T19:40:00Z" w16du:dateUtc="2024-12-18T06:40:00Z"/>
          <w:rFonts w:ascii="Times New Roman" w:hAnsi="Times New Roman" w:cs="Times New Roman"/>
          <w:sz w:val="24"/>
          <w:szCs w:val="24"/>
        </w:rPr>
      </w:pPr>
    </w:p>
    <w:p w14:paraId="5110F9C7" w14:textId="1D5C9A40" w:rsidR="00E261DE" w:rsidRPr="00E065F8" w:rsidDel="006829E8" w:rsidRDefault="00E261DE" w:rsidP="00AF5CCD">
      <w:pPr>
        <w:spacing w:line="360" w:lineRule="auto"/>
        <w:rPr>
          <w:del w:id="1677" w:author="Wei Qi Yan" w:date="2024-12-18T19:40:00Z" w16du:dateUtc="2024-12-18T06:40:00Z"/>
          <w:rFonts w:ascii="Times New Roman" w:hAnsi="Times New Roman" w:cs="Times New Roman"/>
          <w:sz w:val="24"/>
          <w:szCs w:val="24"/>
        </w:rPr>
      </w:pPr>
    </w:p>
    <w:p w14:paraId="44E3DFC8" w14:textId="049644BF" w:rsidR="00E261DE" w:rsidRPr="00E065F8" w:rsidDel="006829E8" w:rsidRDefault="00E261DE" w:rsidP="00AF5CCD">
      <w:pPr>
        <w:spacing w:line="360" w:lineRule="auto"/>
        <w:rPr>
          <w:del w:id="1678" w:author="Wei Qi Yan" w:date="2024-12-18T19:40:00Z" w16du:dateUtc="2024-12-18T06:40:00Z"/>
          <w:rFonts w:ascii="Times New Roman" w:hAnsi="Times New Roman" w:cs="Times New Roman"/>
          <w:sz w:val="24"/>
          <w:szCs w:val="24"/>
        </w:rPr>
      </w:pPr>
    </w:p>
    <w:p w14:paraId="083EFC9F" w14:textId="13D80F68" w:rsidR="00E261DE" w:rsidRPr="00E065F8" w:rsidDel="006829E8" w:rsidRDefault="00E261DE" w:rsidP="00AF5CCD">
      <w:pPr>
        <w:spacing w:line="360" w:lineRule="auto"/>
        <w:rPr>
          <w:del w:id="1679" w:author="Wei Qi Yan" w:date="2024-12-18T19:40:00Z" w16du:dateUtc="2024-12-18T06:40:00Z"/>
          <w:rFonts w:ascii="Times New Roman" w:hAnsi="Times New Roman" w:cs="Times New Roman"/>
          <w:sz w:val="24"/>
          <w:szCs w:val="24"/>
        </w:rPr>
      </w:pPr>
    </w:p>
    <w:p w14:paraId="63B93C3D" w14:textId="62D3CF36" w:rsidR="00E261DE" w:rsidRPr="00E065F8" w:rsidDel="006829E8" w:rsidRDefault="00E261DE" w:rsidP="00AF5CCD">
      <w:pPr>
        <w:spacing w:line="360" w:lineRule="auto"/>
        <w:rPr>
          <w:del w:id="1680" w:author="Wei Qi Yan" w:date="2024-12-18T19:40:00Z" w16du:dateUtc="2024-12-18T06:40:00Z"/>
          <w:rFonts w:ascii="Times New Roman" w:hAnsi="Times New Roman" w:cs="Times New Roman"/>
          <w:sz w:val="24"/>
          <w:szCs w:val="24"/>
        </w:rPr>
      </w:pPr>
    </w:p>
    <w:p w14:paraId="0CC6F6A2" w14:textId="72C140ED" w:rsidR="00E261DE" w:rsidRPr="00E065F8" w:rsidDel="006829E8" w:rsidRDefault="00E261DE" w:rsidP="00AF5CCD">
      <w:pPr>
        <w:spacing w:line="360" w:lineRule="auto"/>
        <w:rPr>
          <w:del w:id="1681" w:author="Wei Qi Yan" w:date="2024-12-18T19:40:00Z" w16du:dateUtc="2024-12-18T06:40:00Z"/>
          <w:rFonts w:ascii="Times New Roman" w:hAnsi="Times New Roman" w:cs="Times New Roman"/>
          <w:sz w:val="24"/>
          <w:szCs w:val="24"/>
        </w:rPr>
      </w:pPr>
    </w:p>
    <w:p w14:paraId="6C1D0D4E" w14:textId="7AE4BD07" w:rsidR="00E261DE" w:rsidRPr="00E065F8" w:rsidDel="006829E8" w:rsidRDefault="00E261DE" w:rsidP="00AF5CCD">
      <w:pPr>
        <w:spacing w:line="360" w:lineRule="auto"/>
        <w:rPr>
          <w:del w:id="1682" w:author="Wei Qi Yan" w:date="2024-12-18T19:40:00Z" w16du:dateUtc="2024-12-18T06:40:00Z"/>
          <w:rFonts w:ascii="Times New Roman" w:hAnsi="Times New Roman" w:cs="Times New Roman"/>
          <w:sz w:val="24"/>
          <w:szCs w:val="24"/>
        </w:rPr>
      </w:pPr>
    </w:p>
    <w:p w14:paraId="7EF0B59D" w14:textId="3434BC31" w:rsidR="00AF5CCD" w:rsidRPr="00E065F8" w:rsidDel="006829E8" w:rsidRDefault="00AF5CCD" w:rsidP="00AF5CCD">
      <w:pPr>
        <w:spacing w:line="360" w:lineRule="auto"/>
        <w:rPr>
          <w:del w:id="1683" w:author="Wei Qi Yan" w:date="2024-12-18T19:40:00Z" w16du:dateUtc="2024-12-18T06:40:00Z"/>
          <w:rFonts w:ascii="Times New Roman" w:eastAsia="Arial Unicode MS" w:hAnsi="Times New Roman" w:cs="Times New Roman"/>
          <w:sz w:val="44"/>
          <w:szCs w:val="32"/>
        </w:rPr>
      </w:pPr>
    </w:p>
    <w:p w14:paraId="73744743" w14:textId="66246702" w:rsidR="00AF5CCD" w:rsidRPr="00E065F8" w:rsidDel="006829E8" w:rsidRDefault="00AF5CCD" w:rsidP="00AF5CCD">
      <w:pPr>
        <w:spacing w:line="360" w:lineRule="auto"/>
        <w:rPr>
          <w:del w:id="1684" w:author="Wei Qi Yan" w:date="2024-12-18T19:40:00Z" w16du:dateUtc="2024-12-18T06:40:00Z"/>
          <w:rFonts w:ascii="Times New Roman" w:eastAsia="Arial Unicode MS" w:hAnsi="Times New Roman" w:cs="Times New Roman"/>
          <w:sz w:val="44"/>
          <w:szCs w:val="32"/>
        </w:rPr>
      </w:pPr>
    </w:p>
    <w:p w14:paraId="4EDEBFAA" w14:textId="77777777" w:rsidR="00AF5CCD" w:rsidRPr="00E065F8" w:rsidRDefault="00AF5CCD" w:rsidP="00AF5CCD">
      <w:pPr>
        <w:spacing w:line="360" w:lineRule="auto"/>
        <w:rPr>
          <w:rFonts w:ascii="Times New Roman" w:eastAsia="Arial Unicode MS" w:hAnsi="Times New Roman" w:cs="Times New Roman"/>
          <w:sz w:val="44"/>
          <w:szCs w:val="32"/>
        </w:rPr>
      </w:pPr>
    </w:p>
    <w:p w14:paraId="526BAD01" w14:textId="77777777" w:rsidR="00AF5CCD" w:rsidRPr="00E065F8" w:rsidRDefault="00AF5CCD" w:rsidP="00AF5CCD">
      <w:pPr>
        <w:pStyle w:val="Heading1"/>
        <w:ind w:leftChars="877" w:left="1842" w:firstLineChars="930" w:firstLine="4092"/>
        <w:jc w:val="right"/>
        <w:rPr>
          <w:rFonts w:ascii="Times New Roman" w:hAnsi="Times New Roman" w:cs="Times New Roman"/>
        </w:rPr>
      </w:pPr>
      <w:bookmarkStart w:id="1685" w:name="_Toc184799954"/>
      <w:r w:rsidRPr="00E065F8">
        <w:rPr>
          <w:rFonts w:ascii="Times New Roman" w:hAnsi="Times New Roman" w:cs="Times New Roman"/>
        </w:rPr>
        <w:t>Chapter 5</w:t>
      </w:r>
      <w:bookmarkEnd w:id="1614"/>
      <w:r w:rsidRPr="00E065F8">
        <w:rPr>
          <w:rFonts w:ascii="Times New Roman" w:hAnsi="Times New Roman" w:cs="Times New Roman"/>
        </w:rPr>
        <w:t xml:space="preserve"> </w:t>
      </w:r>
      <w:bookmarkStart w:id="1686" w:name="_Toc458697211"/>
      <w:r w:rsidRPr="00E065F8">
        <w:rPr>
          <w:rFonts w:ascii="Times New Roman" w:hAnsi="Times New Roman" w:cs="Times New Roman"/>
        </w:rPr>
        <w:t>Analysis and Discussions</w:t>
      </w:r>
      <w:bookmarkEnd w:id="1685"/>
      <w:bookmarkEnd w:id="1686"/>
    </w:p>
    <w:p w14:paraId="07D8EDD0" w14:textId="77777777" w:rsidR="00AF5CCD" w:rsidRPr="00E065F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E065F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E065F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E065F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5BCF2E56" w14:textId="7D11DFC6" w:rsidR="00386ABF" w:rsidRPr="00E065F8" w:rsidRDefault="00AF5CCD" w:rsidP="00946911">
      <w:pPr>
        <w:pStyle w:val="Heading2"/>
        <w:numPr>
          <w:ilvl w:val="1"/>
          <w:numId w:val="34"/>
        </w:numPr>
        <w:spacing w:line="360" w:lineRule="auto"/>
        <w:rPr>
          <w:rFonts w:ascii="Times New Roman" w:hAnsi="Times New Roman" w:cs="Times New Roman"/>
        </w:rPr>
      </w:pPr>
      <w:r w:rsidRPr="00E065F8">
        <w:rPr>
          <w:rFonts w:ascii="Times New Roman" w:hAnsi="Times New Roman" w:cs="Times New Roman"/>
          <w:b w:val="0"/>
          <w:bCs w:val="0"/>
          <w:kern w:val="0"/>
        </w:rPr>
        <w:br w:type="page"/>
      </w:r>
      <w:bookmarkStart w:id="1687" w:name="_Toc184799955"/>
      <w:r w:rsidR="00946911" w:rsidRPr="00D56B68">
        <w:rPr>
          <w:rFonts w:ascii="Times New Roman" w:hAnsi="Times New Roman" w:cs="Times New Roman"/>
          <w:rPrChange w:id="1688" w:author="Wei Qi Yan" w:date="2024-12-18T19:31:00Z" w16du:dateUtc="2024-12-18T06:31:00Z">
            <w:rPr>
              <w:rFonts w:ascii="Times New Roman" w:hAnsi="Times New Roman" w:cs="Times New Roman" w:hint="eastAsia"/>
            </w:rPr>
          </w:rPrChange>
        </w:rPr>
        <w:lastRenderedPageBreak/>
        <w:t>C</w:t>
      </w:r>
      <w:r w:rsidR="00386ABF" w:rsidRPr="00D56B68">
        <w:rPr>
          <w:rFonts w:ascii="Times New Roman" w:hAnsi="Times New Roman" w:cs="Times New Roman"/>
          <w:rPrChange w:id="1689" w:author="Wei Qi Yan" w:date="2024-12-18T19:31:00Z" w16du:dateUtc="2024-12-18T06:31:00Z">
            <w:rPr>
              <w:rFonts w:ascii="Times New Roman" w:hAnsi="Times New Roman" w:cs="Times New Roman" w:hint="eastAsia"/>
            </w:rPr>
          </w:rPrChange>
        </w:rPr>
        <w:t>omputer Vision</w:t>
      </w:r>
      <w:bookmarkEnd w:id="1687"/>
    </w:p>
    <w:p w14:paraId="5981F073" w14:textId="46B14EAA" w:rsidR="00386ABF" w:rsidRPr="00E065F8" w:rsidRDefault="00386ABF" w:rsidP="00386ABF">
      <w:pPr>
        <w:spacing w:line="360" w:lineRule="auto"/>
        <w:rPr>
          <w:rFonts w:ascii="Times New Roman" w:hAnsi="Times New Roman" w:cs="Times New Roman"/>
          <w:b/>
          <w:bCs/>
          <w:sz w:val="24"/>
          <w:szCs w:val="24"/>
        </w:rPr>
      </w:pPr>
      <w:r w:rsidRPr="00D56B68">
        <w:rPr>
          <w:rFonts w:ascii="Times New Roman" w:hAnsi="Times New Roman" w:cs="Times New Roman"/>
          <w:b/>
          <w:bCs/>
          <w:sz w:val="24"/>
          <w:szCs w:val="24"/>
          <w:rPrChange w:id="1690" w:author="Wei Qi Yan" w:date="2024-12-18T19:31:00Z" w16du:dateUtc="2024-12-18T06:31:00Z">
            <w:rPr>
              <w:rFonts w:ascii="Times New Roman" w:hAnsi="Times New Roman" w:cs="Times New Roman" w:hint="eastAsia"/>
              <w:b/>
              <w:bCs/>
              <w:sz w:val="24"/>
              <w:szCs w:val="24"/>
            </w:rPr>
          </w:rPrChange>
        </w:rPr>
        <w:t xml:space="preserve">1. </w:t>
      </w:r>
      <w:r w:rsidRPr="00E065F8">
        <w:rPr>
          <w:rFonts w:ascii="Times New Roman" w:hAnsi="Times New Roman" w:cs="Times New Roman"/>
          <w:b/>
          <w:bCs/>
          <w:sz w:val="24"/>
          <w:szCs w:val="24"/>
        </w:rPr>
        <w:t>How can multi-camera systems enhance the precision of ball tracking and 3D trajectory reconstruction in table tennis?</w:t>
      </w:r>
    </w:p>
    <w:p w14:paraId="68F2508E" w14:textId="77777777" w:rsidR="00386ABF" w:rsidRPr="00E065F8" w:rsidRDefault="00386ABF" w:rsidP="00386ABF">
      <w:pPr>
        <w:spacing w:line="360" w:lineRule="auto"/>
        <w:ind w:firstLine="360"/>
        <w:rPr>
          <w:rFonts w:ascii="Times New Roman" w:hAnsi="Times New Roman" w:cs="Times New Roman"/>
          <w:sz w:val="24"/>
          <w:szCs w:val="24"/>
        </w:rPr>
      </w:pPr>
    </w:p>
    <w:p w14:paraId="33093D31" w14:textId="77777777" w:rsidR="00386ABF" w:rsidRPr="00E065F8" w:rsidRDefault="00386ABF" w:rsidP="00386AB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use of synchronized multi-camera systems significantly enhances the precision of ball tracking and 3D trajectory reconstruction in table tennis. Single-camera systems often face challenges such as occlusions, limited depth perception, and sensitivity to camera angles, leading to inaccuracies in trajectory estimation and event detection. Multi-camera setups address these limitations by capturing the ball's motion from multiple perspectives, enabling triangulation and stereo vision techniques to calculate the ball's 3D position with high precision. For instance, stereo vision techniques and </w:t>
      </w:r>
      <w:proofErr w:type="spellStart"/>
      <w:r w:rsidRPr="00E065F8">
        <w:rPr>
          <w:rFonts w:ascii="Times New Roman" w:hAnsi="Times New Roman" w:cs="Times New Roman"/>
          <w:sz w:val="24"/>
          <w:szCs w:val="24"/>
        </w:rPr>
        <w:t>epipolar</w:t>
      </w:r>
      <w:proofErr w:type="spellEnd"/>
      <w:r w:rsidRPr="00E065F8">
        <w:rPr>
          <w:rFonts w:ascii="Times New Roman" w:hAnsi="Times New Roman" w:cs="Times New Roman"/>
          <w:sz w:val="24"/>
          <w:szCs w:val="24"/>
        </w:rPr>
        <w:t xml:space="preserve"> geometry allow the system to determine depth (z-axis) information that single-camera systems cannot provide. By synchronizing multiple views, occlusions caused by players or the net can be mitigated, ensuring continuous tracking of the ball throughout the game.</w:t>
      </w:r>
    </w:p>
    <w:p w14:paraId="501E545D" w14:textId="77777777" w:rsidR="00EE5123" w:rsidRPr="00E065F8" w:rsidRDefault="00EE5123" w:rsidP="00386ABF">
      <w:pPr>
        <w:spacing w:line="360" w:lineRule="auto"/>
        <w:ind w:firstLine="360"/>
        <w:rPr>
          <w:rFonts w:ascii="Times New Roman" w:hAnsi="Times New Roman" w:cs="Times New Roman"/>
          <w:sz w:val="24"/>
          <w:szCs w:val="24"/>
        </w:rPr>
      </w:pPr>
    </w:p>
    <w:p w14:paraId="4D8B5502" w14:textId="47D6270A" w:rsidR="00EE5123" w:rsidRPr="00E065F8" w:rsidRDefault="00EE5123" w:rsidP="00EE512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trajectories shown in Figures 8 and 9 exhibit some non-smooth behavior, which is primarily due to two factors: detection inaccuracies and tracking inconsistencies. While the YOLO model generally performs well, certain scenarios, such as high-speed movements, occlusions, or background clutter, can cause missed detections or false positives. These errors lead to small fluctuations in the trajectory, causing abrupt changes in direction or velocity. Additionally, the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algorithm, which tracks the ball across frames, occasionally experiences temporary loss of track or incorrect associations during fast movements or occlusions, further contributing to the non-smooth trajectories.</w:t>
      </w:r>
    </w:p>
    <w:p w14:paraId="75491DE4" w14:textId="77777777" w:rsidR="00EE5123" w:rsidRPr="00E065F8" w:rsidRDefault="00EE5123" w:rsidP="00EE5123">
      <w:pPr>
        <w:spacing w:line="360" w:lineRule="auto"/>
        <w:ind w:firstLine="360"/>
        <w:rPr>
          <w:rFonts w:ascii="Times New Roman" w:hAnsi="Times New Roman" w:cs="Times New Roman"/>
          <w:sz w:val="24"/>
          <w:szCs w:val="24"/>
        </w:rPr>
      </w:pPr>
    </w:p>
    <w:p w14:paraId="047D3FF8" w14:textId="29400467" w:rsidR="00386ABF" w:rsidRPr="00E065F8" w:rsidRDefault="00EE5123" w:rsidP="00EE512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 Figure 15, although the trajectories appear smoother, minor inconsistencies still occur due to occasional occlusions or changes in lighting conditions that affect detection accuracy. These factors result in slight disruptions to the continuity of the ball's movement.</w:t>
      </w:r>
    </w:p>
    <w:p w14:paraId="0DDC05DC" w14:textId="77777777" w:rsidR="00EE5123" w:rsidRPr="00E065F8" w:rsidRDefault="00EE5123" w:rsidP="00EE5123">
      <w:pPr>
        <w:spacing w:line="360" w:lineRule="auto"/>
        <w:ind w:firstLine="360"/>
        <w:rPr>
          <w:rFonts w:ascii="Times New Roman" w:hAnsi="Times New Roman" w:cs="Times New Roman"/>
          <w:sz w:val="24"/>
          <w:szCs w:val="24"/>
        </w:rPr>
      </w:pPr>
    </w:p>
    <w:p w14:paraId="540BC54A" w14:textId="77777777" w:rsidR="00386ABF" w:rsidRPr="00E065F8" w:rsidRDefault="00386ABF" w:rsidP="00386AB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Our model demonstrated the benefits of these multi-camera enhancements in tracking </w:t>
      </w:r>
      <w:r w:rsidRPr="00E065F8">
        <w:rPr>
          <w:rFonts w:ascii="Times New Roman" w:hAnsi="Times New Roman" w:cs="Times New Roman"/>
          <w:sz w:val="24"/>
          <w:szCs w:val="24"/>
        </w:rPr>
        <w:lastRenderedPageBreak/>
        <w:t xml:space="preserve">accuracy. By leveraging multi-camera data, the system reconstructed the ball's 3D trajectory and identified critical events, such as throw point, highest point, and hit point, with minimal error. These improvements were reflected in the high mAP@50 (86.87%) and mAP@50:95 (39.84%) metrics achieved by the </w:t>
      </w:r>
      <w:proofErr w:type="gramStart"/>
      <w:r w:rsidRPr="00E065F8">
        <w:rPr>
          <w:rFonts w:ascii="Times New Roman" w:hAnsi="Times New Roman" w:cs="Times New Roman"/>
          <w:sz w:val="24"/>
          <w:szCs w:val="24"/>
        </w:rPr>
        <w:t>system,</w:t>
      </w:r>
      <w:proofErr w:type="gramEnd"/>
      <w:r w:rsidRPr="00E065F8">
        <w:rPr>
          <w:rFonts w:ascii="Times New Roman" w:hAnsi="Times New Roman" w:cs="Times New Roman"/>
          <w:sz w:val="24"/>
          <w:szCs w:val="24"/>
        </w:rPr>
        <w:t xml:space="preserve"> surpassing benchmarks set by single-camera setups. The ability to track small, fast-moving objects like a table tennis ball in real-time with such precision highlights the potential of multi-camera systems to elevate game analysis and foul detection.</w:t>
      </w:r>
    </w:p>
    <w:p w14:paraId="629C8A90" w14:textId="77777777" w:rsidR="00386ABF" w:rsidRPr="00E065F8" w:rsidRDefault="00386ABF" w:rsidP="00386ABF">
      <w:pPr>
        <w:spacing w:line="360" w:lineRule="auto"/>
        <w:ind w:firstLine="360"/>
        <w:rPr>
          <w:rFonts w:ascii="Times New Roman" w:hAnsi="Times New Roman" w:cs="Times New Roman"/>
          <w:sz w:val="24"/>
          <w:szCs w:val="24"/>
        </w:rPr>
      </w:pPr>
    </w:p>
    <w:p w14:paraId="15B1327F" w14:textId="2A7C989F" w:rsidR="00386ABF" w:rsidRPr="00E065F8" w:rsidRDefault="00386ABF" w:rsidP="00386AB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Synchronization across multiple cameras was achieved using Open Broadcaster Software (OBS), which facilitated frame alignment by recording a composite video of all camera views. This composite video, displayed in designated sub-areas for each camera, ensured temporal alignment across feeds. After recording, the video was split into individual camera feeds while preserving synchronization (Fig. 12). This efficient workflow not only resolved synchronization challenges but also reduced preprocessing overhead, making multi-camera systems more feasible for real-time applications.</w:t>
      </w:r>
    </w:p>
    <w:p w14:paraId="2FC76E09" w14:textId="77777777" w:rsidR="00386ABF" w:rsidRPr="00E065F8" w:rsidRDefault="00386ABF" w:rsidP="00386ABF">
      <w:pPr>
        <w:spacing w:line="360" w:lineRule="auto"/>
        <w:rPr>
          <w:rFonts w:ascii="Times New Roman" w:hAnsi="Times New Roman" w:cs="Times New Roman"/>
          <w:sz w:val="24"/>
          <w:szCs w:val="24"/>
        </w:rPr>
      </w:pPr>
    </w:p>
    <w:p w14:paraId="42E57AE6" w14:textId="44F5C78E" w:rsidR="00386ABF" w:rsidRPr="00E065F8" w:rsidRDefault="00386ABF" w:rsidP="00386ABF">
      <w:pPr>
        <w:spacing w:line="360" w:lineRule="auto"/>
        <w:rPr>
          <w:rFonts w:ascii="Times New Roman" w:hAnsi="Times New Roman" w:cs="Times New Roman"/>
          <w:b/>
          <w:bCs/>
          <w:sz w:val="24"/>
          <w:szCs w:val="24"/>
        </w:rPr>
      </w:pPr>
      <w:r w:rsidRPr="00D56B68">
        <w:rPr>
          <w:rFonts w:ascii="Times New Roman" w:hAnsi="Times New Roman" w:cs="Times New Roman"/>
          <w:b/>
          <w:bCs/>
          <w:sz w:val="24"/>
          <w:szCs w:val="24"/>
          <w:rPrChange w:id="1691" w:author="Wei Qi Yan" w:date="2024-12-18T19:31:00Z" w16du:dateUtc="2024-12-18T06:31:00Z">
            <w:rPr>
              <w:rFonts w:ascii="Times New Roman" w:hAnsi="Times New Roman" w:cs="Times New Roman" w:hint="eastAsia"/>
              <w:b/>
              <w:bCs/>
              <w:sz w:val="24"/>
              <w:szCs w:val="24"/>
            </w:rPr>
          </w:rPrChange>
        </w:rPr>
        <w:t>2.</w:t>
      </w:r>
      <w:r w:rsidR="006A360D" w:rsidRPr="00D56B68">
        <w:rPr>
          <w:rFonts w:ascii="Times New Roman" w:hAnsi="Times New Roman" w:cs="Times New Roman"/>
          <w:b/>
          <w:bCs/>
          <w:sz w:val="24"/>
          <w:szCs w:val="24"/>
          <w:rPrChange w:id="1692" w:author="Wei Qi Yan" w:date="2024-12-18T19:31:00Z" w16du:dateUtc="2024-12-18T06:31:00Z">
            <w:rPr>
              <w:rFonts w:ascii="Times New Roman" w:hAnsi="Times New Roman" w:cs="Times New Roman" w:hint="eastAsia"/>
              <w:b/>
              <w:bCs/>
              <w:sz w:val="24"/>
              <w:szCs w:val="24"/>
            </w:rPr>
          </w:rPrChange>
        </w:rPr>
        <w:t xml:space="preserve"> </w:t>
      </w:r>
      <w:r w:rsidRPr="00E065F8">
        <w:rPr>
          <w:rFonts w:ascii="Times New Roman" w:hAnsi="Times New Roman" w:cs="Times New Roman"/>
          <w:b/>
          <w:bCs/>
          <w:sz w:val="24"/>
          <w:szCs w:val="24"/>
        </w:rPr>
        <w:t>What are the key trajectory features and events (e.g., throw point, highest point, and hit point) that can be automatically identified to improve serve legality detection?</w:t>
      </w:r>
    </w:p>
    <w:p w14:paraId="78A8B2C0" w14:textId="77777777" w:rsidR="00386ABF" w:rsidRPr="00E065F8" w:rsidRDefault="00386ABF" w:rsidP="00386ABF">
      <w:pPr>
        <w:spacing w:line="360" w:lineRule="auto"/>
        <w:rPr>
          <w:rFonts w:ascii="Times New Roman" w:hAnsi="Times New Roman" w:cs="Times New Roman"/>
          <w:sz w:val="24"/>
          <w:szCs w:val="24"/>
        </w:rPr>
      </w:pPr>
    </w:p>
    <w:p w14:paraId="7ADE70D9" w14:textId="77777777"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In table tennis, identifying critical trajectory features, such as the throw point, highest point, and hit point, is essential for serve legality detection. These events capture the dynamics of the ball’s motion, serving as key indicators for rule compliance. For instance, the throw point helps verify whether the toss meets the minimum height requirement, while the hit point determines if the serve was struck above the playing surface. The highest point, in conjunction with the throw point, provides insights into the toss's vertical degree and overall trajectory legality.</w:t>
      </w:r>
    </w:p>
    <w:p w14:paraId="429C33D6" w14:textId="77777777" w:rsidR="00386ABF" w:rsidRPr="00E065F8" w:rsidRDefault="00386ABF" w:rsidP="00386ABF">
      <w:pPr>
        <w:spacing w:line="360" w:lineRule="auto"/>
        <w:rPr>
          <w:rFonts w:ascii="Times New Roman" w:hAnsi="Times New Roman" w:cs="Times New Roman"/>
          <w:sz w:val="24"/>
          <w:szCs w:val="24"/>
        </w:rPr>
      </w:pPr>
    </w:p>
    <w:p w14:paraId="7D7D6E15" w14:textId="7E655581"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Our study leveraged YOLO and Transformer models to accurately detect these critical events in real time. YOLO models were employed for precise frame-by-frame ball tracking, capitalizing on their ability to locate small, fast-moving objects. The tracked ball positions were </w:t>
      </w:r>
      <w:r w:rsidRPr="00E065F8">
        <w:rPr>
          <w:rFonts w:ascii="Times New Roman" w:hAnsi="Times New Roman" w:cs="Times New Roman"/>
          <w:sz w:val="24"/>
          <w:szCs w:val="24"/>
        </w:rPr>
        <w:lastRenderedPageBreak/>
        <w:t xml:space="preserve">then fed into a Transformer model, which utilized self-attention mechanisms to analyze temporal dependencies in the trajectory data. This enabled the Transformer to identify turning points with an F1 score of </w:t>
      </w:r>
      <w:r w:rsidR="00F55FD9" w:rsidRPr="00E065F8">
        <w:rPr>
          <w:rFonts w:ascii="Times New Roman" w:hAnsi="Times New Roman" w:cs="Times New Roman"/>
          <w:sz w:val="24"/>
          <w:szCs w:val="24"/>
        </w:rPr>
        <w:t>0.93</w:t>
      </w:r>
      <w:r w:rsidRPr="00E065F8">
        <w:rPr>
          <w:rFonts w:ascii="Times New Roman" w:hAnsi="Times New Roman" w:cs="Times New Roman"/>
          <w:sz w:val="24"/>
          <w:szCs w:val="24"/>
        </w:rPr>
        <w:t>, significantly improving the precision of serve segmentation and event detection.</w:t>
      </w:r>
    </w:p>
    <w:p w14:paraId="4FF5178F" w14:textId="77777777" w:rsidR="00386ABF" w:rsidRPr="00E065F8" w:rsidRDefault="00386ABF" w:rsidP="00386ABF">
      <w:pPr>
        <w:spacing w:line="360" w:lineRule="auto"/>
        <w:rPr>
          <w:rFonts w:ascii="Times New Roman" w:hAnsi="Times New Roman" w:cs="Times New Roman"/>
          <w:sz w:val="24"/>
          <w:szCs w:val="24"/>
        </w:rPr>
      </w:pPr>
    </w:p>
    <w:p w14:paraId="0895B393" w14:textId="77777777"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To further enhance tracking accuracy, Byte-Track was incorporated, demonstrating superior performance in maintaining smoother and more continuous ball trajectories. Byte-Track employs an advanced tracking mechanism that associates detected objects across frames using features such as object size, movement consistency, and positional prediction. This robust framework ensures continuity even during rapid directional changes or complex motion patterns, as depicted in Fig. 15. Unlike traditional background subtraction methods, Byte-Track effectively handles the high-speed dynamics of table tennis serves, maintaining a stable and uninterrupted trajectory. Moreover, its ability to focus exclusively on the ball as the primary object of interest mitigates the impact of background movements, such as player motion, ensuring reliable and uninterrupted tracking.</w:t>
      </w:r>
    </w:p>
    <w:p w14:paraId="7216D415" w14:textId="77777777" w:rsidR="00386ABF" w:rsidRPr="00E065F8" w:rsidRDefault="00386ABF" w:rsidP="00386ABF">
      <w:pPr>
        <w:spacing w:line="360" w:lineRule="auto"/>
        <w:rPr>
          <w:rFonts w:ascii="Times New Roman" w:hAnsi="Times New Roman" w:cs="Times New Roman"/>
          <w:sz w:val="24"/>
          <w:szCs w:val="24"/>
        </w:rPr>
      </w:pPr>
    </w:p>
    <w:p w14:paraId="70D326FB" w14:textId="77777777"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The results demonstrated that focusing on the ball's motion patterns eliminates the need for player pose data or complex multi-stream architectures. By isolating these critical events, the system effectively segments serve sequences, enabling automated evaluation of compliance with game regulations. This streamlined approach not only reduces computational demands but also ensures high accuracy, making it practical for real-time applications.</w:t>
      </w:r>
    </w:p>
    <w:p w14:paraId="6F8B670A" w14:textId="77777777" w:rsidR="00386ABF" w:rsidRPr="00E065F8" w:rsidRDefault="00386ABF" w:rsidP="00386ABF">
      <w:pPr>
        <w:spacing w:line="360" w:lineRule="auto"/>
        <w:rPr>
          <w:rFonts w:ascii="Times New Roman" w:hAnsi="Times New Roman" w:cs="Times New Roman"/>
          <w:sz w:val="24"/>
          <w:szCs w:val="24"/>
        </w:rPr>
      </w:pPr>
    </w:p>
    <w:p w14:paraId="10E366F3" w14:textId="5AF59A23" w:rsidR="005152E2" w:rsidRPr="00E065F8" w:rsidRDefault="00386ABF" w:rsidP="001C4941">
      <w:pPr>
        <w:spacing w:line="360" w:lineRule="auto"/>
        <w:rPr>
          <w:rFonts w:ascii="Times New Roman" w:hAnsi="Times New Roman" w:cs="Times New Roman"/>
          <w:sz w:val="24"/>
          <w:szCs w:val="24"/>
        </w:rPr>
      </w:pPr>
      <w:r w:rsidRPr="00E065F8">
        <w:rPr>
          <w:rFonts w:ascii="Times New Roman" w:hAnsi="Times New Roman" w:cs="Times New Roman"/>
          <w:sz w:val="24"/>
          <w:szCs w:val="24"/>
        </w:rPr>
        <w:t>However, additional work is needed to generalize these methods across diverse match conditions. Variations in lighting, ball visibility, and environmental noise can affect event detection performance. Future enhancements will focus on expanding the dataset to include more diverse playing scenarios and refining the models to improve robustness in identifying trajectory features.</w:t>
      </w:r>
    </w:p>
    <w:p w14:paraId="47928FCE" w14:textId="77777777" w:rsidR="001C4941" w:rsidRPr="00E065F8" w:rsidRDefault="001C4941" w:rsidP="001C4941">
      <w:pPr>
        <w:spacing w:line="360" w:lineRule="auto"/>
        <w:rPr>
          <w:rFonts w:ascii="Times New Roman" w:hAnsi="Times New Roman" w:cs="Times New Roman"/>
          <w:sz w:val="24"/>
          <w:szCs w:val="24"/>
        </w:rPr>
      </w:pPr>
    </w:p>
    <w:p w14:paraId="5779DBAA" w14:textId="1416914C" w:rsidR="007A4EFF" w:rsidRPr="00E065F8" w:rsidRDefault="00946911" w:rsidP="00946911">
      <w:pPr>
        <w:pStyle w:val="Heading2"/>
        <w:numPr>
          <w:ilvl w:val="1"/>
          <w:numId w:val="34"/>
        </w:numPr>
        <w:spacing w:line="360" w:lineRule="auto"/>
        <w:rPr>
          <w:rFonts w:ascii="Times New Roman" w:hAnsi="Times New Roman" w:cs="Times New Roman"/>
        </w:rPr>
      </w:pPr>
      <w:bookmarkStart w:id="1693" w:name="_Toc184799956"/>
      <w:r w:rsidRPr="00D56B68">
        <w:rPr>
          <w:rFonts w:ascii="Times New Roman" w:hAnsi="Times New Roman" w:cs="Times New Roman"/>
          <w:rPrChange w:id="1694" w:author="Wei Qi Yan" w:date="2024-12-18T19:31:00Z" w16du:dateUtc="2024-12-18T06:31:00Z">
            <w:rPr>
              <w:rFonts w:ascii="Times New Roman" w:hAnsi="Times New Roman" w:cs="Times New Roman" w:hint="eastAsia"/>
            </w:rPr>
          </w:rPrChange>
        </w:rPr>
        <w:lastRenderedPageBreak/>
        <w:t>L</w:t>
      </w:r>
      <w:r w:rsidR="007A4EFF" w:rsidRPr="00D56B68">
        <w:rPr>
          <w:rFonts w:ascii="Times New Roman" w:hAnsi="Times New Roman" w:cs="Times New Roman"/>
          <w:rPrChange w:id="1695" w:author="Wei Qi Yan" w:date="2024-12-18T19:31:00Z" w16du:dateUtc="2024-12-18T06:31:00Z">
            <w:rPr>
              <w:rFonts w:ascii="Times New Roman" w:hAnsi="Times New Roman" w:cs="Times New Roman" w:hint="eastAsia"/>
            </w:rPr>
          </w:rPrChange>
        </w:rPr>
        <w:t>LMs</w:t>
      </w:r>
      <w:bookmarkEnd w:id="1693"/>
    </w:p>
    <w:p w14:paraId="3A2783C6" w14:textId="18704997" w:rsidR="007A4EFF" w:rsidRPr="00E065F8" w:rsidRDefault="007A4EFF" w:rsidP="007A4EFF">
      <w:pPr>
        <w:spacing w:line="360" w:lineRule="auto"/>
        <w:rPr>
          <w:rFonts w:ascii="Times New Roman" w:hAnsi="Times New Roman" w:cs="Times New Roman"/>
          <w:b/>
          <w:bCs/>
          <w:sz w:val="24"/>
          <w:szCs w:val="24"/>
        </w:rPr>
      </w:pPr>
      <w:r w:rsidRPr="00D56B68">
        <w:rPr>
          <w:rFonts w:ascii="Times New Roman" w:hAnsi="Times New Roman" w:cs="Times New Roman"/>
          <w:b/>
          <w:bCs/>
          <w:sz w:val="24"/>
          <w:szCs w:val="24"/>
          <w:rPrChange w:id="1696" w:author="Wei Qi Yan" w:date="2024-12-18T19:31:00Z" w16du:dateUtc="2024-12-18T06:31:00Z">
            <w:rPr>
              <w:rFonts w:ascii="Times New Roman" w:hAnsi="Times New Roman" w:cs="Times New Roman" w:hint="eastAsia"/>
              <w:b/>
              <w:bCs/>
              <w:sz w:val="24"/>
              <w:szCs w:val="24"/>
            </w:rPr>
          </w:rPrChange>
        </w:rPr>
        <w:t xml:space="preserve">1. </w:t>
      </w:r>
      <w:r w:rsidRPr="00E065F8">
        <w:rPr>
          <w:rFonts w:ascii="Times New Roman" w:hAnsi="Times New Roman" w:cs="Times New Roman"/>
          <w:b/>
          <w:bCs/>
          <w:sz w:val="24"/>
          <w:szCs w:val="24"/>
        </w:rPr>
        <w:t>Can Large Language Models (LLMs) provide actionable insights and real-time feedback by interpreting raw data from computer vision models?</w:t>
      </w:r>
    </w:p>
    <w:p w14:paraId="18F70C5D" w14:textId="77777777" w:rsidR="007A4EFF" w:rsidRPr="00E065F8" w:rsidRDefault="007A4EFF" w:rsidP="007A4EFF">
      <w:pPr>
        <w:spacing w:line="360" w:lineRule="auto"/>
        <w:ind w:firstLine="360"/>
        <w:rPr>
          <w:rFonts w:ascii="Times New Roman" w:hAnsi="Times New Roman" w:cs="Times New Roman"/>
          <w:sz w:val="24"/>
          <w:szCs w:val="24"/>
        </w:rPr>
      </w:pPr>
    </w:p>
    <w:p w14:paraId="58A1FF8F" w14:textId="77777777" w:rsidR="007A4EFF" w:rsidRPr="00E065F8" w:rsidRDefault="007A4EFF" w:rsidP="007A4EFF">
      <w:pPr>
        <w:spacing w:line="360" w:lineRule="auto"/>
        <w:ind w:firstLine="360"/>
        <w:rPr>
          <w:rFonts w:ascii="Times New Roman" w:hAnsi="Times New Roman" w:cs="Times New Roman"/>
          <w:sz w:val="24"/>
          <w:szCs w:val="24"/>
        </w:rPr>
      </w:pP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has demonstrated the capability of LLMs to interpret raw data from CV models and provide actionable insights and real-time feedback in the fast-paced context of table tennis. By leveraging fine-tuning with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and integrating CV outputs such as 3D ball trajectories and player movement metrics,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translates numerical data into meaningful recommendations for players and coaches. For instance, ball tracking data from YOLO and Byte-Track, combined with turning points identified by the Transformer model, were used to generate coaching suggestions such as drills to improve forehand consistency or tactical adjustments for defensive positioning.</w:t>
      </w:r>
    </w:p>
    <w:p w14:paraId="59D5FE7E" w14:textId="77777777" w:rsidR="007A4EFF" w:rsidRPr="00E065F8" w:rsidRDefault="007A4EFF" w:rsidP="007A4EFF">
      <w:pPr>
        <w:spacing w:line="360" w:lineRule="auto"/>
        <w:ind w:firstLine="360"/>
        <w:rPr>
          <w:rFonts w:ascii="Times New Roman" w:hAnsi="Times New Roman" w:cs="Times New Roman"/>
          <w:sz w:val="24"/>
          <w:szCs w:val="24"/>
        </w:rPr>
      </w:pPr>
    </w:p>
    <w:p w14:paraId="0191170C" w14:textId="7777777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integration of prompt engineering and function calling played a crucial role in this process. Prompt engineering enabled the LLM to structure its responses in a way that aligns with the specific needs of table tennis training and competition analysis. By carefully designing input structures, the system ensured that outputs were contextually relevant and actionable. Function calling allowed the LLM to dynamically invoke external CV tools, such as foul detection or trajectory analysis modules, to retrieve precise data. This seamless integration ensured that the LLM’s recommendations were grounded in real-time outputs from the CV models.</w:t>
      </w:r>
    </w:p>
    <w:p w14:paraId="362DD0B9" w14:textId="77777777" w:rsidR="007A4EFF" w:rsidRPr="00E065F8" w:rsidRDefault="007A4EFF" w:rsidP="007A4EFF">
      <w:pPr>
        <w:spacing w:line="360" w:lineRule="auto"/>
        <w:ind w:firstLine="360"/>
        <w:rPr>
          <w:rFonts w:ascii="Times New Roman" w:hAnsi="Times New Roman" w:cs="Times New Roman"/>
          <w:sz w:val="24"/>
          <w:szCs w:val="24"/>
        </w:rPr>
      </w:pPr>
    </w:p>
    <w:p w14:paraId="16AD06E1" w14:textId="7777777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One key advantage of using LLMs in this context is their ability to bridge the gap between raw data and user-friendly insights. Unlike traditional analysis methods, which often present players and coaches with raw metrics,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contextualizes these outputs into actionable guidance. For example, it can explain how the ball's throw point violates the minimum toss height requirement or suggest training routines tailored to the player’s specific weaknesses observed during the game. This transition from data to semantic understanding represents a significant advancement in the usability of sports analytics tools.</w:t>
      </w:r>
    </w:p>
    <w:p w14:paraId="06ED9120" w14:textId="77777777" w:rsidR="007A4EFF" w:rsidRPr="00E065F8" w:rsidRDefault="007A4EFF" w:rsidP="007A4EFF">
      <w:pPr>
        <w:spacing w:line="360" w:lineRule="auto"/>
        <w:ind w:firstLine="360"/>
        <w:rPr>
          <w:rFonts w:ascii="Times New Roman" w:hAnsi="Times New Roman" w:cs="Times New Roman"/>
          <w:sz w:val="24"/>
          <w:szCs w:val="24"/>
        </w:rPr>
      </w:pPr>
    </w:p>
    <w:p w14:paraId="62E5329E" w14:textId="7777777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Real-time performance metrics validated the system’s capability to provide immediate feedback, with latency consistently under one second. This is critical in table tennis, where decisions must be made quickly, either during gameplay or in post-match evaluations. </w:t>
      </w:r>
      <w:proofErr w:type="spellStart"/>
      <w:r w:rsidRPr="00E065F8">
        <w:rPr>
          <w:rFonts w:ascii="Times New Roman" w:hAnsi="Times New Roman" w:cs="Times New Roman"/>
          <w:sz w:val="24"/>
          <w:szCs w:val="24"/>
        </w:rPr>
        <w:t>ChatPPG’s</w:t>
      </w:r>
      <w:proofErr w:type="spellEnd"/>
      <w:r w:rsidRPr="00E065F8">
        <w:rPr>
          <w:rFonts w:ascii="Times New Roman" w:hAnsi="Times New Roman" w:cs="Times New Roman"/>
          <w:sz w:val="24"/>
          <w:szCs w:val="24"/>
        </w:rPr>
        <w:t xml:space="preserve"> ability to deliver precise, context-aware insights ensures that coaches and players can react effectively to dynamic match situations.</w:t>
      </w:r>
    </w:p>
    <w:p w14:paraId="0DD3C7DF" w14:textId="77777777" w:rsidR="007A4EFF" w:rsidRPr="00E065F8" w:rsidRDefault="007A4EFF" w:rsidP="007A4EFF">
      <w:pPr>
        <w:spacing w:line="360" w:lineRule="auto"/>
        <w:ind w:firstLine="360"/>
        <w:rPr>
          <w:rFonts w:ascii="Times New Roman" w:hAnsi="Times New Roman" w:cs="Times New Roman"/>
          <w:sz w:val="24"/>
          <w:szCs w:val="24"/>
        </w:rPr>
      </w:pPr>
    </w:p>
    <w:p w14:paraId="10A75BC7" w14:textId="7777777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Despite these successes, there are areas for improvement. The current dataset used for fine-tuning lacks diversity, limiting the LLM’s ability to generalize across different playing conditions and player profiles. Additionally, while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provides accurate responses for standard queries, its depth of analysis for advanced tactical scenarios remains limited. Addressing these limitations will involve expanding the dataset and incorporating expert annotations for more complex scenarios, such as elite-level gameplay or unconventional tactical strategies.</w:t>
      </w:r>
    </w:p>
    <w:p w14:paraId="235B790A" w14:textId="77777777" w:rsidR="007A4EFF" w:rsidRPr="00E065F8" w:rsidRDefault="007A4EFF" w:rsidP="00EA7F43">
      <w:pPr>
        <w:spacing w:line="360" w:lineRule="auto"/>
        <w:ind w:firstLine="360"/>
        <w:rPr>
          <w:rFonts w:ascii="Times New Roman" w:hAnsi="Times New Roman" w:cs="Times New Roman"/>
          <w:sz w:val="24"/>
          <w:szCs w:val="24"/>
        </w:rPr>
      </w:pPr>
    </w:p>
    <w:p w14:paraId="5A78BED5" w14:textId="22AA9D7E" w:rsidR="00EA7F43" w:rsidRPr="00E065F8" w:rsidRDefault="00EA7F43" w:rsidP="00EA7F43">
      <w:pPr>
        <w:spacing w:line="360" w:lineRule="auto"/>
        <w:rPr>
          <w:rFonts w:ascii="Times New Roman" w:hAnsi="Times New Roman" w:cs="Times New Roman"/>
          <w:b/>
          <w:bCs/>
          <w:sz w:val="24"/>
          <w:szCs w:val="24"/>
        </w:rPr>
      </w:pPr>
      <w:r w:rsidRPr="00D56B68">
        <w:rPr>
          <w:rFonts w:ascii="Times New Roman" w:hAnsi="Times New Roman" w:cs="Times New Roman"/>
          <w:b/>
          <w:bCs/>
          <w:sz w:val="24"/>
          <w:szCs w:val="24"/>
          <w:rPrChange w:id="1697" w:author="Wei Qi Yan" w:date="2024-12-18T19:31:00Z" w16du:dateUtc="2024-12-18T06:31:00Z">
            <w:rPr>
              <w:rFonts w:ascii="Times New Roman" w:hAnsi="Times New Roman" w:cs="Times New Roman" w:hint="eastAsia"/>
              <w:b/>
              <w:bCs/>
              <w:sz w:val="24"/>
              <w:szCs w:val="24"/>
            </w:rPr>
          </w:rPrChange>
        </w:rPr>
        <w:t xml:space="preserve">2. </w:t>
      </w:r>
      <w:r w:rsidRPr="00E065F8">
        <w:rPr>
          <w:rFonts w:ascii="Times New Roman" w:hAnsi="Times New Roman" w:cs="Times New Roman"/>
          <w:b/>
          <w:bCs/>
          <w:sz w:val="24"/>
          <w:szCs w:val="24"/>
        </w:rPr>
        <w:t>How can an integrated framework combining CV, deep learning, and LLMs support real-time decision-making during matches and training?</w:t>
      </w:r>
    </w:p>
    <w:p w14:paraId="653DD9D4" w14:textId="77777777" w:rsidR="00EA7F43" w:rsidRPr="00D56B68" w:rsidRDefault="00EA7F43" w:rsidP="00EA7F43">
      <w:pPr>
        <w:rPr>
          <w:rFonts w:ascii="Times New Roman" w:hAnsi="Times New Roman" w:cs="Times New Roman"/>
          <w:rPrChange w:id="1698" w:author="Wei Qi Yan" w:date="2024-12-18T19:31:00Z" w16du:dateUtc="2024-12-18T06:31:00Z">
            <w:rPr/>
          </w:rPrChange>
        </w:rPr>
      </w:pPr>
    </w:p>
    <w:p w14:paraId="10DA7BCD" w14:textId="77777777" w:rsidR="00EA7F43" w:rsidRPr="00E065F8" w:rsidRDefault="00EA7F43" w:rsidP="00EA7F43">
      <w:pPr>
        <w:spacing w:line="360" w:lineRule="auto"/>
        <w:ind w:firstLine="360"/>
        <w:rPr>
          <w:rFonts w:ascii="Times New Roman" w:hAnsi="Times New Roman" w:cs="Times New Roman"/>
          <w:sz w:val="24"/>
          <w:szCs w:val="24"/>
        </w:rPr>
      </w:pP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demonstrates the feasibility of an integrated framework that combines computer vision (CV), deep learning, and large language models (LLMs) to support real-time decision-making in table tennis. By leveraging each component's strengths, the system achieves a seamless flow from data collection to actionable guidance. CV models like YOLO and Byte-Track provide precise ball tracking and trajectory analysis, while Transformer models identify critical turning points such as throw, highest, and hit points. These outputs are then processed by the fine-tuned LLM, which translates raw metrics into meaningful, context-aware insights.</w:t>
      </w:r>
    </w:p>
    <w:p w14:paraId="28CC1C86" w14:textId="77777777" w:rsidR="00EA7F43" w:rsidRPr="00E065F8" w:rsidRDefault="00EA7F43" w:rsidP="00EA7F43">
      <w:pPr>
        <w:spacing w:line="360" w:lineRule="auto"/>
        <w:ind w:firstLine="360"/>
        <w:rPr>
          <w:rFonts w:ascii="Times New Roman" w:hAnsi="Times New Roman" w:cs="Times New Roman"/>
          <w:sz w:val="24"/>
          <w:szCs w:val="24"/>
        </w:rPr>
      </w:pPr>
    </w:p>
    <w:p w14:paraId="396F0B3C" w14:textId="77777777"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integration is facilitated by prompt engineering and function calling, enabling the LLM to dynamically interact with CV tools for specific tasks. For example, during a serve sequence, the LLM uses data from CV modules to evaluate compliance with toss height regulations, interpret violations, and recommend corrective actions. This modular architecture ensures that </w:t>
      </w:r>
      <w:r w:rsidRPr="00E065F8">
        <w:rPr>
          <w:rFonts w:ascii="Times New Roman" w:hAnsi="Times New Roman" w:cs="Times New Roman"/>
          <w:sz w:val="24"/>
          <w:szCs w:val="24"/>
        </w:rPr>
        <w:lastRenderedPageBreak/>
        <w:t>each component contributes to the system's overall efficiency and accuracy without redundant computations.</w:t>
      </w:r>
    </w:p>
    <w:p w14:paraId="740ECC5E" w14:textId="77777777" w:rsidR="00EA7F43" w:rsidRPr="00D56B68" w:rsidRDefault="00EA7F43" w:rsidP="00EA7F43">
      <w:pPr>
        <w:rPr>
          <w:rFonts w:ascii="Times New Roman" w:hAnsi="Times New Roman" w:cs="Times New Roman"/>
          <w:rPrChange w:id="1699" w:author="Wei Qi Yan" w:date="2024-12-18T19:31:00Z" w16du:dateUtc="2024-12-18T06:31:00Z">
            <w:rPr/>
          </w:rPrChange>
        </w:rPr>
      </w:pPr>
    </w:p>
    <w:p w14:paraId="76C32E9A" w14:textId="77777777"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Real-time decision-making is critical in table tennis due to the sport’s fast pace and the immediate adjustments required during gameplay.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achieves sub-second latency by optimizing each module for low computational overhead. The modular design also ensures scalability, allowing additional CV tools or advanced LLM capabilities to be integrated as the system evolves. For instance, real-time foul detection during serves or tactical adjustments based on player movements can be immediately communicated to coaches or players via an interactive interface.</w:t>
      </w:r>
    </w:p>
    <w:p w14:paraId="38DFBEE9" w14:textId="77777777" w:rsidR="00EA7F43" w:rsidRPr="00D56B68" w:rsidRDefault="00EA7F43" w:rsidP="00EA7F43">
      <w:pPr>
        <w:rPr>
          <w:rFonts w:ascii="Times New Roman" w:hAnsi="Times New Roman" w:cs="Times New Roman"/>
          <w:rPrChange w:id="1700" w:author="Wei Qi Yan" w:date="2024-12-18T19:31:00Z" w16du:dateUtc="2024-12-18T06:31:00Z">
            <w:rPr/>
          </w:rPrChange>
        </w:rPr>
      </w:pPr>
    </w:p>
    <w:p w14:paraId="7AABB8F2" w14:textId="77777777"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framework also excels in enhancing usability by transforming complex numerical outputs into actionable insights. For example,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doesn’t just identify a low toss but explains why it violates regulations and how to adjust the player’s technique. Similarly, it can suggest tactical strategies, such as optimizing shot placement to exploit an opponent’s weak zones, derived from movement heatmaps and ball trajectories. This real-time guidance not only improves performance but also facilitates learning and strategic planning during training sessions.</w:t>
      </w:r>
    </w:p>
    <w:p w14:paraId="28E326FC" w14:textId="77777777" w:rsidR="00EA7F43" w:rsidRPr="00E065F8" w:rsidRDefault="00EA7F43" w:rsidP="00EA7F43">
      <w:pPr>
        <w:spacing w:line="360" w:lineRule="auto"/>
        <w:ind w:firstLine="360"/>
        <w:rPr>
          <w:rFonts w:ascii="Times New Roman" w:hAnsi="Times New Roman" w:cs="Times New Roman"/>
          <w:sz w:val="24"/>
          <w:szCs w:val="24"/>
        </w:rPr>
      </w:pPr>
    </w:p>
    <w:p w14:paraId="2D5B49D2" w14:textId="77777777"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Despite its strengths, the framework has limitations that need to be addressed. The reliance on high-performance GPUs for real-time processing may limit accessibility in resource-constrained environments. Future research will explore lightweight deployment options, such as edge computing or further model quantization, to expand the system’s usability. Additionally, the framework's adaptability to diverse match conditions, such as outdoor venues with variable lighting or non-standard court layouts, remains an area for improvement. Expanding the dataset and refining models for these scenarios will enhance the robustness and scalability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w:t>
      </w:r>
    </w:p>
    <w:p w14:paraId="222BC094" w14:textId="77777777" w:rsidR="00EA7F43" w:rsidRPr="00E065F8" w:rsidRDefault="00EA7F43" w:rsidP="00EA7F43">
      <w:pPr>
        <w:spacing w:line="360" w:lineRule="auto"/>
        <w:ind w:firstLine="360"/>
        <w:rPr>
          <w:rFonts w:ascii="Times New Roman" w:hAnsi="Times New Roman" w:cs="Times New Roman"/>
          <w:sz w:val="24"/>
          <w:szCs w:val="24"/>
        </w:rPr>
      </w:pPr>
    </w:p>
    <w:p w14:paraId="0387A597" w14:textId="77777777"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By integrating CV, deep learning, and LLMs,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represents a significant advancement in AI-driven sports analytics. Its ability to deliver precise, real-time insights tailored to individual players and match scenarios establishes a foundation for interactive, </w:t>
      </w:r>
      <w:r w:rsidRPr="00E065F8">
        <w:rPr>
          <w:rFonts w:ascii="Times New Roman" w:hAnsi="Times New Roman" w:cs="Times New Roman"/>
          <w:sz w:val="24"/>
          <w:szCs w:val="24"/>
        </w:rPr>
        <w:lastRenderedPageBreak/>
        <w:t>intelligent systems in sports training and competition.</w:t>
      </w:r>
    </w:p>
    <w:p w14:paraId="718088AF" w14:textId="32D7262D" w:rsidR="00625C29" w:rsidRPr="00E065F8" w:rsidRDefault="00625C29">
      <w:pPr>
        <w:widowControl/>
        <w:jc w:val="left"/>
        <w:rPr>
          <w:rFonts w:ascii="Times New Roman" w:hAnsi="Times New Roman" w:cs="Times New Roman"/>
          <w:sz w:val="24"/>
          <w:szCs w:val="24"/>
        </w:rPr>
      </w:pPr>
      <w:bookmarkStart w:id="1701" w:name="_Toc458697212"/>
      <w:r w:rsidRPr="00E065F8">
        <w:rPr>
          <w:rFonts w:ascii="Times New Roman" w:hAnsi="Times New Roman" w:cs="Times New Roman"/>
          <w:sz w:val="24"/>
          <w:szCs w:val="24"/>
        </w:rPr>
        <w:br w:type="page"/>
      </w:r>
    </w:p>
    <w:p w14:paraId="02E054A8" w14:textId="77777777" w:rsidR="00625C29" w:rsidRPr="00E065F8" w:rsidRDefault="00625C29" w:rsidP="00946911">
      <w:pPr>
        <w:spacing w:line="360" w:lineRule="auto"/>
        <w:ind w:firstLine="360"/>
        <w:rPr>
          <w:rFonts w:ascii="Times New Roman" w:hAnsi="Times New Roman" w:cs="Times New Roman"/>
          <w:sz w:val="24"/>
          <w:szCs w:val="24"/>
        </w:rPr>
      </w:pPr>
    </w:p>
    <w:p w14:paraId="7C9779A0" w14:textId="77777777" w:rsidR="00AF5CCD" w:rsidRPr="00E065F8" w:rsidRDefault="00AF5CCD" w:rsidP="00AF5CCD">
      <w:pPr>
        <w:pStyle w:val="Heading1"/>
        <w:ind w:leftChars="1350" w:left="2835" w:firstLineChars="414" w:firstLine="1822"/>
        <w:jc w:val="right"/>
        <w:rPr>
          <w:rFonts w:ascii="Times New Roman" w:hAnsi="Times New Roman" w:cs="Times New Roman"/>
        </w:rPr>
      </w:pPr>
      <w:bookmarkStart w:id="1702" w:name="_Toc184799957"/>
      <w:r w:rsidRPr="00E065F8">
        <w:rPr>
          <w:rFonts w:ascii="Times New Roman" w:hAnsi="Times New Roman" w:cs="Times New Roman"/>
        </w:rPr>
        <w:t>Chapter 6 Conclusion and Future Work</w:t>
      </w:r>
      <w:bookmarkEnd w:id="1701"/>
      <w:bookmarkEnd w:id="1702"/>
    </w:p>
    <w:p w14:paraId="5A21EC07"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67BF2682" w14:textId="3299811C" w:rsidR="00AF5CCD" w:rsidRPr="00E065F8" w:rsidRDefault="00AF5CCD" w:rsidP="004B2F1E">
      <w:pPr>
        <w:widowControl/>
        <w:spacing w:before="240" w:after="240" w:line="360" w:lineRule="auto"/>
        <w:ind w:leftChars="1620" w:left="3402"/>
        <w:rPr>
          <w:rFonts w:ascii="Times New Roman" w:hAnsi="Times New Roman" w:cs="Times New Roman"/>
          <w:i/>
          <w:sz w:val="24"/>
        </w:rPr>
      </w:pPr>
      <w:r w:rsidRPr="00E065F8">
        <w:rPr>
          <w:rFonts w:ascii="Times New Roman" w:hAnsi="Times New Roman" w:cs="Times New Roman"/>
          <w:i/>
          <w:sz w:val="24"/>
        </w:rPr>
        <w:t>In this chapter, we will summarize the subject and method of this project</w:t>
      </w:r>
      <w:r w:rsidR="008A4C03" w:rsidRPr="00E065F8">
        <w:rPr>
          <w:rFonts w:ascii="Times New Roman" w:hAnsi="Times New Roman" w:cs="Times New Roman"/>
          <w:i/>
          <w:sz w:val="24"/>
        </w:rPr>
        <w:t xml:space="preserve"> </w:t>
      </w:r>
      <w:r w:rsidRPr="00E065F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E065F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E065F8" w:rsidRDefault="00AF5CCD" w:rsidP="00AF5CCD">
      <w:pPr>
        <w:widowControl/>
        <w:jc w:val="left"/>
        <w:rPr>
          <w:rFonts w:ascii="Times New Roman" w:hAnsi="Times New Roman" w:cs="Times New Roman"/>
          <w:i/>
          <w:sz w:val="24"/>
        </w:rPr>
      </w:pPr>
      <w:r w:rsidRPr="00E065F8">
        <w:rPr>
          <w:rFonts w:ascii="Times New Roman" w:hAnsi="Times New Roman" w:cs="Times New Roman"/>
          <w:i/>
          <w:kern w:val="0"/>
          <w:sz w:val="24"/>
        </w:rPr>
        <w:br w:type="page"/>
      </w:r>
    </w:p>
    <w:p w14:paraId="4EAD8D41" w14:textId="77777777" w:rsidR="00AF5CCD" w:rsidRPr="00E065F8" w:rsidRDefault="00AF5CCD" w:rsidP="00AF5CCD">
      <w:pPr>
        <w:pStyle w:val="Heading2"/>
        <w:numPr>
          <w:ilvl w:val="1"/>
          <w:numId w:val="24"/>
        </w:numPr>
        <w:spacing w:line="360" w:lineRule="auto"/>
        <w:rPr>
          <w:rFonts w:ascii="Times New Roman" w:hAnsi="Times New Roman" w:cs="Times New Roman"/>
        </w:rPr>
      </w:pPr>
      <w:bookmarkStart w:id="1703" w:name="_Toc184799958"/>
      <w:r w:rsidRPr="00E065F8">
        <w:rPr>
          <w:rFonts w:ascii="Times New Roman" w:hAnsi="Times New Roman" w:cs="Times New Roman"/>
        </w:rPr>
        <w:lastRenderedPageBreak/>
        <w:t>Conclusion</w:t>
      </w:r>
      <w:bookmarkEnd w:id="1703"/>
    </w:p>
    <w:p w14:paraId="6E67BEB9" w14:textId="56680D84" w:rsidR="00F1188D" w:rsidRPr="00E065F8" w:rsidRDefault="00F118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this paper, we introduced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 novel system integrating LLMs fine-tuned with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and CV technologies for real-time analysis and coaching in table tennis. The system successfully processed match data such as player speed, ball trajectories, and service legality, transforming raw outputs into actionable insights tailored to players' needs.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demonstrated high accuracy (92.3% in domain-specific queries) and sub-second latency, meeting the demands of high-speed sports scenarios.</w:t>
      </w:r>
    </w:p>
    <w:p w14:paraId="19380090" w14:textId="77777777" w:rsidR="00403356" w:rsidRPr="00E065F8" w:rsidRDefault="00403356" w:rsidP="00947B65">
      <w:pPr>
        <w:spacing w:line="360" w:lineRule="auto"/>
        <w:ind w:firstLine="360"/>
        <w:rPr>
          <w:rFonts w:ascii="Times New Roman" w:hAnsi="Times New Roman" w:cs="Times New Roman"/>
          <w:sz w:val="24"/>
          <w:szCs w:val="24"/>
        </w:rPr>
      </w:pPr>
    </w:p>
    <w:p w14:paraId="1D0CBA04" w14:textId="77777777" w:rsidR="00F1188D" w:rsidRPr="00E065F8" w:rsidRDefault="00F118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Key contributions include </w:t>
      </w:r>
      <w:r w:rsidRPr="00D56B68">
        <w:rPr>
          <w:rFonts w:ascii="Times New Roman" w:hAnsi="Times New Roman" w:cs="Times New Roman"/>
          <w:sz w:val="24"/>
          <w:szCs w:val="24"/>
          <w:rPrChange w:id="1704" w:author="Wei Qi Yan" w:date="2024-12-18T19:31:00Z" w16du:dateUtc="2024-12-18T06:31:00Z">
            <w:rPr>
              <w:rFonts w:ascii="Times New Roman" w:hAnsi="Times New Roman" w:cs="Times New Roman" w:hint="eastAsia"/>
              <w:sz w:val="24"/>
              <w:szCs w:val="24"/>
            </w:rPr>
          </w:rPrChange>
        </w:rPr>
        <w:t>integrating function calls</w:t>
      </w:r>
      <w:r w:rsidRPr="00E065F8">
        <w:rPr>
          <w:rFonts w:ascii="Times New Roman" w:hAnsi="Times New Roman" w:cs="Times New Roman"/>
          <w:sz w:val="24"/>
          <w:szCs w:val="24"/>
        </w:rPr>
        <w:t xml:space="preserve"> for seamless interaction with CV tools and </w:t>
      </w:r>
      <w:r w:rsidRPr="00D56B68">
        <w:rPr>
          <w:rFonts w:ascii="Times New Roman" w:hAnsi="Times New Roman" w:cs="Times New Roman"/>
          <w:sz w:val="24"/>
          <w:szCs w:val="24"/>
          <w:rPrChange w:id="1705" w:author="Wei Qi Yan" w:date="2024-12-18T19:31:00Z" w16du:dateUtc="2024-12-18T06:31:00Z">
            <w:rPr>
              <w:rFonts w:ascii="Times New Roman" w:hAnsi="Times New Roman" w:cs="Times New Roman" w:hint="eastAsia"/>
              <w:sz w:val="24"/>
              <w:szCs w:val="24"/>
            </w:rPr>
          </w:rPrChange>
        </w:rPr>
        <w:t>applying</w:t>
      </w:r>
      <w:r w:rsidRPr="00E065F8">
        <w:rPr>
          <w:rFonts w:ascii="Times New Roman" w:hAnsi="Times New Roman" w:cs="Times New Roman"/>
          <w:sz w:val="24"/>
          <w:szCs w:val="24"/>
        </w:rPr>
        <w:t xml:space="preserve"> prompt engineering to ensure task-specific outputs. The system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responses, allowing users to trace recommendations back to specific metrics and decisions.</w:t>
      </w:r>
    </w:p>
    <w:p w14:paraId="369EAE53" w14:textId="77777777" w:rsidR="00403356" w:rsidRPr="00E065F8" w:rsidRDefault="00403356" w:rsidP="00947B65">
      <w:pPr>
        <w:spacing w:line="360" w:lineRule="auto"/>
        <w:ind w:firstLine="360"/>
        <w:rPr>
          <w:rFonts w:ascii="Times New Roman" w:hAnsi="Times New Roman" w:cs="Times New Roman"/>
          <w:sz w:val="24"/>
          <w:szCs w:val="24"/>
        </w:rPr>
      </w:pPr>
    </w:p>
    <w:p w14:paraId="7310E38E" w14:textId="2AE367A9" w:rsidR="00AF5CCD" w:rsidRPr="00E065F8" w:rsidRDefault="00F118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This research establishes a scalable framework for integrating LLMs and CV technologies in sports analytics, paving the way for future applications in similar fast-paced individual sports.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represents a significant step forward in AI-driven training and competition analysis.</w:t>
      </w:r>
    </w:p>
    <w:p w14:paraId="69F6C2D5" w14:textId="77777777" w:rsidR="00AF5CCD" w:rsidRPr="00E065F8" w:rsidRDefault="00AF5CCD" w:rsidP="00AF5CCD">
      <w:pPr>
        <w:pStyle w:val="Heading2"/>
        <w:numPr>
          <w:ilvl w:val="1"/>
          <w:numId w:val="24"/>
        </w:numPr>
        <w:spacing w:line="360" w:lineRule="auto"/>
        <w:rPr>
          <w:rFonts w:ascii="Times New Roman" w:hAnsi="Times New Roman" w:cs="Times New Roman"/>
        </w:rPr>
      </w:pPr>
      <w:bookmarkStart w:id="1706" w:name="_Toc468897645"/>
      <w:bookmarkStart w:id="1707" w:name="_Toc184799959"/>
      <w:r w:rsidRPr="00E065F8">
        <w:rPr>
          <w:rFonts w:ascii="Times New Roman" w:hAnsi="Times New Roman" w:cs="Times New Roman"/>
        </w:rPr>
        <w:t>Future Work</w:t>
      </w:r>
      <w:bookmarkEnd w:id="1706"/>
      <w:bookmarkEnd w:id="1707"/>
    </w:p>
    <w:p w14:paraId="3A9D5626" w14:textId="2864FE72" w:rsidR="00AF5CCD" w:rsidRPr="00E065F8" w:rsidRDefault="00AF5CC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We will </w:t>
      </w:r>
      <w:r w:rsidR="004D45CD" w:rsidRPr="00E065F8">
        <w:rPr>
          <w:rFonts w:ascii="Times New Roman" w:hAnsi="Times New Roman" w:cs="Times New Roman"/>
          <w:sz w:val="24"/>
          <w:szCs w:val="24"/>
        </w:rPr>
        <w:t xml:space="preserve">focus on three key areas to enhance and expand the capabilities of </w:t>
      </w:r>
      <w:proofErr w:type="spellStart"/>
      <w:r w:rsidR="004D45CD" w:rsidRPr="00E065F8">
        <w:rPr>
          <w:rFonts w:ascii="Times New Roman" w:hAnsi="Times New Roman" w:cs="Times New Roman"/>
          <w:sz w:val="24"/>
          <w:szCs w:val="24"/>
        </w:rPr>
        <w:t>ChatPPG</w:t>
      </w:r>
      <w:proofErr w:type="spellEnd"/>
      <w:r w:rsidR="004D45CD" w:rsidRPr="00E065F8">
        <w:rPr>
          <w:rFonts w:ascii="Times New Roman" w:hAnsi="Times New Roman" w:cs="Times New Roman"/>
          <w:sz w:val="24"/>
          <w:szCs w:val="24"/>
        </w:rPr>
        <w:t xml:space="preserve">. First, efforts will be made to improve data collection by increasing the diversity of training datasets, including a wider range of player profiles, match scenarios, and environmental conditions. Second, the system will be adapted to function effectively across various competition venues, accounting for differences in lighting, camera placement, and table configurations to ensure robustness and portability. Finally, the </w:t>
      </w:r>
      <w:proofErr w:type="spellStart"/>
      <w:r w:rsidR="004D45CD" w:rsidRPr="00E065F8">
        <w:rPr>
          <w:rFonts w:ascii="Times New Roman" w:hAnsi="Times New Roman" w:cs="Times New Roman"/>
          <w:sz w:val="24"/>
          <w:szCs w:val="24"/>
        </w:rPr>
        <w:t>ChatPPG</w:t>
      </w:r>
      <w:proofErr w:type="spellEnd"/>
      <w:r w:rsidR="004D45CD" w:rsidRPr="00E065F8">
        <w:rPr>
          <w:rFonts w:ascii="Times New Roman" w:hAnsi="Times New Roman" w:cs="Times New Roman"/>
          <w:sz w:val="24"/>
          <w:szCs w:val="24"/>
        </w:rPr>
        <w:t xml:space="preserve"> framework will be extended to other sports with similar demands, such as badminton, squash, and tennis, to validate its scalability and </w:t>
      </w:r>
      <w:r w:rsidR="004D45CD" w:rsidRPr="00E065F8">
        <w:rPr>
          <w:rFonts w:ascii="Times New Roman" w:hAnsi="Times New Roman" w:cs="Times New Roman"/>
          <w:sz w:val="24"/>
          <w:szCs w:val="24"/>
        </w:rPr>
        <w:lastRenderedPageBreak/>
        <w:t>broaden its applicability in sports analytics</w:t>
      </w:r>
      <w:r w:rsidRPr="00E065F8">
        <w:rPr>
          <w:rFonts w:ascii="Times New Roman" w:hAnsi="Times New Roman" w:cs="Times New Roman"/>
          <w:sz w:val="24"/>
          <w:szCs w:val="24"/>
        </w:rPr>
        <w:t>.</w:t>
      </w:r>
    </w:p>
    <w:p w14:paraId="40FEB171" w14:textId="77777777" w:rsidR="00AF5CCD" w:rsidRPr="00E065F8" w:rsidRDefault="00AF5CCD" w:rsidP="00AF5CCD">
      <w:pPr>
        <w:widowControl/>
        <w:jc w:val="left"/>
        <w:rPr>
          <w:rFonts w:ascii="Times New Roman" w:hAnsi="Times New Roman" w:cs="Times New Roman"/>
          <w:sz w:val="24"/>
        </w:rPr>
      </w:pPr>
    </w:p>
    <w:p w14:paraId="05EA1A64" w14:textId="77777777" w:rsidR="00AF5CCD" w:rsidRPr="00E065F8" w:rsidRDefault="00AF5CCD" w:rsidP="00AF5CCD">
      <w:pPr>
        <w:widowControl/>
        <w:jc w:val="left"/>
        <w:rPr>
          <w:rFonts w:ascii="Times New Roman" w:hAnsi="Times New Roman" w:cs="Times New Roman"/>
          <w:sz w:val="24"/>
        </w:rPr>
      </w:pPr>
    </w:p>
    <w:p w14:paraId="010315BF" w14:textId="77777777" w:rsidR="00AF5CCD" w:rsidRPr="00E065F8" w:rsidRDefault="00AF5CCD" w:rsidP="00AF5CCD">
      <w:pPr>
        <w:widowControl/>
        <w:jc w:val="left"/>
        <w:rPr>
          <w:rFonts w:ascii="Times New Roman" w:hAnsi="Times New Roman" w:cs="Times New Roman"/>
          <w:sz w:val="24"/>
        </w:rPr>
      </w:pPr>
    </w:p>
    <w:p w14:paraId="6E65E254" w14:textId="77777777" w:rsidR="00AF5CCD" w:rsidRPr="00E065F8" w:rsidRDefault="00AF5CCD" w:rsidP="00AF5CCD">
      <w:pPr>
        <w:widowControl/>
        <w:jc w:val="left"/>
        <w:rPr>
          <w:rFonts w:ascii="Times New Roman" w:hAnsi="Times New Roman" w:cs="Times New Roman"/>
          <w:sz w:val="24"/>
        </w:rPr>
      </w:pPr>
    </w:p>
    <w:p w14:paraId="55A89538" w14:textId="77777777" w:rsidR="00AF5CCD" w:rsidRPr="00E065F8" w:rsidRDefault="00AF5CCD" w:rsidP="00AF5CCD">
      <w:pPr>
        <w:widowControl/>
        <w:jc w:val="left"/>
        <w:rPr>
          <w:rFonts w:ascii="Times New Roman" w:hAnsi="Times New Roman" w:cs="Times New Roman"/>
          <w:sz w:val="24"/>
        </w:rPr>
      </w:pPr>
    </w:p>
    <w:p w14:paraId="3F716F84" w14:textId="77777777" w:rsidR="00AF5CCD" w:rsidRPr="00E065F8" w:rsidRDefault="00AF5CCD" w:rsidP="00AF5CCD">
      <w:pPr>
        <w:widowControl/>
        <w:jc w:val="left"/>
        <w:rPr>
          <w:rFonts w:ascii="Times New Roman" w:hAnsi="Times New Roman" w:cs="Times New Roman"/>
          <w:sz w:val="24"/>
        </w:rPr>
      </w:pPr>
      <w:r w:rsidRPr="00E065F8">
        <w:rPr>
          <w:rFonts w:ascii="Times New Roman" w:hAnsi="Times New Roman" w:cs="Times New Roman"/>
          <w:kern w:val="0"/>
          <w:sz w:val="24"/>
        </w:rPr>
        <w:br w:type="page"/>
      </w:r>
    </w:p>
    <w:bookmarkStart w:id="1708" w:name="_Toc184799960"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E065F8" w:rsidRDefault="00AF5CCD" w:rsidP="00AF5CCD">
          <w:pPr>
            <w:pStyle w:val="Heading1"/>
            <w:spacing w:before="360" w:after="0" w:line="720" w:lineRule="auto"/>
            <w:jc w:val="left"/>
            <w:rPr>
              <w:rFonts w:ascii="Times New Roman" w:hAnsi="Times New Roman" w:cs="Times New Roman"/>
            </w:rPr>
          </w:pPr>
          <w:r w:rsidRPr="00E065F8">
            <w:rPr>
              <w:rFonts w:ascii="Times New Roman" w:hAnsi="Times New Roman" w:cs="Times New Roman"/>
              <w:lang w:val="en-NZ"/>
            </w:rPr>
            <w:t>References</w:t>
          </w:r>
          <w:bookmarkEnd w:id="1708"/>
        </w:p>
        <w:sdt>
          <w:sdtPr>
            <w:rPr>
              <w:rFonts w:ascii="Times New Roman" w:hAnsi="Times New Roman" w:cs="Times New Roman"/>
              <w:color w:val="222222"/>
              <w:sz w:val="24"/>
              <w:szCs w:val="24"/>
              <w:shd w:val="clear" w:color="auto" w:fill="FFFFFF"/>
            </w:rPr>
            <w:id w:val="111145805"/>
            <w:bibliography/>
          </w:sdtPr>
          <w:sdtEndPr/>
          <w:sdtContent>
            <w:p w14:paraId="5C3D6D9D" w14:textId="7E2CAC4F" w:rsidR="00300D2B" w:rsidRPr="00E065F8" w:rsidRDefault="00300D2B" w:rsidP="005919B6">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Ahsan, H., McInerney, D. J., Kim, J., Potter, C., Young, G., Amir, S., &amp; Wallace, B. C. (2024). Retrieving Evidence from EHRs with LLMs: Possibilities and Challenges. </w:t>
              </w:r>
              <w:r w:rsidRPr="00E065F8">
                <w:rPr>
                  <w:rFonts w:ascii="Times New Roman" w:hAnsi="Times New Roman" w:cs="Times New Roman"/>
                  <w:i/>
                  <w:iCs/>
                  <w:color w:val="222222"/>
                  <w:sz w:val="24"/>
                  <w:szCs w:val="24"/>
                  <w:shd w:val="clear" w:color="auto" w:fill="FFFFFF"/>
                  <w:lang w:val="en-NZ"/>
                </w:rPr>
                <w:t>Proceedings of Machine Learning Research</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248</w:t>
              </w:r>
              <w:r w:rsidRPr="00E065F8">
                <w:rPr>
                  <w:rFonts w:ascii="Times New Roman" w:hAnsi="Times New Roman" w:cs="Times New Roman"/>
                  <w:color w:val="222222"/>
                  <w:sz w:val="24"/>
                  <w:szCs w:val="24"/>
                  <w:shd w:val="clear" w:color="auto" w:fill="FFFFFF"/>
                  <w:lang w:val="en-NZ"/>
                </w:rPr>
                <w:t>, 489–505.</w:t>
              </w:r>
              <w:r w:rsidR="005919B6" w:rsidRPr="00E065F8">
                <w:rPr>
                  <w:rFonts w:ascii="Times New Roman" w:hAnsi="Times New Roman" w:cs="Times New Roman"/>
                  <w:color w:val="222222"/>
                  <w:sz w:val="24"/>
                  <w:szCs w:val="24"/>
                  <w:shd w:val="clear" w:color="auto" w:fill="FFFFFF"/>
                  <w:lang w:val="en-NZ"/>
                </w:rPr>
                <w:t xml:space="preserve"> </w:t>
              </w:r>
            </w:p>
            <w:p w14:paraId="0BFBCA67" w14:textId="12DB4C89" w:rsidR="005919B6" w:rsidRPr="00E065F8" w:rsidRDefault="005919B6"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Barron, J. L., Fleet, D. J., &amp; Beauchemin, S. S. (1994). Performance of Optical Flow Techniques. </w:t>
              </w:r>
              <w:r w:rsidRPr="00E065F8">
                <w:rPr>
                  <w:rFonts w:ascii="Times New Roman" w:hAnsi="Times New Roman" w:cs="Times New Roman"/>
                  <w:i/>
                  <w:iCs/>
                  <w:color w:val="222222"/>
                  <w:sz w:val="24"/>
                  <w:szCs w:val="24"/>
                  <w:shd w:val="clear" w:color="auto" w:fill="FFFFFF"/>
                  <w:lang w:val="en-NZ"/>
                </w:rPr>
                <w:t>International Journal of Computer Vision</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12</w:t>
              </w:r>
              <w:r w:rsidRPr="00E065F8">
                <w:rPr>
                  <w:rFonts w:ascii="Times New Roman" w:hAnsi="Times New Roman" w:cs="Times New Roman"/>
                  <w:color w:val="222222"/>
                  <w:sz w:val="24"/>
                  <w:szCs w:val="24"/>
                  <w:shd w:val="clear" w:color="auto" w:fill="FFFFFF"/>
                  <w:lang w:val="en-NZ"/>
                </w:rPr>
                <w:t xml:space="preserve">(1), 43–77. https://doi.org/10.1007/bf01420984 </w:t>
              </w:r>
            </w:p>
            <w:p w14:paraId="3BA30244" w14:textId="2217981C"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Large-Scale Benchmark for Dense Action Detection from Table Tennis Match Broadcasting Videos. </w:t>
              </w:r>
              <w:r w:rsidRPr="00E065F8">
                <w:rPr>
                  <w:rFonts w:ascii="Times New Roman" w:hAnsi="Times New Roman" w:cs="Times New Roman"/>
                  <w:i/>
                  <w:iCs/>
                  <w:color w:val="222222"/>
                  <w:sz w:val="24"/>
                  <w:szCs w:val="24"/>
                  <w:shd w:val="clear" w:color="auto" w:fill="FFFFFF"/>
                  <w:lang w:val="en-NZ"/>
                </w:rPr>
                <w:t xml:space="preserve">ACM Trans. Multimedia </w:t>
              </w:r>
              <w:proofErr w:type="spellStart"/>
              <w:r w:rsidRPr="00E065F8">
                <w:rPr>
                  <w:rFonts w:ascii="Times New Roman" w:hAnsi="Times New Roman" w:cs="Times New Roman"/>
                  <w:i/>
                  <w:iCs/>
                  <w:color w:val="222222"/>
                  <w:sz w:val="24"/>
                  <w:szCs w:val="24"/>
                  <w:shd w:val="clear" w:color="auto" w:fill="FFFFFF"/>
                  <w:lang w:val="en-NZ"/>
                </w:rPr>
                <w:t>Comput</w:t>
              </w:r>
              <w:proofErr w:type="spellEnd"/>
              <w:r w:rsidRPr="00E065F8">
                <w:rPr>
                  <w:rFonts w:ascii="Times New Roman" w:hAnsi="Times New Roman" w:cs="Times New Roman"/>
                  <w:i/>
                  <w:iCs/>
                  <w:color w:val="222222"/>
                  <w:sz w:val="24"/>
                  <w:szCs w:val="24"/>
                  <w:shd w:val="clear" w:color="auto" w:fill="FFFFFF"/>
                  <w:lang w:val="en-NZ"/>
                </w:rPr>
                <w:t>. Commun. Appl.</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20</w:t>
              </w:r>
              <w:r w:rsidRPr="00E065F8">
                <w:rPr>
                  <w:rFonts w:ascii="Times New Roman" w:hAnsi="Times New Roman" w:cs="Times New Roman"/>
                  <w:color w:val="222222"/>
                  <w:sz w:val="24"/>
                  <w:szCs w:val="24"/>
                  <w:shd w:val="clear" w:color="auto" w:fill="FFFFFF"/>
                  <w:lang w:val="en-NZ"/>
                </w:rPr>
                <w:t>(4), 118:1-118:23. https://doi.org/10.1145/3633516</w:t>
              </w:r>
            </w:p>
            <w:p w14:paraId="779AC98F" w14:textId="2407D74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Calandre, J., Péteri, R., </w:t>
              </w:r>
              <w:proofErr w:type="spellStart"/>
              <w:r w:rsidRPr="00E065F8">
                <w:rPr>
                  <w:rFonts w:ascii="Times New Roman" w:hAnsi="Times New Roman" w:cs="Times New Roman"/>
                  <w:color w:val="222222"/>
                  <w:sz w:val="24"/>
                  <w:szCs w:val="24"/>
                  <w:shd w:val="clear" w:color="auto" w:fill="FFFFFF"/>
                  <w:lang w:val="en-NZ"/>
                </w:rPr>
                <w:t>Mascarilla</w:t>
              </w:r>
              <w:proofErr w:type="spellEnd"/>
              <w:r w:rsidRPr="00E065F8">
                <w:rPr>
                  <w:rFonts w:ascii="Times New Roman" w:hAnsi="Times New Roman" w:cs="Times New Roman"/>
                  <w:color w:val="222222"/>
                  <w:sz w:val="24"/>
                  <w:szCs w:val="24"/>
                  <w:shd w:val="clear" w:color="auto" w:fill="FFFFFF"/>
                  <w:lang w:val="en-NZ"/>
                </w:rPr>
                <w:t xml:space="preserve">, L., &amp; </w:t>
              </w:r>
              <w:proofErr w:type="spellStart"/>
              <w:r w:rsidRPr="00E065F8">
                <w:rPr>
                  <w:rFonts w:ascii="Times New Roman" w:hAnsi="Times New Roman" w:cs="Times New Roman"/>
                  <w:color w:val="222222"/>
                  <w:sz w:val="24"/>
                  <w:szCs w:val="24"/>
                  <w:shd w:val="clear" w:color="auto" w:fill="FFFFFF"/>
                  <w:lang w:val="en-NZ"/>
                </w:rPr>
                <w:t>Tremblais</w:t>
              </w:r>
              <w:proofErr w:type="spellEnd"/>
              <w:r w:rsidRPr="00E065F8">
                <w:rPr>
                  <w:rFonts w:ascii="Times New Roman" w:hAnsi="Times New Roman" w:cs="Times New Roman"/>
                  <w:color w:val="222222"/>
                  <w:sz w:val="24"/>
                  <w:szCs w:val="24"/>
                  <w:shd w:val="clear" w:color="auto" w:fill="FFFFFF"/>
                  <w:lang w:val="en-NZ"/>
                </w:rPr>
                <w:t xml:space="preserve">, B. (2021). Extraction and </w:t>
              </w:r>
              <w:r w:rsidR="00840C88" w:rsidRPr="00E065F8">
                <w:rPr>
                  <w:rFonts w:ascii="Times New Roman" w:hAnsi="Times New Roman" w:cs="Times New Roman"/>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nalysis of 3D </w:t>
              </w:r>
              <w:r w:rsidR="00840C88" w:rsidRPr="00E065F8">
                <w:rPr>
                  <w:rFonts w:ascii="Times New Roman" w:hAnsi="Times New Roman" w:cs="Times New Roman"/>
                  <w:color w:val="222222"/>
                  <w:sz w:val="24"/>
                  <w:szCs w:val="24"/>
                  <w:shd w:val="clear" w:color="auto" w:fill="FFFFFF"/>
                  <w:lang w:val="en-NZ"/>
                </w:rPr>
                <w:t>K</w:t>
              </w:r>
              <w:r w:rsidRPr="00E065F8">
                <w:rPr>
                  <w:rFonts w:ascii="Times New Roman" w:hAnsi="Times New Roman" w:cs="Times New Roman"/>
                  <w:color w:val="222222"/>
                  <w:sz w:val="24"/>
                  <w:szCs w:val="24"/>
                  <w:shd w:val="clear" w:color="auto" w:fill="FFFFFF"/>
                  <w:lang w:val="en-NZ"/>
                </w:rPr>
                <w:t xml:space="preserve">inematic </w:t>
              </w:r>
              <w:r w:rsidR="00840C88" w:rsidRPr="00E065F8">
                <w:rPr>
                  <w:rFonts w:ascii="Times New Roman" w:hAnsi="Times New Roman" w:cs="Times New Roman"/>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arameters of Table Tennis </w:t>
              </w:r>
              <w:r w:rsidR="00840C88" w:rsidRPr="00E065F8">
                <w:rPr>
                  <w:rFonts w:ascii="Times New Roman" w:hAnsi="Times New Roman" w:cs="Times New Roman"/>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all from </w:t>
              </w:r>
              <w:r w:rsidR="00840C88" w:rsidRPr="00E065F8">
                <w:rPr>
                  <w:rFonts w:ascii="Times New Roman" w:hAnsi="Times New Roman" w:cs="Times New Roman"/>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 </w:t>
              </w:r>
              <w:r w:rsidR="00840C88" w:rsidRPr="00E065F8">
                <w:rPr>
                  <w:rFonts w:ascii="Times New Roman" w:hAnsi="Times New Roman" w:cs="Times New Roman"/>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ingle </w:t>
              </w:r>
              <w:r w:rsidR="00840C88" w:rsidRPr="00E065F8">
                <w:rPr>
                  <w:rFonts w:ascii="Times New Roman" w:hAnsi="Times New Roman" w:cs="Times New Roman"/>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amera. </w:t>
              </w:r>
              <w:r w:rsidRPr="00E065F8">
                <w:rPr>
                  <w:rFonts w:ascii="Times New Roman" w:hAnsi="Times New Roman" w:cs="Times New Roman"/>
                  <w:i/>
                  <w:iCs/>
                  <w:color w:val="222222"/>
                  <w:sz w:val="24"/>
                  <w:szCs w:val="24"/>
                  <w:shd w:val="clear" w:color="auto" w:fill="FFFFFF"/>
                  <w:lang w:val="en-NZ"/>
                </w:rPr>
                <w:t>2020 25th International Conference on Pattern Recognition (ICPR)</w:t>
              </w:r>
              <w:r w:rsidRPr="00E065F8">
                <w:rPr>
                  <w:rFonts w:ascii="Times New Roman" w:hAnsi="Times New Roman" w:cs="Times New Roman"/>
                  <w:color w:val="222222"/>
                  <w:sz w:val="24"/>
                  <w:szCs w:val="24"/>
                  <w:shd w:val="clear" w:color="auto" w:fill="FFFFFF"/>
                  <w:lang w:val="en-NZ"/>
                </w:rPr>
                <w:t>, 9468–9475. https://doi.org/10.1109/ICPR48806.2021.9412391</w:t>
              </w:r>
            </w:p>
            <w:p w14:paraId="389633C3" w14:textId="0942B4DA"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Chen, W., Wang, F., &amp; Sun, H. (2021). S2TNet: </w:t>
              </w:r>
              <w:proofErr w:type="spellStart"/>
              <w:r w:rsidRPr="00E065F8">
                <w:rPr>
                  <w:rFonts w:ascii="Times New Roman" w:hAnsi="Times New Roman" w:cs="Times New Roman"/>
                  <w:color w:val="222222"/>
                  <w:sz w:val="24"/>
                  <w:szCs w:val="24"/>
                  <w:shd w:val="clear" w:color="auto" w:fill="FFFFFF"/>
                  <w:lang w:val="en-NZ"/>
                </w:rPr>
                <w:t>Spatio</w:t>
              </w:r>
              <w:proofErr w:type="spellEnd"/>
              <w:r w:rsidRPr="00E065F8">
                <w:rPr>
                  <w:rFonts w:ascii="Times New Roman" w:hAnsi="Times New Roman" w:cs="Times New Roman"/>
                  <w:color w:val="222222"/>
                  <w:sz w:val="24"/>
                  <w:szCs w:val="24"/>
                  <w:shd w:val="clear" w:color="auto" w:fill="FFFFFF"/>
                  <w:lang w:val="en-NZ"/>
                </w:rPr>
                <w:t xml:space="preserve">-Temporal Transformer Networks for Trajectory Prediction in Autonomous Driving. </w:t>
              </w:r>
              <w:del w:id="1709" w:author="Wei Qi Yan" w:date="2024-12-18T19:41:00Z" w16du:dateUtc="2024-12-18T06:41:00Z">
                <w:r w:rsidRPr="00E065F8" w:rsidDel="00A21B67">
                  <w:rPr>
                    <w:rFonts w:ascii="Times New Roman" w:hAnsi="Times New Roman" w:cs="Times New Roman"/>
                    <w:i/>
                    <w:iCs/>
                    <w:color w:val="222222"/>
                    <w:sz w:val="24"/>
                    <w:szCs w:val="24"/>
                    <w:shd w:val="clear" w:color="auto" w:fill="FFFFFF"/>
                    <w:lang w:val="en-NZ"/>
                  </w:rPr>
                  <w:delText xml:space="preserve">Proceedings of The </w:delText>
                </w:r>
              </w:del>
              <w:r w:rsidRPr="00E065F8">
                <w:rPr>
                  <w:rFonts w:ascii="Times New Roman" w:hAnsi="Times New Roman" w:cs="Times New Roman"/>
                  <w:i/>
                  <w:iCs/>
                  <w:color w:val="222222"/>
                  <w:sz w:val="24"/>
                  <w:szCs w:val="24"/>
                  <w:shd w:val="clear" w:color="auto" w:fill="FFFFFF"/>
                  <w:lang w:val="en-NZ"/>
                </w:rPr>
                <w:t>13th Asian Conference on Machine Learning</w:t>
              </w:r>
              <w:r w:rsidRPr="00E065F8">
                <w:rPr>
                  <w:rFonts w:ascii="Times New Roman" w:hAnsi="Times New Roman" w:cs="Times New Roman"/>
                  <w:color w:val="222222"/>
                  <w:sz w:val="24"/>
                  <w:szCs w:val="24"/>
                  <w:shd w:val="clear" w:color="auto" w:fill="FFFFFF"/>
                  <w:lang w:val="en-NZ"/>
                </w:rPr>
                <w:t>, 454–469. https://proceedings.mlr.press/v157/chen21a.html</w:t>
              </w:r>
            </w:p>
            <w:p w14:paraId="754C87C5" w14:textId="3366344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Dettmers, T., Pagnoni, A., Holtzman, A., &amp; Zettlemoyer, L. (2023). </w:t>
              </w:r>
              <w:proofErr w:type="spellStart"/>
              <w:r w:rsidRPr="00E065F8">
                <w:rPr>
                  <w:rFonts w:ascii="Times New Roman" w:hAnsi="Times New Roman" w:cs="Times New Roman"/>
                  <w:color w:val="222222"/>
                  <w:sz w:val="24"/>
                  <w:szCs w:val="24"/>
                  <w:shd w:val="clear" w:color="auto" w:fill="FFFFFF"/>
                  <w:lang w:val="en-NZ"/>
                </w:rPr>
                <w:t>QLoRA</w:t>
              </w:r>
              <w:proofErr w:type="spellEnd"/>
              <w:r w:rsidRPr="00E065F8">
                <w:rPr>
                  <w:rFonts w:ascii="Times New Roman" w:hAnsi="Times New Roman" w:cs="Times New Roman"/>
                  <w:color w:val="222222"/>
                  <w:sz w:val="24"/>
                  <w:szCs w:val="24"/>
                  <w:shd w:val="clear" w:color="auto" w:fill="FFFFFF"/>
                  <w:lang w:val="en-NZ"/>
                </w:rPr>
                <w:t xml:space="preserve">: Efficient Finetuning of Quantized LLMs. In A. Oh, T. Naumann, A. </w:t>
              </w:r>
              <w:proofErr w:type="spellStart"/>
              <w:r w:rsidRPr="00E065F8">
                <w:rPr>
                  <w:rFonts w:ascii="Times New Roman" w:hAnsi="Times New Roman" w:cs="Times New Roman"/>
                  <w:color w:val="222222"/>
                  <w:sz w:val="24"/>
                  <w:szCs w:val="24"/>
                  <w:shd w:val="clear" w:color="auto" w:fill="FFFFFF"/>
                  <w:lang w:val="en-NZ"/>
                </w:rPr>
                <w:t>Globerson</w:t>
              </w:r>
              <w:proofErr w:type="spellEnd"/>
              <w:r w:rsidRPr="00E065F8">
                <w:rPr>
                  <w:rFonts w:ascii="Times New Roman" w:hAnsi="Times New Roman" w:cs="Times New Roman"/>
                  <w:color w:val="222222"/>
                  <w:sz w:val="24"/>
                  <w:szCs w:val="24"/>
                  <w:shd w:val="clear" w:color="auto" w:fill="FFFFFF"/>
                  <w:lang w:val="en-NZ"/>
                </w:rPr>
                <w:t xml:space="preserve">, K. </w:t>
              </w:r>
              <w:proofErr w:type="spellStart"/>
              <w:r w:rsidRPr="00E065F8">
                <w:rPr>
                  <w:rFonts w:ascii="Times New Roman" w:hAnsi="Times New Roman" w:cs="Times New Roman"/>
                  <w:color w:val="222222"/>
                  <w:sz w:val="24"/>
                  <w:szCs w:val="24"/>
                  <w:shd w:val="clear" w:color="auto" w:fill="FFFFFF"/>
                  <w:lang w:val="en-NZ"/>
                </w:rPr>
                <w:t>Saenko</w:t>
              </w:r>
              <w:proofErr w:type="spellEnd"/>
              <w:r w:rsidRPr="00E065F8">
                <w:rPr>
                  <w:rFonts w:ascii="Times New Roman" w:hAnsi="Times New Roman" w:cs="Times New Roman"/>
                  <w:color w:val="222222"/>
                  <w:sz w:val="24"/>
                  <w:szCs w:val="24"/>
                  <w:shd w:val="clear" w:color="auto" w:fill="FFFFFF"/>
                  <w:lang w:val="en-NZ"/>
                </w:rPr>
                <w:t xml:space="preserve">, M. Hardt, &amp; S. Levine (Eds.), </w:t>
              </w:r>
              <w:r w:rsidRPr="00E065F8">
                <w:rPr>
                  <w:rFonts w:ascii="Times New Roman" w:hAnsi="Times New Roman" w:cs="Times New Roman"/>
                  <w:i/>
                  <w:iCs/>
                  <w:color w:val="222222"/>
                  <w:sz w:val="24"/>
                  <w:szCs w:val="24"/>
                  <w:shd w:val="clear" w:color="auto" w:fill="FFFFFF"/>
                  <w:lang w:val="en-NZ"/>
                </w:rPr>
                <w:t>Advances in Neural Information Processing Systems</w:t>
              </w:r>
              <w:r w:rsidRPr="00E065F8">
                <w:rPr>
                  <w:rFonts w:ascii="Times New Roman" w:hAnsi="Times New Roman" w:cs="Times New Roman"/>
                  <w:color w:val="222222"/>
                  <w:sz w:val="24"/>
                  <w:szCs w:val="24"/>
                  <w:shd w:val="clear" w:color="auto" w:fill="FFFFFF"/>
                  <w:lang w:val="en-NZ"/>
                </w:rPr>
                <w:t xml:space="preserve"> (Vol. 36, pp. 10088–10115). Curran Associates, Inc. </w:t>
              </w:r>
              <w:del w:id="1710" w:author="Wei Qi Yan" w:date="2024-12-18T19:41:00Z" w16du:dateUtc="2024-12-18T06:41:00Z">
                <w:r w:rsidRPr="00E065F8" w:rsidDel="001257C7">
                  <w:rPr>
                    <w:rFonts w:ascii="Times New Roman" w:hAnsi="Times New Roman" w:cs="Times New Roman"/>
                    <w:color w:val="222222"/>
                    <w:sz w:val="24"/>
                    <w:szCs w:val="24"/>
                    <w:shd w:val="clear" w:color="auto" w:fill="FFFFFF"/>
                    <w:lang w:val="en-NZ"/>
                  </w:rPr>
                  <w:delText>https://proceedings.neurips.cc/paper_files/paper/2023/file/1feb87871436031bdc0f2beaa62a049b-Paper-Conference.pdf</w:delText>
                </w:r>
              </w:del>
            </w:p>
            <w:p w14:paraId="140178CB" w14:textId="13990DDC"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lastRenderedPageBreak/>
                <w:t xml:space="preserve">Ding, G., Sener, F., &amp; Yao, A. (2024). Temporal Action Segmentation: An Analysis of Modern Techniques. </w:t>
              </w:r>
              <w:r w:rsidRPr="00E065F8">
                <w:rPr>
                  <w:rFonts w:ascii="Times New Roman" w:hAnsi="Times New Roman" w:cs="Times New Roman"/>
                  <w:i/>
                  <w:iCs/>
                  <w:color w:val="222222"/>
                  <w:sz w:val="24"/>
                  <w:szCs w:val="24"/>
                  <w:shd w:val="clear" w:color="auto" w:fill="FFFFFF"/>
                  <w:lang w:val="en-NZ"/>
                </w:rPr>
                <w:t>IEEE Transactions on Pattern Analysis and Machine Intelligence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46</w:t>
              </w:r>
              <w:r w:rsidRPr="00E065F8">
                <w:rPr>
                  <w:rFonts w:ascii="Times New Roman" w:hAnsi="Times New Roman" w:cs="Times New Roman"/>
                  <w:color w:val="222222"/>
                  <w:sz w:val="24"/>
                  <w:szCs w:val="24"/>
                  <w:shd w:val="clear" w:color="auto" w:fill="FFFFFF"/>
                  <w:lang w:val="en-NZ"/>
                </w:rPr>
                <w:t xml:space="preserve">(2), 1011–1030. </w:t>
              </w:r>
            </w:p>
            <w:p w14:paraId="36EA2B69" w14:textId="6EE086F3"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Ferrara, E. (2024). Large Language Models for Wearable Sensor-Based Human Activity Recognition, Health Monitoring, and </w:t>
              </w:r>
              <w:proofErr w:type="spellStart"/>
              <w:r w:rsidRPr="00E065F8">
                <w:rPr>
                  <w:rFonts w:ascii="Times New Roman" w:hAnsi="Times New Roman" w:cs="Times New Roman"/>
                  <w:color w:val="222222"/>
                  <w:sz w:val="24"/>
                  <w:szCs w:val="24"/>
                  <w:shd w:val="clear" w:color="auto" w:fill="FFFFFF"/>
                  <w:lang w:val="en-NZ"/>
                </w:rPr>
                <w:t>Behavioral</w:t>
              </w:r>
              <w:proofErr w:type="spellEnd"/>
              <w:r w:rsidRPr="00E065F8">
                <w:rPr>
                  <w:rFonts w:ascii="Times New Roman" w:hAnsi="Times New Roman" w:cs="Times New Roman"/>
                  <w:color w:val="222222"/>
                  <w:sz w:val="24"/>
                  <w:szCs w:val="24"/>
                  <w:shd w:val="clear" w:color="auto" w:fill="FFFFFF"/>
                  <w:lang w:val="en-NZ"/>
                </w:rPr>
                <w:t xml:space="preserve"> </w:t>
              </w:r>
              <w:proofErr w:type="spellStart"/>
              <w:r w:rsidRPr="00E065F8">
                <w:rPr>
                  <w:rFonts w:ascii="Times New Roman" w:hAnsi="Times New Roman" w:cs="Times New Roman"/>
                  <w:color w:val="222222"/>
                  <w:sz w:val="24"/>
                  <w:szCs w:val="24"/>
                  <w:shd w:val="clear" w:color="auto" w:fill="FFFFFF"/>
                  <w:lang w:val="en-NZ"/>
                </w:rPr>
                <w:t>Modeling</w:t>
              </w:r>
              <w:proofErr w:type="spellEnd"/>
              <w:r w:rsidRPr="00E065F8">
                <w:rPr>
                  <w:rFonts w:ascii="Times New Roman" w:hAnsi="Times New Roman" w:cs="Times New Roman"/>
                  <w:color w:val="222222"/>
                  <w:sz w:val="24"/>
                  <w:szCs w:val="24"/>
                  <w:shd w:val="clear" w:color="auto" w:fill="FFFFFF"/>
                  <w:lang w:val="en-NZ"/>
                </w:rPr>
                <w:t xml:space="preserve">: A Survey of Early Trends, Datasets, and Challenges. </w:t>
              </w:r>
              <w:r w:rsidRPr="00E065F8">
                <w:rPr>
                  <w:rFonts w:ascii="Times New Roman" w:hAnsi="Times New Roman" w:cs="Times New Roman"/>
                  <w:i/>
                  <w:iCs/>
                  <w:color w:val="222222"/>
                  <w:sz w:val="24"/>
                  <w:szCs w:val="24"/>
                  <w:shd w:val="clear" w:color="auto" w:fill="FFFFFF"/>
                  <w:lang w:val="en-NZ"/>
                </w:rPr>
                <w:t>Sensors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24</w:t>
              </w:r>
              <w:r w:rsidRPr="00E065F8">
                <w:rPr>
                  <w:rFonts w:ascii="Times New Roman" w:hAnsi="Times New Roman" w:cs="Times New Roman"/>
                  <w:color w:val="222222"/>
                  <w:sz w:val="24"/>
                  <w:szCs w:val="24"/>
                  <w:shd w:val="clear" w:color="auto" w:fill="FFFFFF"/>
                  <w:lang w:val="en-NZ"/>
                </w:rPr>
                <w:t>(15), Article 15. https://doi.org/10.3390/s24155045</w:t>
              </w:r>
            </w:p>
            <w:p w14:paraId="50902074" w14:textId="7B21DC29"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Fu, J., Long, Y., Wang, X., &amp; Yin, J. (2024). LLM-Driven “Coach-Athlete” Pretraining Framework for Complex Text-To-Motion Generation. </w:t>
              </w:r>
              <w:del w:id="1711" w:author="Wei Qi Yan" w:date="2024-12-18T19:41:00Z" w16du:dateUtc="2024-12-18T06:41:00Z">
                <w:r w:rsidRPr="00E065F8" w:rsidDel="00C27A27">
                  <w:rPr>
                    <w:rFonts w:ascii="Times New Roman" w:hAnsi="Times New Roman" w:cs="Times New Roman"/>
                    <w:i/>
                    <w:iCs/>
                    <w:color w:val="222222"/>
                    <w:sz w:val="24"/>
                    <w:szCs w:val="24"/>
                    <w:shd w:val="clear" w:color="auto" w:fill="FFFFFF"/>
                    <w:lang w:val="en-NZ"/>
                  </w:rPr>
                  <w:delText xml:space="preserve">2024 </w:delText>
                </w:r>
              </w:del>
              <w:r w:rsidRPr="00E065F8">
                <w:rPr>
                  <w:rFonts w:ascii="Times New Roman" w:hAnsi="Times New Roman" w:cs="Times New Roman"/>
                  <w:i/>
                  <w:iCs/>
                  <w:color w:val="222222"/>
                  <w:sz w:val="24"/>
                  <w:szCs w:val="24"/>
                  <w:shd w:val="clear" w:color="auto" w:fill="FFFFFF"/>
                  <w:lang w:val="en-NZ"/>
                </w:rPr>
                <w:t>International Joint Conference on Neural Networks (IJCNN)</w:t>
              </w:r>
              <w:r w:rsidRPr="00E065F8">
                <w:rPr>
                  <w:rFonts w:ascii="Times New Roman" w:hAnsi="Times New Roman" w:cs="Times New Roman"/>
                  <w:color w:val="222222"/>
                  <w:sz w:val="24"/>
                  <w:szCs w:val="24"/>
                  <w:shd w:val="clear" w:color="auto" w:fill="FFFFFF"/>
                  <w:lang w:val="en-NZ"/>
                </w:rPr>
                <w:t>, 1–7. https://doi.org/10.1109/IJCNN60899.2024.10650269</w:t>
              </w:r>
            </w:p>
            <w:p w14:paraId="4439DCA7" w14:textId="44E12F5E"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Hegde, N., Vardhan, M., Nathani, D., Rosenzweig, E., Speed, C., </w:t>
              </w:r>
              <w:proofErr w:type="spellStart"/>
              <w:r w:rsidRPr="00E065F8">
                <w:rPr>
                  <w:rFonts w:ascii="Times New Roman" w:hAnsi="Times New Roman" w:cs="Times New Roman"/>
                  <w:color w:val="222222"/>
                  <w:sz w:val="24"/>
                  <w:szCs w:val="24"/>
                  <w:shd w:val="clear" w:color="auto" w:fill="FFFFFF"/>
                  <w:lang w:val="en-NZ"/>
                </w:rPr>
                <w:t>Karthikesalingam</w:t>
              </w:r>
              <w:proofErr w:type="spellEnd"/>
              <w:r w:rsidRPr="00E065F8">
                <w:rPr>
                  <w:rFonts w:ascii="Times New Roman" w:hAnsi="Times New Roman" w:cs="Times New Roman"/>
                  <w:color w:val="222222"/>
                  <w:sz w:val="24"/>
                  <w:szCs w:val="24"/>
                  <w:shd w:val="clear" w:color="auto" w:fill="FFFFFF"/>
                  <w:lang w:val="en-NZ"/>
                </w:rPr>
                <w:t xml:space="preserve">, A., &amp; Seneviratne, M. (2024). Infusing </w:t>
              </w:r>
              <w:r w:rsidR="00345052" w:rsidRPr="00E065F8">
                <w:rPr>
                  <w:rFonts w:ascii="Times New Roman" w:hAnsi="Times New Roman" w:cs="Times New Roman"/>
                  <w:color w:val="222222"/>
                  <w:sz w:val="24"/>
                  <w:szCs w:val="24"/>
                  <w:shd w:val="clear" w:color="auto" w:fill="FFFFFF"/>
                  <w:lang w:val="en-NZ"/>
                </w:rPr>
                <w:t>Behaviour</w:t>
              </w:r>
              <w:r w:rsidRPr="00E065F8">
                <w:rPr>
                  <w:rFonts w:ascii="Times New Roman" w:hAnsi="Times New Roman" w:cs="Times New Roman"/>
                  <w:color w:val="222222"/>
                  <w:sz w:val="24"/>
                  <w:szCs w:val="24"/>
                  <w:shd w:val="clear" w:color="auto" w:fill="FFFFFF"/>
                  <w:lang w:val="en-NZ"/>
                </w:rPr>
                <w:t xml:space="preserve"> science into </w:t>
              </w:r>
              <w:r w:rsidR="00345052"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arge </w:t>
              </w:r>
              <w:r w:rsidR="00345052"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anguage </w:t>
              </w:r>
              <w:r w:rsidR="00345052" w:rsidRPr="00E065F8">
                <w:rPr>
                  <w:rFonts w:ascii="Times New Roman" w:hAnsi="Times New Roman" w:cs="Times New Roman"/>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odels for </w:t>
              </w:r>
              <w:r w:rsidR="00345052" w:rsidRPr="00E065F8">
                <w:rPr>
                  <w:rFonts w:ascii="Times New Roman" w:hAnsi="Times New Roman" w:cs="Times New Roman"/>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ctivity </w:t>
              </w:r>
              <w:r w:rsidR="00345052" w:rsidRPr="00E065F8">
                <w:rPr>
                  <w:rFonts w:ascii="Times New Roman" w:hAnsi="Times New Roman" w:cs="Times New Roman"/>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oaching. </w:t>
              </w:r>
              <w:r w:rsidRPr="00E065F8">
                <w:rPr>
                  <w:rFonts w:ascii="Times New Roman" w:hAnsi="Times New Roman" w:cs="Times New Roman"/>
                  <w:i/>
                  <w:iCs/>
                  <w:color w:val="222222"/>
                  <w:sz w:val="24"/>
                  <w:szCs w:val="24"/>
                  <w:shd w:val="clear" w:color="auto" w:fill="FFFFFF"/>
                  <w:lang w:val="en-NZ"/>
                </w:rPr>
                <w:t>PLOS Digital Health</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3</w:t>
              </w:r>
              <w:r w:rsidRPr="00E065F8">
                <w:rPr>
                  <w:rFonts w:ascii="Times New Roman" w:hAnsi="Times New Roman" w:cs="Times New Roman"/>
                  <w:color w:val="222222"/>
                  <w:sz w:val="24"/>
                  <w:szCs w:val="24"/>
                  <w:shd w:val="clear" w:color="auto" w:fill="FFFFFF"/>
                  <w:lang w:val="en-NZ"/>
                </w:rPr>
                <w:t>(4), e0000431. https://doi.org/10.1371/journal.pdig.0000431</w:t>
              </w:r>
            </w:p>
            <w:p w14:paraId="7AD2DCB0" w14:textId="1AE8D510"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Held, J., Itani, H., Cioppa, A., Giancola, S., Ghanem, B., &amp; Van </w:t>
              </w:r>
              <w:proofErr w:type="spellStart"/>
              <w:r w:rsidRPr="00E065F8">
                <w:rPr>
                  <w:rFonts w:ascii="Times New Roman" w:hAnsi="Times New Roman" w:cs="Times New Roman"/>
                  <w:color w:val="222222"/>
                  <w:sz w:val="24"/>
                  <w:szCs w:val="24"/>
                  <w:shd w:val="clear" w:color="auto" w:fill="FFFFFF"/>
                  <w:lang w:val="en-NZ"/>
                </w:rPr>
                <w:t>Droogenbroeck</w:t>
              </w:r>
              <w:proofErr w:type="spellEnd"/>
              <w:r w:rsidRPr="00E065F8">
                <w:rPr>
                  <w:rFonts w:ascii="Times New Roman" w:hAnsi="Times New Roman" w:cs="Times New Roman"/>
                  <w:color w:val="222222"/>
                  <w:sz w:val="24"/>
                  <w:szCs w:val="24"/>
                  <w:shd w:val="clear" w:color="auto" w:fill="FFFFFF"/>
                  <w:lang w:val="en-NZ"/>
                </w:rPr>
                <w:t xml:space="preserve">, M. (2024). </w:t>
              </w:r>
              <w:r w:rsidRPr="00E065F8">
                <w:rPr>
                  <w:rFonts w:ascii="Times New Roman" w:hAnsi="Times New Roman" w:cs="Times New Roman"/>
                  <w:i/>
                  <w:iCs/>
                  <w:color w:val="222222"/>
                  <w:sz w:val="24"/>
                  <w:szCs w:val="24"/>
                  <w:shd w:val="clear" w:color="auto" w:fill="FFFFFF"/>
                  <w:lang w:val="en-NZ"/>
                </w:rPr>
                <w:t>X-VARS: Introducing Explainability in Football Refereeing with Multi-Modal Large Language Models</w:t>
              </w:r>
              <w:r w:rsidRPr="00E065F8">
                <w:rPr>
                  <w:rFonts w:ascii="Times New Roman" w:hAnsi="Times New Roman" w:cs="Times New Roman"/>
                  <w:color w:val="222222"/>
                  <w:sz w:val="24"/>
                  <w:szCs w:val="24"/>
                  <w:shd w:val="clear" w:color="auto" w:fill="FFFFFF"/>
                  <w:lang w:val="en-NZ"/>
                </w:rPr>
                <w:t xml:space="preserve">. 3267–3279. </w:t>
              </w:r>
              <w:del w:id="1712" w:author="Wei Qi Yan" w:date="2024-12-18T19:41:00Z" w16du:dateUtc="2024-12-18T06:41:00Z">
                <w:r w:rsidRPr="00E065F8" w:rsidDel="00101A3F">
                  <w:rPr>
                    <w:rFonts w:ascii="Times New Roman" w:hAnsi="Times New Roman" w:cs="Times New Roman"/>
                    <w:color w:val="222222"/>
                    <w:sz w:val="24"/>
                    <w:szCs w:val="24"/>
                    <w:shd w:val="clear" w:color="auto" w:fill="FFFFFF"/>
                    <w:lang w:val="en-NZ"/>
                  </w:rPr>
                  <w:delText>https://openaccess.thecvf.com/content/CVPR2024W/CVsports/html/Held_X-VARS_Introducing_Explainability_in_Football_Refereeing_with_Multi-Modal_Large_Language_CVPRW_2024_paper.html</w:delText>
                </w:r>
              </w:del>
            </w:p>
            <w:p w14:paraId="10BA717B" w14:textId="0DE3071D"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Hu, S., Shen, L., Zhang, Y., Chen, Y., &amp; Tao, D. (2024). On Transforming Reinforcement Learning With Transformers: The Development Trajectory. </w:t>
              </w:r>
              <w:r w:rsidRPr="00E065F8">
                <w:rPr>
                  <w:rFonts w:ascii="Times New Roman" w:hAnsi="Times New Roman" w:cs="Times New Roman"/>
                  <w:i/>
                  <w:iCs/>
                  <w:color w:val="222222"/>
                  <w:sz w:val="24"/>
                  <w:szCs w:val="24"/>
                  <w:shd w:val="clear" w:color="auto" w:fill="FFFFFF"/>
                  <w:lang w:val="en-NZ"/>
                </w:rPr>
                <w:t>IEEE Transactions on Pattern Analysis and Machine Intelligence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46</w:t>
              </w:r>
              <w:r w:rsidRPr="00E065F8">
                <w:rPr>
                  <w:rFonts w:ascii="Times New Roman" w:hAnsi="Times New Roman" w:cs="Times New Roman"/>
                  <w:color w:val="222222"/>
                  <w:sz w:val="24"/>
                  <w:szCs w:val="24"/>
                  <w:shd w:val="clear" w:color="auto" w:fill="FFFFFF"/>
                  <w:lang w:val="en-NZ"/>
                </w:rPr>
                <w:t xml:space="preserve">(12), 8580–8599. </w:t>
              </w:r>
            </w:p>
            <w:p w14:paraId="7FEFD58D" w14:textId="59948E78"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Hung, C.-H. (2018). A Study of Automatic and Real-Time Table Tennis Fault Serve Detection System. </w:t>
              </w:r>
              <w:r w:rsidRPr="00E065F8">
                <w:rPr>
                  <w:rFonts w:ascii="Times New Roman" w:hAnsi="Times New Roman" w:cs="Times New Roman"/>
                  <w:i/>
                  <w:iCs/>
                  <w:color w:val="222222"/>
                  <w:sz w:val="24"/>
                  <w:szCs w:val="24"/>
                  <w:shd w:val="clear" w:color="auto" w:fill="FFFFFF"/>
                  <w:lang w:val="en-NZ"/>
                </w:rPr>
                <w:t>Sports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6</w:t>
              </w:r>
              <w:r w:rsidRPr="00E065F8">
                <w:rPr>
                  <w:rFonts w:ascii="Times New Roman" w:hAnsi="Times New Roman" w:cs="Times New Roman"/>
                  <w:color w:val="222222"/>
                  <w:sz w:val="24"/>
                  <w:szCs w:val="24"/>
                  <w:shd w:val="clear" w:color="auto" w:fill="FFFFFF"/>
                  <w:lang w:val="en-NZ"/>
                </w:rPr>
                <w:t xml:space="preserve">(4), Article 4. </w:t>
              </w:r>
            </w:p>
            <w:p w14:paraId="735D7F58" w14:textId="00F6A4F7" w:rsidR="00300D2B" w:rsidRPr="00E065F8" w:rsidRDefault="00300D2B" w:rsidP="00345052">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lastRenderedPageBreak/>
                <w:t xml:space="preserve">Jiang, P., Ergu, D., Liu, F., Cai, Y., &amp; Ma, B. (2022a). A Review of </w:t>
              </w:r>
              <w:del w:id="1713" w:author="Wei Qi Yan" w:date="2024-12-18T19:42:00Z" w16du:dateUtc="2024-12-18T06:42:00Z">
                <w:r w:rsidRPr="00E065F8" w:rsidDel="00DE6314">
                  <w:rPr>
                    <w:rFonts w:ascii="Times New Roman" w:hAnsi="Times New Roman" w:cs="Times New Roman"/>
                    <w:color w:val="222222"/>
                    <w:sz w:val="24"/>
                    <w:szCs w:val="24"/>
                    <w:shd w:val="clear" w:color="auto" w:fill="FFFFFF"/>
                    <w:lang w:val="en-NZ"/>
                  </w:rPr>
                  <w:delText xml:space="preserve">Yolo </w:delText>
                </w:r>
              </w:del>
              <w:ins w:id="1714" w:author="Wei Qi Yan" w:date="2024-12-18T19:42:00Z" w16du:dateUtc="2024-12-18T06:42:00Z">
                <w:r w:rsidR="00DE6314">
                  <w:rPr>
                    <w:rFonts w:ascii="Times New Roman" w:hAnsi="Times New Roman" w:cs="Times New Roman"/>
                    <w:color w:val="222222"/>
                    <w:sz w:val="24"/>
                    <w:szCs w:val="24"/>
                    <w:shd w:val="clear" w:color="auto" w:fill="FFFFFF"/>
                    <w:lang w:val="en-NZ"/>
                  </w:rPr>
                  <w:t>YOLO</w:t>
                </w:r>
                <w:r w:rsidR="00DE6314" w:rsidRPr="00E065F8">
                  <w:rPr>
                    <w:rFonts w:ascii="Times New Roman" w:hAnsi="Times New Roman" w:cs="Times New Roman"/>
                    <w:color w:val="222222"/>
                    <w:sz w:val="24"/>
                    <w:szCs w:val="24"/>
                    <w:shd w:val="clear" w:color="auto" w:fill="FFFFFF"/>
                    <w:lang w:val="en-NZ"/>
                  </w:rPr>
                  <w:t xml:space="preserve"> </w:t>
                </w:r>
              </w:ins>
              <w:r w:rsidRPr="00E065F8">
                <w:rPr>
                  <w:rFonts w:ascii="Times New Roman" w:hAnsi="Times New Roman" w:cs="Times New Roman"/>
                  <w:color w:val="222222"/>
                  <w:sz w:val="24"/>
                  <w:szCs w:val="24"/>
                  <w:shd w:val="clear" w:color="auto" w:fill="FFFFFF"/>
                  <w:lang w:val="en-NZ"/>
                </w:rPr>
                <w:t xml:space="preserve">Algorithm Developments. </w:t>
              </w:r>
              <w:r w:rsidRPr="00E065F8">
                <w:rPr>
                  <w:rFonts w:ascii="Times New Roman" w:hAnsi="Times New Roman" w:cs="Times New Roman"/>
                  <w:i/>
                  <w:iCs/>
                  <w:color w:val="222222"/>
                  <w:sz w:val="24"/>
                  <w:szCs w:val="24"/>
                  <w:shd w:val="clear" w:color="auto" w:fill="FFFFFF"/>
                  <w:lang w:val="en-NZ"/>
                </w:rPr>
                <w:t>Procedia Computer Science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199</w:t>
              </w:r>
              <w:r w:rsidRPr="00E065F8">
                <w:rPr>
                  <w:rFonts w:ascii="Times New Roman" w:hAnsi="Times New Roman" w:cs="Times New Roman"/>
                  <w:color w:val="222222"/>
                  <w:sz w:val="24"/>
                  <w:szCs w:val="24"/>
                  <w:shd w:val="clear" w:color="auto" w:fill="FFFFFF"/>
                  <w:lang w:val="en-NZ"/>
                </w:rPr>
                <w:t xml:space="preserve">, 1066–1073. </w:t>
              </w:r>
            </w:p>
            <w:p w14:paraId="64EB56B1" w14:textId="23D81CD3"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Kim, W., Son, B., &amp; Kim, I. (2021). ViLT: Vision-and-Language Transformer Without Convolution or Region Supervision. </w:t>
              </w:r>
              <w:del w:id="1715" w:author="Wei Qi Yan" w:date="2024-12-18T19:42:00Z" w16du:dateUtc="2024-12-18T06:42:00Z">
                <w:r w:rsidRPr="00E065F8" w:rsidDel="00D87768">
                  <w:rPr>
                    <w:rFonts w:ascii="Times New Roman" w:hAnsi="Times New Roman" w:cs="Times New Roman"/>
                    <w:i/>
                    <w:iCs/>
                    <w:color w:val="222222"/>
                    <w:sz w:val="24"/>
                    <w:szCs w:val="24"/>
                    <w:shd w:val="clear" w:color="auto" w:fill="FFFFFF"/>
                    <w:lang w:val="en-NZ"/>
                  </w:rPr>
                  <w:delText xml:space="preserve">Proceedings of the 38th </w:delText>
                </w:r>
              </w:del>
              <w:r w:rsidRPr="00E065F8">
                <w:rPr>
                  <w:rFonts w:ascii="Times New Roman" w:hAnsi="Times New Roman" w:cs="Times New Roman"/>
                  <w:i/>
                  <w:iCs/>
                  <w:color w:val="222222"/>
                  <w:sz w:val="24"/>
                  <w:szCs w:val="24"/>
                  <w:shd w:val="clear" w:color="auto" w:fill="FFFFFF"/>
                  <w:lang w:val="en-NZ"/>
                </w:rPr>
                <w:t>International Conference on Machine Learning</w:t>
              </w:r>
              <w:r w:rsidRPr="00E065F8">
                <w:rPr>
                  <w:rFonts w:ascii="Times New Roman" w:hAnsi="Times New Roman" w:cs="Times New Roman"/>
                  <w:color w:val="222222"/>
                  <w:sz w:val="24"/>
                  <w:szCs w:val="24"/>
                  <w:shd w:val="clear" w:color="auto" w:fill="FFFFFF"/>
                  <w:lang w:val="en-NZ"/>
                </w:rPr>
                <w:t xml:space="preserve">, 5583–5594. </w:t>
              </w:r>
            </w:p>
            <w:p w14:paraId="77C78705" w14:textId="4A0E0675"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Klette, R. (2014). </w:t>
              </w:r>
              <w:r w:rsidRPr="00E065F8">
                <w:rPr>
                  <w:rFonts w:ascii="Times New Roman" w:hAnsi="Times New Roman" w:cs="Times New Roman"/>
                  <w:i/>
                  <w:iCs/>
                  <w:color w:val="222222"/>
                  <w:sz w:val="24"/>
                  <w:szCs w:val="24"/>
                  <w:shd w:val="clear" w:color="auto" w:fill="FFFFFF"/>
                  <w:lang w:val="en-NZ"/>
                </w:rPr>
                <w:t>Concise Computer Vision: An Introduction into Theory and Algorithms</w:t>
              </w:r>
              <w:r w:rsidRPr="00E065F8">
                <w:rPr>
                  <w:rFonts w:ascii="Times New Roman" w:hAnsi="Times New Roman" w:cs="Times New Roman"/>
                  <w:color w:val="222222"/>
                  <w:sz w:val="24"/>
                  <w:szCs w:val="24"/>
                  <w:shd w:val="clear" w:color="auto" w:fill="FFFFFF"/>
                  <w:lang w:val="en-NZ"/>
                </w:rPr>
                <w:t>. Springer London. https://doi.org/10.1007/978-1-4471-6320-6</w:t>
              </w:r>
            </w:p>
            <w:p w14:paraId="3C93C8C5" w14:textId="7DC6E6AA"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Li, J., Li, D., Savarese, S., &amp; Hoi, S. (2023). 07-BLIP-2: Bootstrapping Language-Image Pre-training with Frozen Image Encoders and Large Language Models.</w:t>
              </w:r>
              <w:del w:id="1716" w:author="Wei Qi Yan" w:date="2024-12-18T19:42:00Z" w16du:dateUtc="2024-12-18T06:42:00Z">
                <w:r w:rsidRPr="00E065F8" w:rsidDel="00242C70">
                  <w:rPr>
                    <w:rFonts w:ascii="Times New Roman" w:hAnsi="Times New Roman" w:cs="Times New Roman"/>
                    <w:color w:val="222222"/>
                    <w:sz w:val="24"/>
                    <w:szCs w:val="24"/>
                    <w:shd w:val="clear" w:color="auto" w:fill="FFFFFF"/>
                    <w:lang w:val="en-NZ"/>
                  </w:rPr>
                  <w:delText xml:space="preserve"> </w:delText>
                </w:r>
                <w:r w:rsidRPr="00E065F8" w:rsidDel="00242C70">
                  <w:rPr>
                    <w:rFonts w:ascii="Times New Roman" w:hAnsi="Times New Roman" w:cs="Times New Roman"/>
                    <w:i/>
                    <w:iCs/>
                    <w:color w:val="222222"/>
                    <w:sz w:val="24"/>
                    <w:szCs w:val="24"/>
                    <w:shd w:val="clear" w:color="auto" w:fill="FFFFFF"/>
                    <w:lang w:val="en-NZ"/>
                  </w:rPr>
                  <w:delText xml:space="preserve">Proceedings of the 40th </w:delText>
                </w:r>
              </w:del>
              <w:ins w:id="1717" w:author="Wei Qi Yan" w:date="2024-12-18T19:42:00Z" w16du:dateUtc="2024-12-18T06:42:00Z">
                <w:r w:rsidR="00242C70">
                  <w:rPr>
                    <w:rFonts w:ascii="Times New Roman" w:hAnsi="Times New Roman" w:cs="Times New Roman"/>
                    <w:i/>
                    <w:iCs/>
                    <w:color w:val="222222"/>
                    <w:sz w:val="24"/>
                    <w:szCs w:val="24"/>
                    <w:shd w:val="clear" w:color="auto" w:fill="FFFFFF"/>
                    <w:lang w:val="en-NZ"/>
                  </w:rPr>
                  <w:t xml:space="preserve"> </w:t>
                </w:r>
              </w:ins>
              <w:r w:rsidRPr="00E065F8">
                <w:rPr>
                  <w:rFonts w:ascii="Times New Roman" w:hAnsi="Times New Roman" w:cs="Times New Roman"/>
                  <w:i/>
                  <w:iCs/>
                  <w:color w:val="222222"/>
                  <w:sz w:val="24"/>
                  <w:szCs w:val="24"/>
                  <w:shd w:val="clear" w:color="auto" w:fill="FFFFFF"/>
                  <w:lang w:val="en-NZ"/>
                </w:rPr>
                <w:t>International Conference on Machine Learning</w:t>
              </w:r>
              <w:r w:rsidRPr="00E065F8">
                <w:rPr>
                  <w:rFonts w:ascii="Times New Roman" w:hAnsi="Times New Roman" w:cs="Times New Roman"/>
                  <w:color w:val="222222"/>
                  <w:sz w:val="24"/>
                  <w:szCs w:val="24"/>
                  <w:shd w:val="clear" w:color="auto" w:fill="FFFFFF"/>
                  <w:lang w:val="en-NZ"/>
                </w:rPr>
                <w:t>, 19730–19742.</w:t>
              </w:r>
            </w:p>
            <w:p w14:paraId="283F1BF4" w14:textId="5BD9AD7F"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Lin, H.-I., Yu, Z., &amp; Huang, Y.-C. (2020). Ball Tracking and Trajectory Prediction for Table-Tennis Robots. </w:t>
              </w:r>
              <w:r w:rsidRPr="00E065F8">
                <w:rPr>
                  <w:rFonts w:ascii="Times New Roman" w:hAnsi="Times New Roman" w:cs="Times New Roman"/>
                  <w:i/>
                  <w:iCs/>
                  <w:color w:val="222222"/>
                  <w:sz w:val="24"/>
                  <w:szCs w:val="24"/>
                  <w:shd w:val="clear" w:color="auto" w:fill="FFFFFF"/>
                  <w:lang w:val="en-NZ"/>
                </w:rPr>
                <w:t>Sensors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20</w:t>
              </w:r>
              <w:r w:rsidRPr="00E065F8">
                <w:rPr>
                  <w:rFonts w:ascii="Times New Roman" w:hAnsi="Times New Roman" w:cs="Times New Roman"/>
                  <w:color w:val="222222"/>
                  <w:sz w:val="24"/>
                  <w:szCs w:val="24"/>
                  <w:shd w:val="clear" w:color="auto" w:fill="FFFFFF"/>
                  <w:lang w:val="en-NZ"/>
                </w:rPr>
                <w:t xml:space="preserve">(2), Article 2. </w:t>
              </w:r>
            </w:p>
            <w:p w14:paraId="18201E82" w14:textId="48E1D460"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Liu, C., Hayakawa, Y., &amp; Nakashima, A. (2012). An On-Line Algorithm for Measuring the Translational and Rotational Velocities of a Table Tennis Ball. </w:t>
              </w:r>
              <w:r w:rsidRPr="00E065F8">
                <w:rPr>
                  <w:rFonts w:ascii="Times New Roman" w:hAnsi="Times New Roman" w:cs="Times New Roman"/>
                  <w:i/>
                  <w:iCs/>
                  <w:color w:val="222222"/>
                  <w:sz w:val="24"/>
                  <w:szCs w:val="24"/>
                  <w:shd w:val="clear" w:color="auto" w:fill="FFFFFF"/>
                  <w:lang w:val="en-NZ"/>
                </w:rPr>
                <w:t>SICE Journal of Control, Measurement, and System Integration</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5</w:t>
              </w:r>
              <w:r w:rsidRPr="00E065F8">
                <w:rPr>
                  <w:rFonts w:ascii="Times New Roman" w:hAnsi="Times New Roman" w:cs="Times New Roman"/>
                  <w:color w:val="222222"/>
                  <w:sz w:val="24"/>
                  <w:szCs w:val="24"/>
                  <w:shd w:val="clear" w:color="auto" w:fill="FFFFFF"/>
                  <w:lang w:val="en-NZ"/>
                </w:rPr>
                <w:t>(4), 233–241.</w:t>
              </w:r>
            </w:p>
            <w:p w14:paraId="233F23EA" w14:textId="1A9D4EA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Liu, Z., Xie, X., He, M., Zhao, W., Wu, Y., Cheng, L., Zhang, H., &amp; Wu, Y. (2025). Smartboard: Visual Exploration of Team Tactics with LLM Agent. </w:t>
              </w:r>
              <w:r w:rsidRPr="00E065F8">
                <w:rPr>
                  <w:rFonts w:ascii="Times New Roman" w:hAnsi="Times New Roman" w:cs="Times New Roman"/>
                  <w:i/>
                  <w:iCs/>
                  <w:color w:val="222222"/>
                  <w:sz w:val="24"/>
                  <w:szCs w:val="24"/>
                  <w:shd w:val="clear" w:color="auto" w:fill="FFFFFF"/>
                  <w:lang w:val="en-NZ"/>
                </w:rPr>
                <w:t>IEEE Transactions on Visualization and Computer Graphics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31</w:t>
              </w:r>
              <w:r w:rsidRPr="00E065F8">
                <w:rPr>
                  <w:rFonts w:ascii="Times New Roman" w:hAnsi="Times New Roman" w:cs="Times New Roman"/>
                  <w:color w:val="222222"/>
                  <w:sz w:val="24"/>
                  <w:szCs w:val="24"/>
                  <w:shd w:val="clear" w:color="auto" w:fill="FFFFFF"/>
                  <w:lang w:val="en-NZ"/>
                </w:rPr>
                <w:t xml:space="preserve">(1), 23–33. </w:t>
              </w:r>
            </w:p>
            <w:p w14:paraId="485194CF" w14:textId="6F20ABE9"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Martin, P.-E., Benois-Pineau, J., Péteri, R., &amp; </w:t>
              </w:r>
              <w:proofErr w:type="spellStart"/>
              <w:r w:rsidRPr="00E065F8">
                <w:rPr>
                  <w:rFonts w:ascii="Times New Roman" w:hAnsi="Times New Roman" w:cs="Times New Roman"/>
                  <w:color w:val="222222"/>
                  <w:sz w:val="24"/>
                  <w:szCs w:val="24"/>
                  <w:shd w:val="clear" w:color="auto" w:fill="FFFFFF"/>
                  <w:lang w:val="en-NZ"/>
                </w:rPr>
                <w:t>Morlier</w:t>
              </w:r>
              <w:proofErr w:type="spellEnd"/>
              <w:r w:rsidRPr="00E065F8">
                <w:rPr>
                  <w:rFonts w:ascii="Times New Roman" w:hAnsi="Times New Roman" w:cs="Times New Roman"/>
                  <w:color w:val="222222"/>
                  <w:sz w:val="24"/>
                  <w:szCs w:val="24"/>
                  <w:shd w:val="clear" w:color="auto" w:fill="FFFFFF"/>
                  <w:lang w:val="en-NZ"/>
                </w:rPr>
                <w:t xml:space="preserve">, J. (2021). Three-Stream 3D/1D CNN for Fine-Grained Action Classification and Segmentation in Table Tennis. </w:t>
              </w:r>
              <w:del w:id="1718" w:author="Wei Qi Yan" w:date="2024-12-18T19:42:00Z" w16du:dateUtc="2024-12-18T06:42:00Z">
                <w:r w:rsidRPr="00E065F8" w:rsidDel="008C68B0">
                  <w:rPr>
                    <w:rFonts w:ascii="Times New Roman" w:hAnsi="Times New Roman" w:cs="Times New Roman"/>
                    <w:i/>
                    <w:iCs/>
                    <w:color w:val="222222"/>
                    <w:sz w:val="24"/>
                    <w:szCs w:val="24"/>
                    <w:shd w:val="clear" w:color="auto" w:fill="FFFFFF"/>
                    <w:lang w:val="en-NZ"/>
                  </w:rPr>
                  <w:delText xml:space="preserve">Proceedings of the 4th </w:delText>
                </w:r>
              </w:del>
              <w:r w:rsidRPr="00E065F8">
                <w:rPr>
                  <w:rFonts w:ascii="Times New Roman" w:hAnsi="Times New Roman" w:cs="Times New Roman"/>
                  <w:i/>
                  <w:iCs/>
                  <w:color w:val="222222"/>
                  <w:sz w:val="24"/>
                  <w:szCs w:val="24"/>
                  <w:shd w:val="clear" w:color="auto" w:fill="FFFFFF"/>
                  <w:lang w:val="en-NZ"/>
                </w:rPr>
                <w:t>International Workshop on Multimedia Content Analysis in Sports</w:t>
              </w:r>
              <w:r w:rsidRPr="00E065F8">
                <w:rPr>
                  <w:rFonts w:ascii="Times New Roman" w:hAnsi="Times New Roman" w:cs="Times New Roman"/>
                  <w:color w:val="222222"/>
                  <w:sz w:val="24"/>
                  <w:szCs w:val="24"/>
                  <w:shd w:val="clear" w:color="auto" w:fill="FFFFFF"/>
                  <w:lang w:val="en-NZ"/>
                </w:rPr>
                <w:t xml:space="preserve">, 35–41. </w:t>
              </w:r>
            </w:p>
            <w:p w14:paraId="7CC6AA01" w14:textId="4EC56738"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Nasution, U., Nasution, M. A. H., Habibi, M. I., Tahira, W. L. A., &amp; </w:t>
              </w:r>
              <w:proofErr w:type="spellStart"/>
              <w:r w:rsidRPr="00E065F8">
                <w:rPr>
                  <w:rFonts w:ascii="Times New Roman" w:hAnsi="Times New Roman" w:cs="Times New Roman"/>
                  <w:color w:val="222222"/>
                  <w:sz w:val="24"/>
                  <w:szCs w:val="24"/>
                  <w:shd w:val="clear" w:color="auto" w:fill="FFFFFF"/>
                  <w:lang w:val="en-NZ"/>
                </w:rPr>
                <w:t>Ridoh</w:t>
              </w:r>
              <w:proofErr w:type="spellEnd"/>
              <w:r w:rsidRPr="00E065F8">
                <w:rPr>
                  <w:rFonts w:ascii="Times New Roman" w:hAnsi="Times New Roman" w:cs="Times New Roman"/>
                  <w:color w:val="222222"/>
                  <w:sz w:val="24"/>
                  <w:szCs w:val="24"/>
                  <w:shd w:val="clear" w:color="auto" w:fill="FFFFFF"/>
                  <w:lang w:val="en-NZ"/>
                </w:rPr>
                <w:t xml:space="preserve">, M. (2024). Analysis of the Development of Regulations and Policies in the World of Table Tennis: A Literature Study Approach. </w:t>
              </w:r>
              <w:r w:rsidRPr="00E065F8">
                <w:rPr>
                  <w:rFonts w:ascii="Times New Roman" w:hAnsi="Times New Roman" w:cs="Times New Roman"/>
                  <w:i/>
                  <w:iCs/>
                  <w:color w:val="222222"/>
                  <w:sz w:val="24"/>
                  <w:szCs w:val="24"/>
                  <w:shd w:val="clear" w:color="auto" w:fill="FFFFFF"/>
                  <w:lang w:val="en-NZ"/>
                </w:rPr>
                <w:t>Journal Coaching Education Sports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5</w:t>
              </w:r>
              <w:r w:rsidRPr="00E065F8">
                <w:rPr>
                  <w:rFonts w:ascii="Times New Roman" w:hAnsi="Times New Roman" w:cs="Times New Roman"/>
                  <w:color w:val="222222"/>
                  <w:sz w:val="24"/>
                  <w:szCs w:val="24"/>
                  <w:shd w:val="clear" w:color="auto" w:fill="FFFFFF"/>
                  <w:lang w:val="en-NZ"/>
                </w:rPr>
                <w:t>(1), 25–32.</w:t>
              </w:r>
            </w:p>
            <w:p w14:paraId="6C74DC46" w14:textId="19038E1C" w:rsidR="00300D2B" w:rsidRPr="00E065F8" w:rsidDel="00744EFE" w:rsidRDefault="00300D2B" w:rsidP="00300D2B">
              <w:pPr>
                <w:spacing w:before="240" w:after="240" w:line="360" w:lineRule="auto"/>
                <w:ind w:left="851" w:hanging="851"/>
                <w:rPr>
                  <w:del w:id="1719" w:author="Wei Qi Yan" w:date="2024-12-18T19:42:00Z" w16du:dateUtc="2024-12-18T06:42:00Z"/>
                  <w:rFonts w:ascii="Times New Roman" w:hAnsi="Times New Roman" w:cs="Times New Roman"/>
                  <w:color w:val="222222"/>
                  <w:sz w:val="24"/>
                  <w:szCs w:val="24"/>
                  <w:shd w:val="clear" w:color="auto" w:fill="FFFFFF"/>
                  <w:lang w:val="en-NZ"/>
                </w:rPr>
              </w:pPr>
              <w:del w:id="1720" w:author="Wei Qi Yan" w:date="2024-12-18T19:42:00Z" w16du:dateUtc="2024-12-18T06:42:00Z">
                <w:r w:rsidRPr="00E065F8" w:rsidDel="00744EFE">
                  <w:rPr>
                    <w:rFonts w:ascii="Times New Roman" w:hAnsi="Times New Roman" w:cs="Times New Roman"/>
                    <w:i/>
                    <w:iCs/>
                    <w:color w:val="222222"/>
                    <w:sz w:val="24"/>
                    <w:szCs w:val="24"/>
                    <w:shd w:val="clear" w:color="auto" w:fill="FFFFFF"/>
                    <w:lang w:val="en-NZ"/>
                  </w:rPr>
                  <w:lastRenderedPageBreak/>
                  <w:delText>Obsproject/obs-studio</w:delText>
                </w:r>
                <w:r w:rsidRPr="00E065F8" w:rsidDel="00744EFE">
                  <w:rPr>
                    <w:rFonts w:ascii="Times New Roman" w:hAnsi="Times New Roman" w:cs="Times New Roman"/>
                    <w:color w:val="222222"/>
                    <w:sz w:val="24"/>
                    <w:szCs w:val="24"/>
                    <w:shd w:val="clear" w:color="auto" w:fill="FFFFFF"/>
                    <w:lang w:val="en-NZ"/>
                  </w:rPr>
                  <w:delText>. (2024). [C]. OBS Project. https://github.com/obsproject/obs-studio (Original work published 2013)</w:delText>
                </w:r>
              </w:del>
            </w:p>
            <w:p w14:paraId="5A3369A1" w14:textId="0DDBF053" w:rsidR="00300D2B" w:rsidRPr="00E065F8" w:rsidDel="00201C3F" w:rsidRDefault="00300D2B" w:rsidP="00300D2B">
              <w:pPr>
                <w:spacing w:before="240" w:after="240" w:line="360" w:lineRule="auto"/>
                <w:ind w:left="851" w:hanging="851"/>
                <w:rPr>
                  <w:del w:id="1721" w:author="Wei Qi Yan" w:date="2024-12-18T19:42:00Z" w16du:dateUtc="2024-12-18T06:42:00Z"/>
                  <w:rFonts w:ascii="Times New Roman" w:hAnsi="Times New Roman" w:cs="Times New Roman"/>
                  <w:color w:val="222222"/>
                  <w:sz w:val="24"/>
                  <w:szCs w:val="24"/>
                  <w:shd w:val="clear" w:color="auto" w:fill="FFFFFF"/>
                  <w:lang w:val="en-NZ"/>
                </w:rPr>
              </w:pPr>
              <w:del w:id="1722" w:author="Wei Qi Yan" w:date="2024-12-18T19:42:00Z" w16du:dateUtc="2024-12-18T06:42:00Z">
                <w:r w:rsidRPr="00E065F8" w:rsidDel="00201C3F">
                  <w:rPr>
                    <w:rFonts w:ascii="Times New Roman" w:hAnsi="Times New Roman" w:cs="Times New Roman"/>
                    <w:i/>
                    <w:iCs/>
                    <w:color w:val="222222"/>
                    <w:sz w:val="24"/>
                    <w:szCs w:val="24"/>
                    <w:shd w:val="clear" w:color="auto" w:fill="FFFFFF"/>
                    <w:lang w:val="en-NZ"/>
                  </w:rPr>
                  <w:delText>Open-webui/open-webui</w:delText>
                </w:r>
                <w:r w:rsidRPr="00E065F8" w:rsidDel="00201C3F">
                  <w:rPr>
                    <w:rFonts w:ascii="Times New Roman" w:hAnsi="Times New Roman" w:cs="Times New Roman"/>
                    <w:color w:val="222222"/>
                    <w:sz w:val="24"/>
                    <w:szCs w:val="24"/>
                    <w:shd w:val="clear" w:color="auto" w:fill="FFFFFF"/>
                    <w:lang w:val="en-NZ"/>
                  </w:rPr>
                  <w:delText>. (2024). [Svelte]. Open WebUI. https://github.com/open-webui/open-webui (Original work published 2023)</w:delText>
                </w:r>
              </w:del>
            </w:p>
            <w:p w14:paraId="01683D9A" w14:textId="4D455844"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Poliakov, A., </w:t>
              </w:r>
              <w:proofErr w:type="spellStart"/>
              <w:r w:rsidRPr="00E065F8">
                <w:rPr>
                  <w:rFonts w:ascii="Times New Roman" w:hAnsi="Times New Roman" w:cs="Times New Roman"/>
                  <w:color w:val="222222"/>
                  <w:sz w:val="24"/>
                  <w:szCs w:val="24"/>
                  <w:shd w:val="clear" w:color="auto" w:fill="FFFFFF"/>
                  <w:lang w:val="en-NZ"/>
                </w:rPr>
                <w:t>Marraud</w:t>
              </w:r>
              <w:proofErr w:type="spellEnd"/>
              <w:r w:rsidRPr="00E065F8">
                <w:rPr>
                  <w:rFonts w:ascii="Times New Roman" w:hAnsi="Times New Roman" w:cs="Times New Roman"/>
                  <w:color w:val="222222"/>
                  <w:sz w:val="24"/>
                  <w:szCs w:val="24"/>
                  <w:shd w:val="clear" w:color="auto" w:fill="FFFFFF"/>
                  <w:lang w:val="en-NZ"/>
                </w:rPr>
                <w:t xml:space="preserve">, D., </w:t>
              </w:r>
              <w:proofErr w:type="spellStart"/>
              <w:r w:rsidRPr="00E065F8">
                <w:rPr>
                  <w:rFonts w:ascii="Times New Roman" w:hAnsi="Times New Roman" w:cs="Times New Roman"/>
                  <w:color w:val="222222"/>
                  <w:sz w:val="24"/>
                  <w:szCs w:val="24"/>
                  <w:shd w:val="clear" w:color="auto" w:fill="FFFFFF"/>
                  <w:lang w:val="en-NZ"/>
                </w:rPr>
                <w:t>Reithler</w:t>
              </w:r>
              <w:proofErr w:type="spellEnd"/>
              <w:r w:rsidRPr="00E065F8">
                <w:rPr>
                  <w:rFonts w:ascii="Times New Roman" w:hAnsi="Times New Roman" w:cs="Times New Roman"/>
                  <w:color w:val="222222"/>
                  <w:sz w:val="24"/>
                  <w:szCs w:val="24"/>
                  <w:shd w:val="clear" w:color="auto" w:fill="FFFFFF"/>
                  <w:lang w:val="en-NZ"/>
                </w:rPr>
                <w:t xml:space="preserve">, L., &amp; </w:t>
              </w:r>
              <w:proofErr w:type="spellStart"/>
              <w:r w:rsidRPr="00E065F8">
                <w:rPr>
                  <w:rFonts w:ascii="Times New Roman" w:hAnsi="Times New Roman" w:cs="Times New Roman"/>
                  <w:color w:val="222222"/>
                  <w:sz w:val="24"/>
                  <w:szCs w:val="24"/>
                  <w:shd w:val="clear" w:color="auto" w:fill="FFFFFF"/>
                  <w:lang w:val="en-NZ"/>
                </w:rPr>
                <w:t>Chatain</w:t>
              </w:r>
              <w:proofErr w:type="spellEnd"/>
              <w:r w:rsidRPr="00E065F8">
                <w:rPr>
                  <w:rFonts w:ascii="Times New Roman" w:hAnsi="Times New Roman" w:cs="Times New Roman"/>
                  <w:color w:val="222222"/>
                  <w:sz w:val="24"/>
                  <w:szCs w:val="24"/>
                  <w:shd w:val="clear" w:color="auto" w:fill="FFFFFF"/>
                  <w:lang w:val="en-NZ"/>
                </w:rPr>
                <w:t xml:space="preserve">, C. (2010). Physics </w:t>
              </w:r>
              <w:r w:rsidR="00A50BBF" w:rsidRPr="00E065F8">
                <w:rPr>
                  <w:rFonts w:ascii="Times New Roman" w:hAnsi="Times New Roman" w:cs="Times New Roman"/>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ased 3D </w:t>
              </w:r>
              <w:r w:rsidR="00A50BBF" w:rsidRPr="00E065F8">
                <w:rPr>
                  <w:rFonts w:ascii="Times New Roman" w:hAnsi="Times New Roman" w:cs="Times New Roman"/>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all </w:t>
              </w:r>
              <w:r w:rsidR="00A50BBF"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racking for </w:t>
              </w:r>
              <w:r w:rsidR="00A50BBF"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w:t>
              </w:r>
              <w:r w:rsidR="00A50BBF" w:rsidRPr="00E065F8">
                <w:rPr>
                  <w:rFonts w:ascii="Times New Roman" w:hAnsi="Times New Roman" w:cs="Times New Roman"/>
                  <w:color w:val="222222"/>
                  <w:sz w:val="24"/>
                  <w:szCs w:val="24"/>
                  <w:shd w:val="clear" w:color="auto" w:fill="FFFFFF"/>
                  <w:lang w:val="en-NZ"/>
                </w:rPr>
                <w:t>V</w:t>
              </w:r>
              <w:r w:rsidRPr="00E065F8">
                <w:rPr>
                  <w:rFonts w:ascii="Times New Roman" w:hAnsi="Times New Roman" w:cs="Times New Roman"/>
                  <w:color w:val="222222"/>
                  <w:sz w:val="24"/>
                  <w:szCs w:val="24"/>
                  <w:shd w:val="clear" w:color="auto" w:fill="FFFFFF"/>
                  <w:lang w:val="en-NZ"/>
                </w:rPr>
                <w:t xml:space="preserve">ideos. </w:t>
              </w:r>
              <w:del w:id="1723" w:author="Wei Qi Yan" w:date="2024-12-18T19:42:00Z" w16du:dateUtc="2024-12-18T06:42:00Z">
                <w:r w:rsidRPr="00E065F8" w:rsidDel="00130BD0">
                  <w:rPr>
                    <w:rFonts w:ascii="Times New Roman" w:hAnsi="Times New Roman" w:cs="Times New Roman"/>
                    <w:i/>
                    <w:iCs/>
                    <w:color w:val="222222"/>
                    <w:sz w:val="24"/>
                    <w:szCs w:val="24"/>
                    <w:shd w:val="clear" w:color="auto" w:fill="FFFFFF"/>
                    <w:lang w:val="en-NZ"/>
                  </w:rPr>
                  <w:delText xml:space="preserve">2010 </w:delText>
                </w:r>
              </w:del>
              <w:r w:rsidRPr="00E065F8">
                <w:rPr>
                  <w:rFonts w:ascii="Times New Roman" w:hAnsi="Times New Roman" w:cs="Times New Roman"/>
                  <w:i/>
                  <w:iCs/>
                  <w:color w:val="222222"/>
                  <w:sz w:val="24"/>
                  <w:szCs w:val="24"/>
                  <w:shd w:val="clear" w:color="auto" w:fill="FFFFFF"/>
                  <w:lang w:val="en-NZ"/>
                </w:rPr>
                <w:t>International Workshop on Content Based Multimedia Indexing (CBMI)</w:t>
              </w:r>
              <w:r w:rsidRPr="00E065F8">
                <w:rPr>
                  <w:rFonts w:ascii="Times New Roman" w:hAnsi="Times New Roman" w:cs="Times New Roman"/>
                  <w:color w:val="222222"/>
                  <w:sz w:val="24"/>
                  <w:szCs w:val="24"/>
                  <w:shd w:val="clear" w:color="auto" w:fill="FFFFFF"/>
                  <w:lang w:val="en-NZ"/>
                </w:rPr>
                <w:t xml:space="preserve">, 1–6. </w:t>
              </w:r>
            </w:p>
            <w:p w14:paraId="170FF6F1" w14:textId="64C0B35B"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E065F8">
                <w:rPr>
                  <w:rFonts w:ascii="Times New Roman" w:hAnsi="Times New Roman" w:cs="Times New Roman"/>
                  <w:color w:val="222222"/>
                  <w:sz w:val="24"/>
                  <w:szCs w:val="24"/>
                  <w:shd w:val="clear" w:color="auto" w:fill="FFFFFF"/>
                  <w:lang w:val="en-NZ"/>
                </w:rPr>
                <w:t>Poolton</w:t>
              </w:r>
              <w:proofErr w:type="spellEnd"/>
              <w:r w:rsidRPr="00E065F8">
                <w:rPr>
                  <w:rFonts w:ascii="Times New Roman" w:hAnsi="Times New Roman" w:cs="Times New Roman"/>
                  <w:color w:val="222222"/>
                  <w:sz w:val="24"/>
                  <w:szCs w:val="24"/>
                  <w:shd w:val="clear" w:color="auto" w:fill="FFFFFF"/>
                  <w:lang w:val="en-NZ"/>
                </w:rPr>
                <w:t xml:space="preserve">, J. M., Masters, R. S. W., &amp; Maxwell, J. P. (2006). The </w:t>
              </w:r>
              <w:r w:rsidR="00A50BBF" w:rsidRPr="00E065F8">
                <w:rPr>
                  <w:rFonts w:ascii="Times New Roman" w:hAnsi="Times New Roman" w:cs="Times New Roman"/>
                  <w:color w:val="222222"/>
                  <w:sz w:val="24"/>
                  <w:szCs w:val="24"/>
                  <w:shd w:val="clear" w:color="auto" w:fill="FFFFFF"/>
                  <w:lang w:val="en-NZ"/>
                </w:rPr>
                <w:t>I</w:t>
              </w:r>
              <w:r w:rsidRPr="00E065F8">
                <w:rPr>
                  <w:rFonts w:ascii="Times New Roman" w:hAnsi="Times New Roman" w:cs="Times New Roman"/>
                  <w:color w:val="222222"/>
                  <w:sz w:val="24"/>
                  <w:szCs w:val="24"/>
                  <w:shd w:val="clear" w:color="auto" w:fill="FFFFFF"/>
                  <w:lang w:val="en-NZ"/>
                </w:rPr>
                <w:t xml:space="preserve">nfluence of </w:t>
              </w:r>
              <w:r w:rsidR="00A50BBF" w:rsidRPr="00E065F8">
                <w:rPr>
                  <w:rFonts w:ascii="Times New Roman" w:hAnsi="Times New Roman" w:cs="Times New Roman"/>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nalogy </w:t>
              </w:r>
              <w:r w:rsidR="00A50BBF"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earning on </w:t>
              </w:r>
              <w:r w:rsidR="00A50BBF" w:rsidRPr="00E065F8">
                <w:rPr>
                  <w:rFonts w:ascii="Times New Roman" w:hAnsi="Times New Roman" w:cs="Times New Roman"/>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ecision-making in </w:t>
              </w:r>
              <w:r w:rsidR="00A544C4"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able </w:t>
              </w:r>
              <w:r w:rsidR="00A544C4"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Evidence from behavioural data. </w:t>
              </w:r>
              <w:r w:rsidRPr="00E065F8">
                <w:rPr>
                  <w:rFonts w:ascii="Times New Roman" w:hAnsi="Times New Roman" w:cs="Times New Roman"/>
                  <w:i/>
                  <w:iCs/>
                  <w:color w:val="222222"/>
                  <w:sz w:val="24"/>
                  <w:szCs w:val="24"/>
                  <w:shd w:val="clear" w:color="auto" w:fill="FFFFFF"/>
                  <w:lang w:val="en-NZ"/>
                </w:rPr>
                <w:t>Psychology of Sport and Exercise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7</w:t>
              </w:r>
              <w:r w:rsidRPr="00E065F8">
                <w:rPr>
                  <w:rFonts w:ascii="Times New Roman" w:hAnsi="Times New Roman" w:cs="Times New Roman"/>
                  <w:color w:val="222222"/>
                  <w:sz w:val="24"/>
                  <w:szCs w:val="24"/>
                  <w:shd w:val="clear" w:color="auto" w:fill="FFFFFF"/>
                  <w:lang w:val="en-NZ"/>
                </w:rPr>
                <w:t xml:space="preserve">(6), 677–688. </w:t>
              </w:r>
            </w:p>
            <w:p w14:paraId="2C5A15A9" w14:textId="60DE4D40"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Raab, M., Masters, R. S. W., &amp; Maxwell, J. P. (2005). Improving the ‘</w:t>
              </w:r>
              <w:del w:id="1724" w:author="Wei Qi Yan" w:date="2024-12-18T19:43:00Z" w16du:dateUtc="2024-12-18T06:43:00Z">
                <w:r w:rsidRPr="00E065F8" w:rsidDel="00CE54DF">
                  <w:rPr>
                    <w:rFonts w:ascii="Times New Roman" w:hAnsi="Times New Roman" w:cs="Times New Roman"/>
                    <w:color w:val="222222"/>
                    <w:sz w:val="24"/>
                    <w:szCs w:val="24"/>
                    <w:shd w:val="clear" w:color="auto" w:fill="FFFFFF"/>
                    <w:lang w:val="en-NZ"/>
                  </w:rPr>
                  <w:delText xml:space="preserve">how’ </w:delText>
                </w:r>
              </w:del>
              <w:ins w:id="1725" w:author="Wei Qi Yan" w:date="2024-12-18T19:43:00Z" w16du:dateUtc="2024-12-18T06:43:00Z">
                <w:r w:rsidR="00CE54DF">
                  <w:rPr>
                    <w:rFonts w:ascii="Times New Roman" w:hAnsi="Times New Roman" w:cs="Times New Roman"/>
                    <w:color w:val="222222"/>
                    <w:sz w:val="24"/>
                    <w:szCs w:val="24"/>
                    <w:shd w:val="clear" w:color="auto" w:fill="FFFFFF"/>
                    <w:lang w:val="en-NZ"/>
                  </w:rPr>
                  <w:t>H</w:t>
                </w:r>
                <w:r w:rsidR="00CE54DF" w:rsidRPr="00E065F8">
                  <w:rPr>
                    <w:rFonts w:ascii="Times New Roman" w:hAnsi="Times New Roman" w:cs="Times New Roman"/>
                    <w:color w:val="222222"/>
                    <w:sz w:val="24"/>
                    <w:szCs w:val="24"/>
                    <w:shd w:val="clear" w:color="auto" w:fill="FFFFFF"/>
                    <w:lang w:val="en-NZ"/>
                  </w:rPr>
                  <w:t xml:space="preserve">ow’ </w:t>
                </w:r>
              </w:ins>
              <w:r w:rsidRPr="00E065F8">
                <w:rPr>
                  <w:rFonts w:ascii="Times New Roman" w:hAnsi="Times New Roman" w:cs="Times New Roman"/>
                  <w:color w:val="222222"/>
                  <w:sz w:val="24"/>
                  <w:szCs w:val="24"/>
                  <w:shd w:val="clear" w:color="auto" w:fill="FFFFFF"/>
                  <w:lang w:val="en-NZ"/>
                </w:rPr>
                <w:t>and ‘</w:t>
              </w:r>
              <w:del w:id="1726" w:author="Wei Qi Yan" w:date="2024-12-18T19:43:00Z" w16du:dateUtc="2024-12-18T06:43:00Z">
                <w:r w:rsidRPr="00E065F8" w:rsidDel="00CE54DF">
                  <w:rPr>
                    <w:rFonts w:ascii="Times New Roman" w:hAnsi="Times New Roman" w:cs="Times New Roman"/>
                    <w:color w:val="222222"/>
                    <w:sz w:val="24"/>
                    <w:szCs w:val="24"/>
                    <w:shd w:val="clear" w:color="auto" w:fill="FFFFFF"/>
                    <w:lang w:val="en-NZ"/>
                  </w:rPr>
                  <w:delText xml:space="preserve">what’ </w:delText>
                </w:r>
              </w:del>
              <w:ins w:id="1727" w:author="Wei Qi Yan" w:date="2024-12-18T19:43:00Z" w16du:dateUtc="2024-12-18T06:43:00Z">
                <w:r w:rsidR="00CE54DF">
                  <w:rPr>
                    <w:rFonts w:ascii="Times New Roman" w:hAnsi="Times New Roman" w:cs="Times New Roman"/>
                    <w:color w:val="222222"/>
                    <w:sz w:val="24"/>
                    <w:szCs w:val="24"/>
                    <w:shd w:val="clear" w:color="auto" w:fill="FFFFFF"/>
                    <w:lang w:val="en-NZ"/>
                  </w:rPr>
                  <w:t>W</w:t>
                </w:r>
                <w:r w:rsidR="00CE54DF" w:rsidRPr="00E065F8">
                  <w:rPr>
                    <w:rFonts w:ascii="Times New Roman" w:hAnsi="Times New Roman" w:cs="Times New Roman"/>
                    <w:color w:val="222222"/>
                    <w:sz w:val="24"/>
                    <w:szCs w:val="24"/>
                    <w:shd w:val="clear" w:color="auto" w:fill="FFFFFF"/>
                    <w:lang w:val="en-NZ"/>
                  </w:rPr>
                  <w:t xml:space="preserve">hat’ </w:t>
                </w:r>
              </w:ins>
              <w:r w:rsidR="00A544C4" w:rsidRPr="00E065F8">
                <w:rPr>
                  <w:rFonts w:ascii="Times New Roman" w:hAnsi="Times New Roman" w:cs="Times New Roman"/>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ecisions of </w:t>
              </w:r>
              <w:r w:rsidR="00A544C4" w:rsidRPr="00E065F8">
                <w:rPr>
                  <w:rFonts w:ascii="Times New Roman" w:hAnsi="Times New Roman" w:cs="Times New Roman"/>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lite </w:t>
              </w:r>
              <w:r w:rsidR="00A544C4"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able </w:t>
              </w:r>
              <w:r w:rsidR="00A544C4"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w:t>
              </w:r>
              <w:r w:rsidR="00A544C4" w:rsidRPr="00E065F8">
                <w:rPr>
                  <w:rFonts w:ascii="Times New Roman" w:hAnsi="Times New Roman" w:cs="Times New Roman"/>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layers. </w:t>
              </w:r>
              <w:r w:rsidRPr="00E065F8">
                <w:rPr>
                  <w:rFonts w:ascii="Times New Roman" w:hAnsi="Times New Roman" w:cs="Times New Roman"/>
                  <w:i/>
                  <w:iCs/>
                  <w:color w:val="222222"/>
                  <w:sz w:val="24"/>
                  <w:szCs w:val="24"/>
                  <w:shd w:val="clear" w:color="auto" w:fill="FFFFFF"/>
                  <w:lang w:val="en-NZ"/>
                </w:rPr>
                <w:t>Human Movement Science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24</w:t>
              </w:r>
              <w:r w:rsidRPr="00E065F8">
                <w:rPr>
                  <w:rFonts w:ascii="Times New Roman" w:hAnsi="Times New Roman" w:cs="Times New Roman"/>
                  <w:color w:val="222222"/>
                  <w:sz w:val="24"/>
                  <w:szCs w:val="24"/>
                  <w:shd w:val="clear" w:color="auto" w:fill="FFFFFF"/>
                  <w:lang w:val="en-NZ"/>
                </w:rPr>
                <w:t>(3), 326–344.</w:t>
              </w:r>
            </w:p>
            <w:p w14:paraId="16FDCB77" w14:textId="2ECBF971"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Radford, A., Kim, J. W., Hallacy, C., Ramesh, A., Goh, G., Agarwal, S., Sastry, G., Askell, A., Mishkin, P., Clark, J., Krueger, G., &amp; </w:t>
              </w:r>
              <w:proofErr w:type="spellStart"/>
              <w:r w:rsidRPr="00E065F8">
                <w:rPr>
                  <w:rFonts w:ascii="Times New Roman" w:hAnsi="Times New Roman" w:cs="Times New Roman"/>
                  <w:color w:val="222222"/>
                  <w:sz w:val="24"/>
                  <w:szCs w:val="24"/>
                  <w:shd w:val="clear" w:color="auto" w:fill="FFFFFF"/>
                  <w:lang w:val="en-NZ"/>
                </w:rPr>
                <w:t>Sutskever</w:t>
              </w:r>
              <w:proofErr w:type="spellEnd"/>
              <w:r w:rsidRPr="00E065F8">
                <w:rPr>
                  <w:rFonts w:ascii="Times New Roman" w:hAnsi="Times New Roman" w:cs="Times New Roman"/>
                  <w:color w:val="222222"/>
                  <w:sz w:val="24"/>
                  <w:szCs w:val="24"/>
                  <w:shd w:val="clear" w:color="auto" w:fill="FFFFFF"/>
                  <w:lang w:val="en-NZ"/>
                </w:rPr>
                <w:t>, I. (2021). 01-</w:t>
              </w:r>
              <w:del w:id="1728" w:author="Wei Qi Yan" w:date="2024-12-18T19:43:00Z" w16du:dateUtc="2024-12-18T06:43:00Z">
                <w:r w:rsidRPr="00E065F8" w:rsidDel="00FA0B03">
                  <w:rPr>
                    <w:rFonts w:ascii="Times New Roman" w:hAnsi="Times New Roman" w:cs="Times New Roman"/>
                    <w:color w:val="222222"/>
                    <w:sz w:val="24"/>
                    <w:szCs w:val="24"/>
                    <w:shd w:val="clear" w:color="auto" w:fill="FFFFFF"/>
                    <w:lang w:val="en-NZ"/>
                  </w:rPr>
                  <w:delText>clip</w:delText>
                </w:r>
              </w:del>
              <w:ins w:id="1729" w:author="Wei Qi Yan" w:date="2024-12-18T19:43:00Z" w16du:dateUtc="2024-12-18T06:43:00Z">
                <w:r w:rsidR="00FA0B03">
                  <w:rPr>
                    <w:rFonts w:ascii="Times New Roman" w:hAnsi="Times New Roman" w:cs="Times New Roman"/>
                    <w:color w:val="222222"/>
                    <w:sz w:val="24"/>
                    <w:szCs w:val="24"/>
                    <w:shd w:val="clear" w:color="auto" w:fill="FFFFFF"/>
                    <w:lang w:val="en-NZ"/>
                  </w:rPr>
                  <w:t>C</w:t>
                </w:r>
                <w:r w:rsidR="00FA0B03" w:rsidRPr="00E065F8">
                  <w:rPr>
                    <w:rFonts w:ascii="Times New Roman" w:hAnsi="Times New Roman" w:cs="Times New Roman"/>
                    <w:color w:val="222222"/>
                    <w:sz w:val="24"/>
                    <w:szCs w:val="24"/>
                    <w:shd w:val="clear" w:color="auto" w:fill="FFFFFF"/>
                    <w:lang w:val="en-NZ"/>
                  </w:rPr>
                  <w:t>lip</w:t>
                </w:r>
              </w:ins>
              <w:r w:rsidRPr="00E065F8">
                <w:rPr>
                  <w:rFonts w:ascii="Times New Roman" w:hAnsi="Times New Roman" w:cs="Times New Roman"/>
                  <w:color w:val="222222"/>
                  <w:sz w:val="24"/>
                  <w:szCs w:val="24"/>
                  <w:shd w:val="clear" w:color="auto" w:fill="FFFFFF"/>
                  <w:lang w:val="en-NZ"/>
                </w:rPr>
                <w:t>-Learning Transferable Visual Models From Natural Language Supervision.</w:t>
              </w:r>
              <w:del w:id="1730" w:author="Wei Qi Yan" w:date="2024-12-18T19:43:00Z" w16du:dateUtc="2024-12-18T06:43:00Z">
                <w:r w:rsidRPr="00E065F8" w:rsidDel="00C677AE">
                  <w:rPr>
                    <w:rFonts w:ascii="Times New Roman" w:hAnsi="Times New Roman" w:cs="Times New Roman"/>
                    <w:color w:val="222222"/>
                    <w:sz w:val="24"/>
                    <w:szCs w:val="24"/>
                    <w:shd w:val="clear" w:color="auto" w:fill="FFFFFF"/>
                    <w:lang w:val="en-NZ"/>
                  </w:rPr>
                  <w:delText xml:space="preserve"> </w:delText>
                </w:r>
                <w:r w:rsidRPr="00E065F8" w:rsidDel="00C677AE">
                  <w:rPr>
                    <w:rFonts w:ascii="Times New Roman" w:hAnsi="Times New Roman" w:cs="Times New Roman"/>
                    <w:i/>
                    <w:iCs/>
                    <w:color w:val="222222"/>
                    <w:sz w:val="24"/>
                    <w:szCs w:val="24"/>
                    <w:shd w:val="clear" w:color="auto" w:fill="FFFFFF"/>
                    <w:lang w:val="en-NZ"/>
                  </w:rPr>
                  <w:delText xml:space="preserve">Proceedings of the </w:delText>
                </w:r>
              </w:del>
              <w:ins w:id="1731" w:author="Wei Qi Yan" w:date="2024-12-18T19:43:00Z" w16du:dateUtc="2024-12-18T06:43:00Z">
                <w:r w:rsidR="00C677AE">
                  <w:rPr>
                    <w:rFonts w:ascii="Times New Roman" w:hAnsi="Times New Roman" w:cs="Times New Roman"/>
                    <w:i/>
                    <w:iCs/>
                    <w:color w:val="222222"/>
                    <w:sz w:val="24"/>
                    <w:szCs w:val="24"/>
                    <w:shd w:val="clear" w:color="auto" w:fill="FFFFFF"/>
                    <w:lang w:val="en-NZ"/>
                  </w:rPr>
                  <w:t xml:space="preserve"> </w:t>
                </w:r>
              </w:ins>
              <w:del w:id="1732" w:author="Wei Qi Yan" w:date="2024-12-18T19:43:00Z" w16du:dateUtc="2024-12-18T06:43:00Z">
                <w:r w:rsidRPr="00E065F8" w:rsidDel="00C677AE">
                  <w:rPr>
                    <w:rFonts w:ascii="Times New Roman" w:hAnsi="Times New Roman" w:cs="Times New Roman"/>
                    <w:i/>
                    <w:iCs/>
                    <w:color w:val="222222"/>
                    <w:sz w:val="24"/>
                    <w:szCs w:val="24"/>
                    <w:shd w:val="clear" w:color="auto" w:fill="FFFFFF"/>
                    <w:lang w:val="en-NZ"/>
                  </w:rPr>
                  <w:delText xml:space="preserve">38th </w:delText>
                </w:r>
              </w:del>
              <w:r w:rsidRPr="00E065F8">
                <w:rPr>
                  <w:rFonts w:ascii="Times New Roman" w:hAnsi="Times New Roman" w:cs="Times New Roman"/>
                  <w:i/>
                  <w:iCs/>
                  <w:color w:val="222222"/>
                  <w:sz w:val="24"/>
                  <w:szCs w:val="24"/>
                  <w:shd w:val="clear" w:color="auto" w:fill="FFFFFF"/>
                  <w:lang w:val="en-NZ"/>
                </w:rPr>
                <w:t>International Conference on Machine Learning</w:t>
              </w:r>
              <w:r w:rsidRPr="00E065F8">
                <w:rPr>
                  <w:rFonts w:ascii="Times New Roman" w:hAnsi="Times New Roman" w:cs="Times New Roman"/>
                  <w:color w:val="222222"/>
                  <w:sz w:val="24"/>
                  <w:szCs w:val="24"/>
                  <w:shd w:val="clear" w:color="auto" w:fill="FFFFFF"/>
                  <w:lang w:val="en-NZ"/>
                </w:rPr>
                <w:t>, 8748–8763.</w:t>
              </w:r>
            </w:p>
            <w:p w14:paraId="5EF47807" w14:textId="361A7AD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Schilling, A., Anurathan, J., Mühlberger, J., Gerschner, F., </w:t>
              </w:r>
              <w:proofErr w:type="spellStart"/>
              <w:r w:rsidRPr="00E065F8">
                <w:rPr>
                  <w:rFonts w:ascii="Times New Roman" w:hAnsi="Times New Roman" w:cs="Times New Roman"/>
                  <w:color w:val="222222"/>
                  <w:sz w:val="24"/>
                  <w:szCs w:val="24"/>
                  <w:shd w:val="clear" w:color="auto" w:fill="FFFFFF"/>
                  <w:lang w:val="en-NZ"/>
                </w:rPr>
                <w:t>Rössle</w:t>
              </w:r>
              <w:proofErr w:type="spellEnd"/>
              <w:r w:rsidRPr="00E065F8">
                <w:rPr>
                  <w:rFonts w:ascii="Times New Roman" w:hAnsi="Times New Roman" w:cs="Times New Roman"/>
                  <w:color w:val="222222"/>
                  <w:sz w:val="24"/>
                  <w:szCs w:val="24"/>
                  <w:shd w:val="clear" w:color="auto" w:fill="FFFFFF"/>
                  <w:lang w:val="en-NZ"/>
                </w:rPr>
                <w:t xml:space="preserve">, M., </w:t>
              </w:r>
              <w:proofErr w:type="spellStart"/>
              <w:r w:rsidRPr="00E065F8">
                <w:rPr>
                  <w:rFonts w:ascii="Times New Roman" w:hAnsi="Times New Roman" w:cs="Times New Roman"/>
                  <w:color w:val="222222"/>
                  <w:sz w:val="24"/>
                  <w:szCs w:val="24"/>
                  <w:shd w:val="clear" w:color="auto" w:fill="FFFFFF"/>
                  <w:lang w:val="en-NZ"/>
                </w:rPr>
                <w:t>Theissler</w:t>
              </w:r>
              <w:proofErr w:type="spellEnd"/>
              <w:r w:rsidRPr="00E065F8">
                <w:rPr>
                  <w:rFonts w:ascii="Times New Roman" w:hAnsi="Times New Roman" w:cs="Times New Roman"/>
                  <w:color w:val="222222"/>
                  <w:sz w:val="24"/>
                  <w:szCs w:val="24"/>
                  <w:shd w:val="clear" w:color="auto" w:fill="FFFFFF"/>
                  <w:lang w:val="en-NZ"/>
                </w:rPr>
                <w:t xml:space="preserve">, A., &amp; Klaiber, M. (2024). Querying Football Matches for Event Data: Towards Using Large Language Models. In J. S. Dong, M. Izadi, &amp; Z. Hou (Eds.), </w:t>
              </w:r>
              <w:r w:rsidRPr="00E065F8">
                <w:rPr>
                  <w:rFonts w:ascii="Times New Roman" w:hAnsi="Times New Roman" w:cs="Times New Roman"/>
                  <w:i/>
                  <w:iCs/>
                  <w:color w:val="222222"/>
                  <w:sz w:val="24"/>
                  <w:szCs w:val="24"/>
                  <w:shd w:val="clear" w:color="auto" w:fill="FFFFFF"/>
                  <w:lang w:val="en-NZ"/>
                </w:rPr>
                <w:t>Sports Analytics</w:t>
              </w:r>
              <w:r w:rsidRPr="00E065F8">
                <w:rPr>
                  <w:rFonts w:ascii="Times New Roman" w:hAnsi="Times New Roman" w:cs="Times New Roman"/>
                  <w:color w:val="222222"/>
                  <w:sz w:val="24"/>
                  <w:szCs w:val="24"/>
                  <w:shd w:val="clear" w:color="auto" w:fill="FFFFFF"/>
                  <w:lang w:val="en-NZ"/>
                </w:rPr>
                <w:t xml:space="preserve"> (pp. 216–227). Springer Nature Switzerland. </w:t>
              </w:r>
            </w:p>
            <w:p w14:paraId="13C4B108" w14:textId="597DB78D" w:rsidR="00300D2B" w:rsidRPr="00E065F8" w:rsidDel="0065345D" w:rsidRDefault="00300D2B" w:rsidP="00AD4803">
              <w:pPr>
                <w:spacing w:before="240" w:after="240" w:line="360" w:lineRule="auto"/>
                <w:ind w:left="851" w:hanging="851"/>
                <w:rPr>
                  <w:del w:id="1733" w:author="Wei Qi Yan" w:date="2024-12-18T19:43:00Z" w16du:dateUtc="2024-12-18T06:43:00Z"/>
                  <w:rFonts w:ascii="Times New Roman" w:hAnsi="Times New Roman" w:cs="Times New Roman"/>
                  <w:color w:val="222222"/>
                  <w:sz w:val="24"/>
                  <w:szCs w:val="24"/>
                  <w:shd w:val="clear" w:color="auto" w:fill="FFFFFF"/>
                  <w:lang w:val="en-NZ"/>
                </w:rPr>
              </w:pPr>
              <w:del w:id="1734" w:author="Wei Qi Yan" w:date="2024-12-18T19:43:00Z" w16du:dateUtc="2024-12-18T06:43:00Z">
                <w:r w:rsidRPr="00E065F8" w:rsidDel="0065345D">
                  <w:rPr>
                    <w:rFonts w:ascii="Times New Roman" w:hAnsi="Times New Roman" w:cs="Times New Roman"/>
                    <w:color w:val="222222"/>
                    <w:sz w:val="24"/>
                    <w:szCs w:val="24"/>
                    <w:shd w:val="clear" w:color="auto" w:fill="FFFFFF"/>
                    <w:lang w:val="en-NZ"/>
                  </w:rPr>
                  <w:delText xml:space="preserve">Shi, L., Wang, L., Zhou, S., &amp; Hua, G. (2023a). </w:delText>
                </w:r>
                <w:r w:rsidRPr="00E065F8" w:rsidDel="0065345D">
                  <w:rPr>
                    <w:rFonts w:ascii="Times New Roman" w:hAnsi="Times New Roman" w:cs="Times New Roman"/>
                    <w:i/>
                    <w:iCs/>
                    <w:color w:val="222222"/>
                    <w:sz w:val="24"/>
                    <w:szCs w:val="24"/>
                    <w:shd w:val="clear" w:color="auto" w:fill="FFFFFF"/>
                    <w:lang w:val="en-NZ"/>
                  </w:rPr>
                  <w:delText>Trajectory Unified Transformer for Pedestrian Trajectory Prediction</w:delText>
                </w:r>
                <w:r w:rsidRPr="00E065F8" w:rsidDel="0065345D">
                  <w:rPr>
                    <w:rFonts w:ascii="Times New Roman" w:hAnsi="Times New Roman" w:cs="Times New Roman"/>
                    <w:color w:val="222222"/>
                    <w:sz w:val="24"/>
                    <w:szCs w:val="24"/>
                    <w:shd w:val="clear" w:color="auto" w:fill="FFFFFF"/>
                    <w:lang w:val="en-NZ"/>
                  </w:rPr>
                  <w:delText>. 9675–9684.</w:delText>
                </w:r>
              </w:del>
            </w:p>
            <w:p w14:paraId="7BC84703" w14:textId="79D9BBE0"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Tran, T.-D. (2024). </w:t>
              </w:r>
              <w:proofErr w:type="spellStart"/>
              <w:r w:rsidRPr="00E065F8">
                <w:rPr>
                  <w:rFonts w:ascii="Times New Roman" w:hAnsi="Times New Roman" w:cs="Times New Roman"/>
                  <w:color w:val="222222"/>
                  <w:sz w:val="24"/>
                  <w:szCs w:val="24"/>
                  <w:shd w:val="clear" w:color="auto" w:fill="FFFFFF"/>
                  <w:lang w:val="en-NZ"/>
                </w:rPr>
                <w:t>TTNet</w:t>
              </w:r>
              <w:proofErr w:type="spellEnd"/>
              <w:r w:rsidRPr="00E065F8">
                <w:rPr>
                  <w:rFonts w:ascii="Times New Roman" w:hAnsi="Times New Roman" w:cs="Times New Roman"/>
                  <w:color w:val="222222"/>
                  <w:sz w:val="24"/>
                  <w:szCs w:val="24"/>
                  <w:shd w:val="clear" w:color="auto" w:fill="FFFFFF"/>
                  <w:lang w:val="en-NZ"/>
                </w:rPr>
                <w:t xml:space="preserve">: A </w:t>
              </w:r>
              <w:r w:rsidR="00AD4803" w:rsidRPr="00E065F8">
                <w:rPr>
                  <w:rFonts w:ascii="Times New Roman" w:hAnsi="Times New Roman" w:cs="Times New Roman"/>
                  <w:color w:val="222222"/>
                  <w:sz w:val="24"/>
                  <w:szCs w:val="24"/>
                  <w:shd w:val="clear" w:color="auto" w:fill="FFFFFF"/>
                  <w:lang w:val="en-NZ"/>
                </w:rPr>
                <w:t>N</w:t>
              </w:r>
              <w:r w:rsidRPr="00E065F8">
                <w:rPr>
                  <w:rFonts w:ascii="Times New Roman" w:hAnsi="Times New Roman" w:cs="Times New Roman"/>
                  <w:color w:val="222222"/>
                  <w:sz w:val="24"/>
                  <w:szCs w:val="24"/>
                  <w:shd w:val="clear" w:color="auto" w:fill="FFFFFF"/>
                  <w:lang w:val="en-NZ"/>
                </w:rPr>
                <w:t xml:space="preserve">ovel </w:t>
              </w:r>
              <w:r w:rsidR="00AD4803" w:rsidRPr="00E065F8">
                <w:rPr>
                  <w:rFonts w:ascii="Times New Roman" w:hAnsi="Times New Roman" w:cs="Times New Roman"/>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achine </w:t>
              </w:r>
              <w:r w:rsidR="00AD4803"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earning </w:t>
              </w:r>
              <w:r w:rsidR="00AD4803" w:rsidRPr="00E065F8">
                <w:rPr>
                  <w:rFonts w:ascii="Times New Roman" w:hAnsi="Times New Roman" w:cs="Times New Roman"/>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odel for </w:t>
              </w:r>
              <w:r w:rsidR="00AD4803" w:rsidRPr="00E065F8">
                <w:rPr>
                  <w:rFonts w:ascii="Times New Roman" w:hAnsi="Times New Roman" w:cs="Times New Roman"/>
                  <w:color w:val="222222"/>
                  <w:sz w:val="24"/>
                  <w:szCs w:val="24"/>
                  <w:shd w:val="clear" w:color="auto" w:fill="FFFFFF"/>
                  <w:lang w:val="en-NZ"/>
                </w:rPr>
                <w:t>F</w:t>
              </w:r>
              <w:r w:rsidRPr="00E065F8">
                <w:rPr>
                  <w:rFonts w:ascii="Times New Roman" w:hAnsi="Times New Roman" w:cs="Times New Roman"/>
                  <w:color w:val="222222"/>
                  <w:sz w:val="24"/>
                  <w:szCs w:val="24"/>
                  <w:shd w:val="clear" w:color="auto" w:fill="FFFFFF"/>
                  <w:lang w:val="en-NZ"/>
                </w:rPr>
                <w:t xml:space="preserve">acial </w:t>
              </w:r>
              <w:r w:rsidR="00AD4803" w:rsidRPr="00E065F8">
                <w:rPr>
                  <w:rFonts w:ascii="Times New Roman" w:hAnsi="Times New Roman" w:cs="Times New Roman"/>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motion </w:t>
              </w:r>
              <w:r w:rsidR="00AD4803" w:rsidRPr="00E065F8">
                <w:rPr>
                  <w:rFonts w:ascii="Times New Roman" w:hAnsi="Times New Roman" w:cs="Times New Roman"/>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etection in </w:t>
              </w:r>
              <w:r w:rsidR="00AD4803" w:rsidRPr="00E065F8">
                <w:rPr>
                  <w:rFonts w:ascii="Times New Roman" w:hAnsi="Times New Roman" w:cs="Times New Roman"/>
                  <w:color w:val="222222"/>
                  <w:sz w:val="24"/>
                  <w:szCs w:val="24"/>
                  <w:shd w:val="clear" w:color="auto" w:fill="FFFFFF"/>
                  <w:lang w:val="en-NZ"/>
                </w:rPr>
                <w:t>O</w:t>
              </w:r>
              <w:r w:rsidRPr="00E065F8">
                <w:rPr>
                  <w:rFonts w:ascii="Times New Roman" w:hAnsi="Times New Roman" w:cs="Times New Roman"/>
                  <w:color w:val="222222"/>
                  <w:sz w:val="24"/>
                  <w:szCs w:val="24"/>
                  <w:shd w:val="clear" w:color="auto" w:fill="FFFFFF"/>
                  <w:lang w:val="en-NZ"/>
                </w:rPr>
                <w:t xml:space="preserve">nline </w:t>
              </w:r>
              <w:r w:rsidR="00AD4803"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earning </w:t>
              </w:r>
              <w:r w:rsidR="00AD4803" w:rsidRPr="00E065F8">
                <w:rPr>
                  <w:rFonts w:ascii="Times New Roman" w:hAnsi="Times New Roman" w:cs="Times New Roman"/>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ystems. </w:t>
              </w:r>
              <w:proofErr w:type="spellStart"/>
              <w:r w:rsidRPr="00E065F8">
                <w:rPr>
                  <w:rFonts w:ascii="Times New Roman" w:hAnsi="Times New Roman" w:cs="Times New Roman"/>
                  <w:i/>
                  <w:iCs/>
                  <w:color w:val="222222"/>
                  <w:sz w:val="24"/>
                  <w:szCs w:val="24"/>
                  <w:shd w:val="clear" w:color="auto" w:fill="FFFFFF"/>
                  <w:lang w:val="en-NZ"/>
                </w:rPr>
                <w:t>SoftwareX</w:t>
              </w:r>
              <w:proofErr w:type="spellEnd"/>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27</w:t>
              </w:r>
              <w:r w:rsidRPr="00E065F8">
                <w:rPr>
                  <w:rFonts w:ascii="Times New Roman" w:hAnsi="Times New Roman" w:cs="Times New Roman"/>
                  <w:color w:val="222222"/>
                  <w:sz w:val="24"/>
                  <w:szCs w:val="24"/>
                  <w:shd w:val="clear" w:color="auto" w:fill="FFFFFF"/>
                  <w:lang w:val="en-NZ"/>
                </w:rPr>
                <w:t xml:space="preserve">, 101787. </w:t>
              </w:r>
            </w:p>
            <w:p w14:paraId="70229E2C" w14:textId="166954EB"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Vaswani, A., </w:t>
              </w:r>
              <w:proofErr w:type="spellStart"/>
              <w:r w:rsidRPr="00E065F8">
                <w:rPr>
                  <w:rFonts w:ascii="Times New Roman" w:hAnsi="Times New Roman" w:cs="Times New Roman"/>
                  <w:color w:val="222222"/>
                  <w:sz w:val="24"/>
                  <w:szCs w:val="24"/>
                  <w:shd w:val="clear" w:color="auto" w:fill="FFFFFF"/>
                  <w:lang w:val="en-NZ"/>
                </w:rPr>
                <w:t>Shazeer</w:t>
              </w:r>
              <w:proofErr w:type="spellEnd"/>
              <w:r w:rsidRPr="00E065F8">
                <w:rPr>
                  <w:rFonts w:ascii="Times New Roman" w:hAnsi="Times New Roman" w:cs="Times New Roman"/>
                  <w:color w:val="222222"/>
                  <w:sz w:val="24"/>
                  <w:szCs w:val="24"/>
                  <w:shd w:val="clear" w:color="auto" w:fill="FFFFFF"/>
                  <w:lang w:val="en-NZ"/>
                </w:rPr>
                <w:t xml:space="preserve">, N., Parmar, N., </w:t>
              </w:r>
              <w:proofErr w:type="spellStart"/>
              <w:r w:rsidRPr="00E065F8">
                <w:rPr>
                  <w:rFonts w:ascii="Times New Roman" w:hAnsi="Times New Roman" w:cs="Times New Roman"/>
                  <w:color w:val="222222"/>
                  <w:sz w:val="24"/>
                  <w:szCs w:val="24"/>
                  <w:shd w:val="clear" w:color="auto" w:fill="FFFFFF"/>
                  <w:lang w:val="en-NZ"/>
                </w:rPr>
                <w:t>Uszkoreit</w:t>
              </w:r>
              <w:proofErr w:type="spellEnd"/>
              <w:r w:rsidRPr="00E065F8">
                <w:rPr>
                  <w:rFonts w:ascii="Times New Roman" w:hAnsi="Times New Roman" w:cs="Times New Roman"/>
                  <w:color w:val="222222"/>
                  <w:sz w:val="24"/>
                  <w:szCs w:val="24"/>
                  <w:shd w:val="clear" w:color="auto" w:fill="FFFFFF"/>
                  <w:lang w:val="en-NZ"/>
                </w:rPr>
                <w:t xml:space="preserve">, J., Jones, L., Gomez, A. N., Kaiser, Ł. </w:t>
              </w:r>
              <w:proofErr w:type="spellStart"/>
              <w:r w:rsidRPr="00E065F8">
                <w:rPr>
                  <w:rFonts w:ascii="Times New Roman" w:hAnsi="Times New Roman" w:cs="Times New Roman"/>
                  <w:color w:val="222222"/>
                  <w:sz w:val="24"/>
                  <w:szCs w:val="24"/>
                  <w:shd w:val="clear" w:color="auto" w:fill="FFFFFF"/>
                  <w:lang w:val="en-NZ"/>
                </w:rPr>
                <w:t>ukasz</w:t>
              </w:r>
              <w:proofErr w:type="spellEnd"/>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color w:val="222222"/>
                  <w:sz w:val="24"/>
                  <w:szCs w:val="24"/>
                  <w:shd w:val="clear" w:color="auto" w:fill="FFFFFF"/>
                  <w:lang w:val="en-NZ"/>
                </w:rPr>
                <w:lastRenderedPageBreak/>
                <w:t xml:space="preserve">&amp; </w:t>
              </w:r>
              <w:proofErr w:type="spellStart"/>
              <w:r w:rsidRPr="00E065F8">
                <w:rPr>
                  <w:rFonts w:ascii="Times New Roman" w:hAnsi="Times New Roman" w:cs="Times New Roman"/>
                  <w:color w:val="222222"/>
                  <w:sz w:val="24"/>
                  <w:szCs w:val="24"/>
                  <w:shd w:val="clear" w:color="auto" w:fill="FFFFFF"/>
                  <w:lang w:val="en-NZ"/>
                </w:rPr>
                <w:t>Polosukhin</w:t>
              </w:r>
              <w:proofErr w:type="spellEnd"/>
              <w:r w:rsidRPr="00E065F8">
                <w:rPr>
                  <w:rFonts w:ascii="Times New Roman" w:hAnsi="Times New Roman" w:cs="Times New Roman"/>
                  <w:color w:val="222222"/>
                  <w:sz w:val="24"/>
                  <w:szCs w:val="24"/>
                  <w:shd w:val="clear" w:color="auto" w:fill="FFFFFF"/>
                  <w:lang w:val="en-NZ"/>
                </w:rPr>
                <w:t xml:space="preserve">, I. (2017). Attention is All </w:t>
              </w:r>
              <w:r w:rsidR="00AD4803" w:rsidRPr="00E065F8">
                <w:rPr>
                  <w:rFonts w:ascii="Times New Roman" w:hAnsi="Times New Roman" w:cs="Times New Roman"/>
                  <w:color w:val="222222"/>
                  <w:sz w:val="24"/>
                  <w:szCs w:val="24"/>
                  <w:shd w:val="clear" w:color="auto" w:fill="FFFFFF"/>
                  <w:lang w:val="en-NZ"/>
                </w:rPr>
                <w:t>Y</w:t>
              </w:r>
              <w:r w:rsidRPr="00E065F8">
                <w:rPr>
                  <w:rFonts w:ascii="Times New Roman" w:hAnsi="Times New Roman" w:cs="Times New Roman"/>
                  <w:color w:val="222222"/>
                  <w:sz w:val="24"/>
                  <w:szCs w:val="24"/>
                  <w:shd w:val="clear" w:color="auto" w:fill="FFFFFF"/>
                  <w:lang w:val="en-NZ"/>
                </w:rPr>
                <w:t xml:space="preserve">ou Need. </w:t>
              </w:r>
              <w:r w:rsidRPr="00E065F8">
                <w:rPr>
                  <w:rFonts w:ascii="Times New Roman" w:hAnsi="Times New Roman" w:cs="Times New Roman"/>
                  <w:i/>
                  <w:iCs/>
                  <w:color w:val="222222"/>
                  <w:sz w:val="24"/>
                  <w:szCs w:val="24"/>
                  <w:shd w:val="clear" w:color="auto" w:fill="FFFFFF"/>
                  <w:lang w:val="en-NZ"/>
                </w:rPr>
                <w:t>Advances in Neural Information Processing Systems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30</w:t>
              </w:r>
              <w:r w:rsidRPr="00E065F8">
                <w:rPr>
                  <w:rFonts w:ascii="Times New Roman" w:hAnsi="Times New Roman" w:cs="Times New Roman"/>
                  <w:color w:val="222222"/>
                  <w:sz w:val="24"/>
                  <w:szCs w:val="24"/>
                  <w:shd w:val="clear" w:color="auto" w:fill="FFFFFF"/>
                  <w:lang w:val="en-NZ"/>
                </w:rPr>
                <w:t>.</w:t>
              </w:r>
            </w:p>
            <w:p w14:paraId="514F1A88" w14:textId="3A4DCD62"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Xiao, G., Lin, J., Seznec, M., Wu, H., </w:t>
              </w:r>
              <w:proofErr w:type="spellStart"/>
              <w:r w:rsidRPr="00E065F8">
                <w:rPr>
                  <w:rFonts w:ascii="Times New Roman" w:hAnsi="Times New Roman" w:cs="Times New Roman"/>
                  <w:color w:val="222222"/>
                  <w:sz w:val="24"/>
                  <w:szCs w:val="24"/>
                  <w:shd w:val="clear" w:color="auto" w:fill="FFFFFF"/>
                  <w:lang w:val="en-NZ"/>
                </w:rPr>
                <w:t>Demouth</w:t>
              </w:r>
              <w:proofErr w:type="spellEnd"/>
              <w:r w:rsidRPr="00E065F8">
                <w:rPr>
                  <w:rFonts w:ascii="Times New Roman" w:hAnsi="Times New Roman" w:cs="Times New Roman"/>
                  <w:color w:val="222222"/>
                  <w:sz w:val="24"/>
                  <w:szCs w:val="24"/>
                  <w:shd w:val="clear" w:color="auto" w:fill="FFFFFF"/>
                  <w:lang w:val="en-NZ"/>
                </w:rPr>
                <w:t xml:space="preserve">, J., &amp; Han, S. (2023). </w:t>
              </w:r>
              <w:proofErr w:type="spellStart"/>
              <w:r w:rsidRPr="00E065F8">
                <w:rPr>
                  <w:rFonts w:ascii="Times New Roman" w:hAnsi="Times New Roman" w:cs="Times New Roman"/>
                  <w:color w:val="222222"/>
                  <w:sz w:val="24"/>
                  <w:szCs w:val="24"/>
                  <w:shd w:val="clear" w:color="auto" w:fill="FFFFFF"/>
                  <w:lang w:val="en-NZ"/>
                </w:rPr>
                <w:t>SmoothQuant</w:t>
              </w:r>
              <w:proofErr w:type="spellEnd"/>
              <w:r w:rsidRPr="00E065F8">
                <w:rPr>
                  <w:rFonts w:ascii="Times New Roman" w:hAnsi="Times New Roman" w:cs="Times New Roman"/>
                  <w:color w:val="222222"/>
                  <w:sz w:val="24"/>
                  <w:szCs w:val="24"/>
                  <w:shd w:val="clear" w:color="auto" w:fill="FFFFFF"/>
                  <w:lang w:val="en-NZ"/>
                </w:rPr>
                <w:t>: Accurate and Efficient Post-Training Quantization for Large Language Models.</w:t>
              </w:r>
              <w:del w:id="1735" w:author="Wei Qi Yan" w:date="2024-12-18T19:43:00Z" w16du:dateUtc="2024-12-18T06:43:00Z">
                <w:r w:rsidRPr="00E065F8" w:rsidDel="0012445D">
                  <w:rPr>
                    <w:rFonts w:ascii="Times New Roman" w:hAnsi="Times New Roman" w:cs="Times New Roman"/>
                    <w:color w:val="222222"/>
                    <w:sz w:val="24"/>
                    <w:szCs w:val="24"/>
                    <w:shd w:val="clear" w:color="auto" w:fill="FFFFFF"/>
                    <w:lang w:val="en-NZ"/>
                  </w:rPr>
                  <w:delText xml:space="preserve"> </w:delText>
                </w:r>
                <w:r w:rsidRPr="00E065F8" w:rsidDel="0012445D">
                  <w:rPr>
                    <w:rFonts w:ascii="Times New Roman" w:hAnsi="Times New Roman" w:cs="Times New Roman"/>
                    <w:i/>
                    <w:iCs/>
                    <w:color w:val="222222"/>
                    <w:sz w:val="24"/>
                    <w:szCs w:val="24"/>
                    <w:shd w:val="clear" w:color="auto" w:fill="FFFFFF"/>
                    <w:lang w:val="en-NZ"/>
                  </w:rPr>
                  <w:delText xml:space="preserve">Proceedings of the 40th </w:delText>
                </w:r>
              </w:del>
              <w:ins w:id="1736" w:author="Wei Qi Yan" w:date="2024-12-18T19:43:00Z" w16du:dateUtc="2024-12-18T06:43:00Z">
                <w:r w:rsidR="0012445D">
                  <w:rPr>
                    <w:rFonts w:ascii="Times New Roman" w:hAnsi="Times New Roman" w:cs="Times New Roman"/>
                    <w:i/>
                    <w:iCs/>
                    <w:color w:val="222222"/>
                    <w:sz w:val="24"/>
                    <w:szCs w:val="24"/>
                    <w:shd w:val="clear" w:color="auto" w:fill="FFFFFF"/>
                    <w:lang w:val="en-NZ"/>
                  </w:rPr>
                  <w:t xml:space="preserve"> </w:t>
                </w:r>
              </w:ins>
              <w:r w:rsidRPr="00E065F8">
                <w:rPr>
                  <w:rFonts w:ascii="Times New Roman" w:hAnsi="Times New Roman" w:cs="Times New Roman"/>
                  <w:i/>
                  <w:iCs/>
                  <w:color w:val="222222"/>
                  <w:sz w:val="24"/>
                  <w:szCs w:val="24"/>
                  <w:shd w:val="clear" w:color="auto" w:fill="FFFFFF"/>
                  <w:lang w:val="en-NZ"/>
                </w:rPr>
                <w:t>International Conference on Machine Learning</w:t>
              </w:r>
              <w:r w:rsidRPr="00E065F8">
                <w:rPr>
                  <w:rFonts w:ascii="Times New Roman" w:hAnsi="Times New Roman" w:cs="Times New Roman"/>
                  <w:color w:val="222222"/>
                  <w:sz w:val="24"/>
                  <w:szCs w:val="24"/>
                  <w:shd w:val="clear" w:color="auto" w:fill="FFFFFF"/>
                  <w:lang w:val="en-NZ"/>
                </w:rPr>
                <w:t>, 38087–38099.</w:t>
              </w:r>
            </w:p>
            <w:p w14:paraId="62B9B808" w14:textId="5B6ED213"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Xu, T., Li, Z., Yuan, M., Zheng, Z., Zhang, J., &amp; Kuai, X. (2023). Three-Dimensional Spatiotemporal Reconstruction and Feature Analysis of Table Tennis Movement Enhanced by Multi-view Computer Vision.</w:t>
              </w:r>
              <w:del w:id="1737" w:author="Wei Qi Yan" w:date="2024-12-18T19:44:00Z" w16du:dateUtc="2024-12-18T06:44:00Z">
                <w:r w:rsidRPr="00E065F8" w:rsidDel="00F34903">
                  <w:rPr>
                    <w:rFonts w:ascii="Times New Roman" w:hAnsi="Times New Roman" w:cs="Times New Roman"/>
                    <w:color w:val="222222"/>
                    <w:sz w:val="24"/>
                    <w:szCs w:val="24"/>
                    <w:shd w:val="clear" w:color="auto" w:fill="FFFFFF"/>
                    <w:lang w:val="en-NZ"/>
                  </w:rPr>
                  <w:delText xml:space="preserve"> </w:delText>
                </w:r>
                <w:r w:rsidRPr="00E065F8" w:rsidDel="00F34903">
                  <w:rPr>
                    <w:rFonts w:ascii="Times New Roman" w:hAnsi="Times New Roman" w:cs="Times New Roman"/>
                    <w:i/>
                    <w:iCs/>
                    <w:color w:val="222222"/>
                    <w:sz w:val="24"/>
                    <w:szCs w:val="24"/>
                    <w:shd w:val="clear" w:color="auto" w:fill="FFFFFF"/>
                    <w:lang w:val="en-NZ"/>
                  </w:rPr>
                  <w:delText xml:space="preserve">2023 3rd </w:delText>
                </w:r>
              </w:del>
              <w:ins w:id="1738" w:author="Wei Qi Yan" w:date="2024-12-18T19:44:00Z" w16du:dateUtc="2024-12-18T06:44:00Z">
                <w:r w:rsidR="00F34903">
                  <w:rPr>
                    <w:rFonts w:ascii="Times New Roman" w:hAnsi="Times New Roman" w:cs="Times New Roman"/>
                    <w:i/>
                    <w:iCs/>
                    <w:color w:val="222222"/>
                    <w:sz w:val="24"/>
                    <w:szCs w:val="24"/>
                    <w:shd w:val="clear" w:color="auto" w:fill="FFFFFF"/>
                    <w:lang w:val="en-NZ"/>
                  </w:rPr>
                  <w:t xml:space="preserve"> </w:t>
                </w:r>
              </w:ins>
              <w:r w:rsidRPr="00E065F8">
                <w:rPr>
                  <w:rFonts w:ascii="Times New Roman" w:hAnsi="Times New Roman" w:cs="Times New Roman"/>
                  <w:i/>
                  <w:iCs/>
                  <w:color w:val="222222"/>
                  <w:sz w:val="24"/>
                  <w:szCs w:val="24"/>
                  <w:shd w:val="clear" w:color="auto" w:fill="FFFFFF"/>
                  <w:lang w:val="en-NZ"/>
                </w:rPr>
                <w:t>International Conference on Information Technology and Contemporary Sports (TCS)</w:t>
              </w:r>
              <w:r w:rsidRPr="00E065F8">
                <w:rPr>
                  <w:rFonts w:ascii="Times New Roman" w:hAnsi="Times New Roman" w:cs="Times New Roman"/>
                  <w:color w:val="222222"/>
                  <w:sz w:val="24"/>
                  <w:szCs w:val="24"/>
                  <w:shd w:val="clear" w:color="auto" w:fill="FFFFFF"/>
                  <w:lang w:val="en-NZ"/>
                </w:rPr>
                <w:t>, 60–68.</w:t>
              </w:r>
            </w:p>
            <w:p w14:paraId="09D608F0" w14:textId="7777777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Yan, W. Q. (2019). </w:t>
              </w:r>
              <w:r w:rsidRPr="00E065F8">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E065F8">
                <w:rPr>
                  <w:rFonts w:ascii="Times New Roman" w:hAnsi="Times New Roman" w:cs="Times New Roman"/>
                  <w:color w:val="222222"/>
                  <w:sz w:val="24"/>
                  <w:szCs w:val="24"/>
                  <w:shd w:val="clear" w:color="auto" w:fill="FFFFFF"/>
                  <w:lang w:val="en-NZ"/>
                </w:rPr>
                <w:t>. Springer.</w:t>
              </w:r>
            </w:p>
            <w:p w14:paraId="7321A697" w14:textId="7777777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Yan, W. Q. (2023). </w:t>
              </w:r>
              <w:r w:rsidRPr="00E065F8">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E065F8">
                <w:rPr>
                  <w:rFonts w:ascii="Times New Roman" w:hAnsi="Times New Roman" w:cs="Times New Roman"/>
                  <w:color w:val="222222"/>
                  <w:sz w:val="24"/>
                  <w:szCs w:val="24"/>
                  <w:shd w:val="clear" w:color="auto" w:fill="FFFFFF"/>
                  <w:lang w:val="en-NZ"/>
                </w:rPr>
                <w:t>. Springer Nature.</w:t>
              </w:r>
            </w:p>
            <w:p w14:paraId="58783D44" w14:textId="07C0DF2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Zhang, Y., Sun, P., Jiang, Y., Yu, D., Weng, F., Yuan, Z., Luo, P., Liu, W., &amp; Wang, X. (2022b). </w:t>
              </w:r>
              <w:proofErr w:type="spellStart"/>
              <w:r w:rsidRPr="00E065F8">
                <w:rPr>
                  <w:rFonts w:ascii="Times New Roman" w:hAnsi="Times New Roman" w:cs="Times New Roman"/>
                  <w:color w:val="222222"/>
                  <w:sz w:val="24"/>
                  <w:szCs w:val="24"/>
                  <w:shd w:val="clear" w:color="auto" w:fill="FFFFFF"/>
                  <w:lang w:val="en-NZ"/>
                </w:rPr>
                <w:t>ByteTrack</w:t>
              </w:r>
              <w:proofErr w:type="spellEnd"/>
              <w:r w:rsidRPr="00E065F8">
                <w:rPr>
                  <w:rFonts w:ascii="Times New Roman" w:hAnsi="Times New Roman" w:cs="Times New Roman"/>
                  <w:color w:val="222222"/>
                  <w:sz w:val="24"/>
                  <w:szCs w:val="24"/>
                  <w:shd w:val="clear" w:color="auto" w:fill="FFFFFF"/>
                  <w:lang w:val="en-NZ"/>
                </w:rPr>
                <w:t xml:space="preserve">: Multi-object Tracking by Associating Every Detection Box. In S. Avidan, G. </w:t>
              </w:r>
              <w:proofErr w:type="spellStart"/>
              <w:r w:rsidRPr="00E065F8">
                <w:rPr>
                  <w:rFonts w:ascii="Times New Roman" w:hAnsi="Times New Roman" w:cs="Times New Roman"/>
                  <w:color w:val="222222"/>
                  <w:sz w:val="24"/>
                  <w:szCs w:val="24"/>
                  <w:shd w:val="clear" w:color="auto" w:fill="FFFFFF"/>
                  <w:lang w:val="en-NZ"/>
                </w:rPr>
                <w:t>Brostow</w:t>
              </w:r>
              <w:proofErr w:type="spellEnd"/>
              <w:r w:rsidRPr="00E065F8">
                <w:rPr>
                  <w:rFonts w:ascii="Times New Roman" w:hAnsi="Times New Roman" w:cs="Times New Roman"/>
                  <w:color w:val="222222"/>
                  <w:sz w:val="24"/>
                  <w:szCs w:val="24"/>
                  <w:shd w:val="clear" w:color="auto" w:fill="FFFFFF"/>
                  <w:lang w:val="en-NZ"/>
                </w:rPr>
                <w:t xml:space="preserve">, M. Cissé, G. M. Farinella, &amp; T. Hassner (Eds.), </w:t>
              </w:r>
              <w:r w:rsidRPr="00E065F8">
                <w:rPr>
                  <w:rFonts w:ascii="Times New Roman" w:hAnsi="Times New Roman" w:cs="Times New Roman"/>
                  <w:i/>
                  <w:iCs/>
                  <w:color w:val="222222"/>
                  <w:sz w:val="24"/>
                  <w:szCs w:val="24"/>
                  <w:shd w:val="clear" w:color="auto" w:fill="FFFFFF"/>
                  <w:lang w:val="en-NZ"/>
                </w:rPr>
                <w:t>Computer Vision – ECCV 2022</w:t>
              </w:r>
              <w:r w:rsidRPr="00E065F8">
                <w:rPr>
                  <w:rFonts w:ascii="Times New Roman" w:hAnsi="Times New Roman" w:cs="Times New Roman"/>
                  <w:color w:val="222222"/>
                  <w:sz w:val="24"/>
                  <w:szCs w:val="24"/>
                  <w:shd w:val="clear" w:color="auto" w:fill="FFFFFF"/>
                  <w:lang w:val="en-NZ"/>
                </w:rPr>
                <w:t xml:space="preserve"> (pp. 1–21). </w:t>
              </w:r>
            </w:p>
            <w:p w14:paraId="17D33EEF" w14:textId="0D3D970A"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Zhang, Y.-J. (2023). Camera Calibration. In Y.-J. Zhang (Ed.), </w:t>
              </w:r>
              <w:r w:rsidRPr="00E065F8">
                <w:rPr>
                  <w:rFonts w:ascii="Times New Roman" w:hAnsi="Times New Roman" w:cs="Times New Roman"/>
                  <w:i/>
                  <w:iCs/>
                  <w:color w:val="222222"/>
                  <w:sz w:val="24"/>
                  <w:szCs w:val="24"/>
                  <w:shd w:val="clear" w:color="auto" w:fill="FFFFFF"/>
                  <w:lang w:val="en-NZ"/>
                </w:rPr>
                <w:t>3</w:t>
              </w:r>
              <w:del w:id="1739" w:author="Wei Qi Yan" w:date="2024-12-18T19:44:00Z" w16du:dateUtc="2024-12-18T06:44:00Z">
                <w:r w:rsidRPr="00E065F8" w:rsidDel="0096314F">
                  <w:rPr>
                    <w:rFonts w:ascii="Times New Roman" w:hAnsi="Times New Roman" w:cs="Times New Roman"/>
                    <w:i/>
                    <w:iCs/>
                    <w:color w:val="222222"/>
                    <w:sz w:val="24"/>
                    <w:szCs w:val="24"/>
                    <w:shd w:val="clear" w:color="auto" w:fill="FFFFFF"/>
                    <w:lang w:val="en-NZ"/>
                  </w:rPr>
                  <w:delText>-</w:delText>
                </w:r>
              </w:del>
              <w:r w:rsidRPr="00E065F8">
                <w:rPr>
                  <w:rFonts w:ascii="Times New Roman" w:hAnsi="Times New Roman" w:cs="Times New Roman"/>
                  <w:i/>
                  <w:iCs/>
                  <w:color w:val="222222"/>
                  <w:sz w:val="24"/>
                  <w:szCs w:val="24"/>
                  <w:shd w:val="clear" w:color="auto" w:fill="FFFFFF"/>
                  <w:lang w:val="en-NZ"/>
                </w:rPr>
                <w:t>D Computer Vision: Principles, Algorithms and Applications</w:t>
              </w:r>
              <w:r w:rsidRPr="00E065F8">
                <w:rPr>
                  <w:rFonts w:ascii="Times New Roman" w:hAnsi="Times New Roman" w:cs="Times New Roman"/>
                  <w:color w:val="222222"/>
                  <w:sz w:val="24"/>
                  <w:szCs w:val="24"/>
                  <w:shd w:val="clear" w:color="auto" w:fill="FFFFFF"/>
                  <w:lang w:val="en-NZ"/>
                </w:rPr>
                <w:t xml:space="preserve"> (pp. 37–65). Springer Nature. </w:t>
              </w:r>
            </w:p>
            <w:p w14:paraId="1D398365" w14:textId="0ED81322"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Zhou, H., Nguyen, M., &amp; Yan, W. Q. (2024a). Computational Analysis of Table Tennis Matches from Real-Time Videos Using Deep Learning. In W. Q. Yan, M. Nguyen, P. Nand, &amp; X. Li (Eds.), </w:t>
              </w:r>
              <w:r w:rsidRPr="00E065F8">
                <w:rPr>
                  <w:rFonts w:ascii="Times New Roman" w:hAnsi="Times New Roman" w:cs="Times New Roman"/>
                  <w:i/>
                  <w:iCs/>
                  <w:color w:val="222222"/>
                  <w:sz w:val="24"/>
                  <w:szCs w:val="24"/>
                  <w:shd w:val="clear" w:color="auto" w:fill="FFFFFF"/>
                  <w:lang w:val="en-NZ"/>
                </w:rPr>
                <w:t>Image and Video Technology</w:t>
              </w:r>
              <w:r w:rsidRPr="00E065F8">
                <w:rPr>
                  <w:rFonts w:ascii="Times New Roman" w:hAnsi="Times New Roman" w:cs="Times New Roman"/>
                  <w:color w:val="222222"/>
                  <w:sz w:val="24"/>
                  <w:szCs w:val="24"/>
                  <w:shd w:val="clear" w:color="auto" w:fill="FFFFFF"/>
                  <w:lang w:val="en-NZ"/>
                </w:rPr>
                <w:t xml:space="preserve"> (pp. 69–81). Springer Nature. </w:t>
              </w:r>
            </w:p>
            <w:p w14:paraId="6C7CB201" w14:textId="6A043D37" w:rsidR="00BC0FE9" w:rsidRPr="00E065F8"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p>
            <w:p w14:paraId="4CA31113" w14:textId="390F9820" w:rsidR="009778A1" w:rsidRPr="00E065F8" w:rsidRDefault="000924CD"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E065F8" w:rsidRDefault="00DD4D1F">
      <w:pPr>
        <w:rPr>
          <w:rFonts w:ascii="Times New Roman" w:hAnsi="Times New Roman" w:cs="Times New Roman"/>
        </w:rPr>
      </w:pPr>
    </w:p>
    <w:sectPr w:rsidR="00DD4D1F" w:rsidRPr="00E065F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781C5E" w14:textId="77777777" w:rsidR="00801272" w:rsidRDefault="00801272" w:rsidP="008E33F5">
      <w:r>
        <w:separator/>
      </w:r>
    </w:p>
  </w:endnote>
  <w:endnote w:type="continuationSeparator" w:id="0">
    <w:p w14:paraId="38F1BE50" w14:textId="77777777" w:rsidR="00801272" w:rsidRDefault="00801272"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4D"/>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0455203"/>
      <w:docPartObj>
        <w:docPartGallery w:val="Page Numbers (Bottom of Page)"/>
        <w:docPartUnique/>
      </w:docPartObj>
    </w:sdtPr>
    <w:sdtEnd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19423" w14:textId="77777777" w:rsidR="00801272" w:rsidRDefault="00801272" w:rsidP="008E33F5">
      <w:r>
        <w:separator/>
      </w:r>
    </w:p>
  </w:footnote>
  <w:footnote w:type="continuationSeparator" w:id="0">
    <w:p w14:paraId="081C9867" w14:textId="77777777" w:rsidR="00801272" w:rsidRDefault="00801272"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3"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8"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2"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4D865C1A"/>
    <w:multiLevelType w:val="hybridMultilevel"/>
    <w:tmpl w:val="885CBD92"/>
    <w:lvl w:ilvl="0" w:tplc="808CE1B6">
      <w:start w:val="1"/>
      <w:numFmt w:val="lowerLetter"/>
      <w:lvlText w:val="(%1)"/>
      <w:lvlJc w:val="left"/>
      <w:pPr>
        <w:ind w:left="1220" w:hanging="360"/>
      </w:pPr>
      <w:rPr>
        <w:rFonts w:hint="default"/>
      </w:rPr>
    </w:lvl>
    <w:lvl w:ilvl="1" w:tplc="08090019" w:tentative="1">
      <w:start w:val="1"/>
      <w:numFmt w:val="lowerLetter"/>
      <w:lvlText w:val="%2."/>
      <w:lvlJc w:val="left"/>
      <w:pPr>
        <w:ind w:left="1940" w:hanging="360"/>
      </w:pPr>
    </w:lvl>
    <w:lvl w:ilvl="2" w:tplc="0809001B" w:tentative="1">
      <w:start w:val="1"/>
      <w:numFmt w:val="lowerRoman"/>
      <w:lvlText w:val="%3."/>
      <w:lvlJc w:val="right"/>
      <w:pPr>
        <w:ind w:left="2660" w:hanging="180"/>
      </w:pPr>
    </w:lvl>
    <w:lvl w:ilvl="3" w:tplc="0809000F" w:tentative="1">
      <w:start w:val="1"/>
      <w:numFmt w:val="decimal"/>
      <w:lvlText w:val="%4."/>
      <w:lvlJc w:val="left"/>
      <w:pPr>
        <w:ind w:left="3380" w:hanging="360"/>
      </w:pPr>
    </w:lvl>
    <w:lvl w:ilvl="4" w:tplc="08090019" w:tentative="1">
      <w:start w:val="1"/>
      <w:numFmt w:val="lowerLetter"/>
      <w:lvlText w:val="%5."/>
      <w:lvlJc w:val="left"/>
      <w:pPr>
        <w:ind w:left="4100" w:hanging="360"/>
      </w:pPr>
    </w:lvl>
    <w:lvl w:ilvl="5" w:tplc="0809001B" w:tentative="1">
      <w:start w:val="1"/>
      <w:numFmt w:val="lowerRoman"/>
      <w:lvlText w:val="%6."/>
      <w:lvlJc w:val="right"/>
      <w:pPr>
        <w:ind w:left="4820" w:hanging="180"/>
      </w:pPr>
    </w:lvl>
    <w:lvl w:ilvl="6" w:tplc="0809000F" w:tentative="1">
      <w:start w:val="1"/>
      <w:numFmt w:val="decimal"/>
      <w:lvlText w:val="%7."/>
      <w:lvlJc w:val="left"/>
      <w:pPr>
        <w:ind w:left="5540" w:hanging="360"/>
      </w:pPr>
    </w:lvl>
    <w:lvl w:ilvl="7" w:tplc="08090019" w:tentative="1">
      <w:start w:val="1"/>
      <w:numFmt w:val="lowerLetter"/>
      <w:lvlText w:val="%8."/>
      <w:lvlJc w:val="left"/>
      <w:pPr>
        <w:ind w:left="6260" w:hanging="360"/>
      </w:pPr>
    </w:lvl>
    <w:lvl w:ilvl="8" w:tplc="0809001B" w:tentative="1">
      <w:start w:val="1"/>
      <w:numFmt w:val="lowerRoman"/>
      <w:lvlText w:val="%9."/>
      <w:lvlJc w:val="right"/>
      <w:pPr>
        <w:ind w:left="6980" w:hanging="180"/>
      </w:pPr>
    </w:lvl>
  </w:abstractNum>
  <w:abstractNum w:abstractNumId="17"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20"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2"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3"/>
  </w:num>
  <w:num w:numId="2" w16cid:durableId="17070267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0"/>
  </w:num>
  <w:num w:numId="4" w16cid:durableId="1652102952">
    <w:abstractNumId w:val="0"/>
  </w:num>
  <w:num w:numId="5" w16cid:durableId="4862789">
    <w:abstractNumId w:val="22"/>
  </w:num>
  <w:num w:numId="6" w16cid:durableId="1954090798">
    <w:abstractNumId w:val="22"/>
  </w:num>
  <w:num w:numId="7" w16cid:durableId="241063082">
    <w:abstractNumId w:val="7"/>
  </w:num>
  <w:num w:numId="8" w16cid:durableId="1477838928">
    <w:abstractNumId w:val="7"/>
  </w:num>
  <w:num w:numId="9" w16cid:durableId="1069040427">
    <w:abstractNumId w:val="8"/>
  </w:num>
  <w:num w:numId="10" w16cid:durableId="52004540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5"/>
  </w:num>
  <w:num w:numId="12" w16cid:durableId="67642512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1"/>
  </w:num>
  <w:num w:numId="14" w16cid:durableId="366611487">
    <w:abstractNumId w:val="11"/>
  </w:num>
  <w:num w:numId="15" w16cid:durableId="1446388729">
    <w:abstractNumId w:val="2"/>
  </w:num>
  <w:num w:numId="16" w16cid:durableId="1145587422">
    <w:abstractNumId w:val="2"/>
  </w:num>
  <w:num w:numId="17" w16cid:durableId="1922715331">
    <w:abstractNumId w:val="14"/>
  </w:num>
  <w:num w:numId="18" w16cid:durableId="160681334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19"/>
  </w:num>
  <w:num w:numId="20" w16cid:durableId="139541592">
    <w:abstractNumId w:val="19"/>
  </w:num>
  <w:num w:numId="21" w16cid:durableId="1300502243">
    <w:abstractNumId w:val="1"/>
  </w:num>
  <w:num w:numId="22" w16cid:durableId="57567619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6"/>
  </w:num>
  <w:num w:numId="24" w16cid:durableId="530536266">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3"/>
  </w:num>
  <w:num w:numId="26" w16cid:durableId="714238273">
    <w:abstractNumId w:val="21"/>
  </w:num>
  <w:num w:numId="27" w16cid:durableId="1874264573">
    <w:abstractNumId w:val="20"/>
  </w:num>
  <w:num w:numId="28" w16cid:durableId="881478925">
    <w:abstractNumId w:val="10"/>
  </w:num>
  <w:num w:numId="29" w16cid:durableId="588663833">
    <w:abstractNumId w:val="18"/>
  </w:num>
  <w:num w:numId="30" w16cid:durableId="1337459212">
    <w:abstractNumId w:val="17"/>
  </w:num>
  <w:num w:numId="31" w16cid:durableId="592782153">
    <w:abstractNumId w:val="12"/>
  </w:num>
  <w:num w:numId="32" w16cid:durableId="2027320705">
    <w:abstractNumId w:val="9"/>
  </w:num>
  <w:num w:numId="33" w16cid:durableId="357632912">
    <w:abstractNumId w:val="5"/>
  </w:num>
  <w:num w:numId="34" w16cid:durableId="519974469">
    <w:abstractNumId w:val="3"/>
  </w:num>
  <w:num w:numId="35" w16cid:durableId="309404521">
    <w:abstractNumId w:val="4"/>
  </w:num>
  <w:num w:numId="36" w16cid:durableId="125432210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Wei Qi Yan">
    <w15:presenceInfo w15:providerId="AD" w15:userId="S::wyan@aut.ac.nz::313687f3-8f39-4b89-91ef-324a9b4821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826"/>
    <w:rsid w:val="000049F1"/>
    <w:rsid w:val="00005F0C"/>
    <w:rsid w:val="0000693D"/>
    <w:rsid w:val="00006C89"/>
    <w:rsid w:val="00015AAC"/>
    <w:rsid w:val="00016C98"/>
    <w:rsid w:val="00020595"/>
    <w:rsid w:val="00024893"/>
    <w:rsid w:val="0002680A"/>
    <w:rsid w:val="00026C54"/>
    <w:rsid w:val="0003122A"/>
    <w:rsid w:val="00032D4E"/>
    <w:rsid w:val="00033D9E"/>
    <w:rsid w:val="0003445D"/>
    <w:rsid w:val="000344C4"/>
    <w:rsid w:val="00035C63"/>
    <w:rsid w:val="00050B54"/>
    <w:rsid w:val="00051EAB"/>
    <w:rsid w:val="00054C85"/>
    <w:rsid w:val="00057858"/>
    <w:rsid w:val="0006010D"/>
    <w:rsid w:val="00061895"/>
    <w:rsid w:val="00062F14"/>
    <w:rsid w:val="00070C9B"/>
    <w:rsid w:val="00073247"/>
    <w:rsid w:val="00073E8A"/>
    <w:rsid w:val="00075564"/>
    <w:rsid w:val="00075D72"/>
    <w:rsid w:val="000765B3"/>
    <w:rsid w:val="000924CD"/>
    <w:rsid w:val="00093641"/>
    <w:rsid w:val="000A188B"/>
    <w:rsid w:val="000A1C36"/>
    <w:rsid w:val="000A2B18"/>
    <w:rsid w:val="000A6681"/>
    <w:rsid w:val="000A67AF"/>
    <w:rsid w:val="000A6856"/>
    <w:rsid w:val="000A756F"/>
    <w:rsid w:val="000B183D"/>
    <w:rsid w:val="000B1FD1"/>
    <w:rsid w:val="000B2DC8"/>
    <w:rsid w:val="000B6462"/>
    <w:rsid w:val="000B76D3"/>
    <w:rsid w:val="000B791D"/>
    <w:rsid w:val="000B7DE0"/>
    <w:rsid w:val="000C4295"/>
    <w:rsid w:val="000D0E16"/>
    <w:rsid w:val="000D3326"/>
    <w:rsid w:val="000D3F72"/>
    <w:rsid w:val="000D67B7"/>
    <w:rsid w:val="000E24D4"/>
    <w:rsid w:val="000E34A2"/>
    <w:rsid w:val="000E4593"/>
    <w:rsid w:val="000E4791"/>
    <w:rsid w:val="000E4B6F"/>
    <w:rsid w:val="000E6ADD"/>
    <w:rsid w:val="000E7A68"/>
    <w:rsid w:val="000F14A8"/>
    <w:rsid w:val="00101219"/>
    <w:rsid w:val="00101A3F"/>
    <w:rsid w:val="0010576F"/>
    <w:rsid w:val="00110400"/>
    <w:rsid w:val="00111706"/>
    <w:rsid w:val="001120E3"/>
    <w:rsid w:val="00112987"/>
    <w:rsid w:val="00114286"/>
    <w:rsid w:val="00116E31"/>
    <w:rsid w:val="00117E7B"/>
    <w:rsid w:val="0012302D"/>
    <w:rsid w:val="0012437D"/>
    <w:rsid w:val="0012445D"/>
    <w:rsid w:val="001257C7"/>
    <w:rsid w:val="00126F70"/>
    <w:rsid w:val="00130BD0"/>
    <w:rsid w:val="00132BC3"/>
    <w:rsid w:val="00133FB5"/>
    <w:rsid w:val="001358EB"/>
    <w:rsid w:val="00137470"/>
    <w:rsid w:val="00137CD8"/>
    <w:rsid w:val="00140125"/>
    <w:rsid w:val="00141F3F"/>
    <w:rsid w:val="00143755"/>
    <w:rsid w:val="00144732"/>
    <w:rsid w:val="00152C31"/>
    <w:rsid w:val="00155E6A"/>
    <w:rsid w:val="00156601"/>
    <w:rsid w:val="0015697A"/>
    <w:rsid w:val="001612FC"/>
    <w:rsid w:val="00162092"/>
    <w:rsid w:val="00166E8B"/>
    <w:rsid w:val="001670F2"/>
    <w:rsid w:val="00171177"/>
    <w:rsid w:val="001714F5"/>
    <w:rsid w:val="0017435C"/>
    <w:rsid w:val="001817F3"/>
    <w:rsid w:val="0018228F"/>
    <w:rsid w:val="00186C8F"/>
    <w:rsid w:val="001875EE"/>
    <w:rsid w:val="00194F07"/>
    <w:rsid w:val="001A18E7"/>
    <w:rsid w:val="001A5F68"/>
    <w:rsid w:val="001A60DF"/>
    <w:rsid w:val="001A70EC"/>
    <w:rsid w:val="001A7F97"/>
    <w:rsid w:val="001B0ED0"/>
    <w:rsid w:val="001B1191"/>
    <w:rsid w:val="001B30B1"/>
    <w:rsid w:val="001B3432"/>
    <w:rsid w:val="001B50F3"/>
    <w:rsid w:val="001B6EC3"/>
    <w:rsid w:val="001B7830"/>
    <w:rsid w:val="001C0FC6"/>
    <w:rsid w:val="001C2148"/>
    <w:rsid w:val="001C4941"/>
    <w:rsid w:val="001D5046"/>
    <w:rsid w:val="001D52B8"/>
    <w:rsid w:val="001D5EDF"/>
    <w:rsid w:val="001D66F7"/>
    <w:rsid w:val="001D6886"/>
    <w:rsid w:val="001D6F14"/>
    <w:rsid w:val="001E0C9B"/>
    <w:rsid w:val="001E1C70"/>
    <w:rsid w:val="001E32B3"/>
    <w:rsid w:val="001E4735"/>
    <w:rsid w:val="001E4E89"/>
    <w:rsid w:val="001E65B3"/>
    <w:rsid w:val="001F38AA"/>
    <w:rsid w:val="001F4202"/>
    <w:rsid w:val="001F4220"/>
    <w:rsid w:val="001F4D23"/>
    <w:rsid w:val="001F5FFD"/>
    <w:rsid w:val="00201C3F"/>
    <w:rsid w:val="002065BD"/>
    <w:rsid w:val="00206C3D"/>
    <w:rsid w:val="00206E74"/>
    <w:rsid w:val="00207ED0"/>
    <w:rsid w:val="00217AAC"/>
    <w:rsid w:val="00222AB4"/>
    <w:rsid w:val="00225B66"/>
    <w:rsid w:val="00236DC5"/>
    <w:rsid w:val="00237511"/>
    <w:rsid w:val="002376A2"/>
    <w:rsid w:val="002414C1"/>
    <w:rsid w:val="00242B37"/>
    <w:rsid w:val="00242C70"/>
    <w:rsid w:val="00244BE5"/>
    <w:rsid w:val="002469F7"/>
    <w:rsid w:val="00251B81"/>
    <w:rsid w:val="002522CD"/>
    <w:rsid w:val="002535D7"/>
    <w:rsid w:val="00253810"/>
    <w:rsid w:val="0025464F"/>
    <w:rsid w:val="00257AB7"/>
    <w:rsid w:val="002601B1"/>
    <w:rsid w:val="00261C6D"/>
    <w:rsid w:val="00264222"/>
    <w:rsid w:val="00264914"/>
    <w:rsid w:val="00267CE7"/>
    <w:rsid w:val="00271B06"/>
    <w:rsid w:val="002721D6"/>
    <w:rsid w:val="002729AB"/>
    <w:rsid w:val="00275CD7"/>
    <w:rsid w:val="00275EEE"/>
    <w:rsid w:val="002761A4"/>
    <w:rsid w:val="00277A95"/>
    <w:rsid w:val="00282815"/>
    <w:rsid w:val="00284872"/>
    <w:rsid w:val="002860C8"/>
    <w:rsid w:val="00286EA6"/>
    <w:rsid w:val="002878CB"/>
    <w:rsid w:val="0028796B"/>
    <w:rsid w:val="0029094E"/>
    <w:rsid w:val="00291735"/>
    <w:rsid w:val="002929B0"/>
    <w:rsid w:val="002971A7"/>
    <w:rsid w:val="00297774"/>
    <w:rsid w:val="002A4D4D"/>
    <w:rsid w:val="002A5823"/>
    <w:rsid w:val="002A582A"/>
    <w:rsid w:val="002A5BE7"/>
    <w:rsid w:val="002A6360"/>
    <w:rsid w:val="002A752D"/>
    <w:rsid w:val="002B3465"/>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F114B"/>
    <w:rsid w:val="002F115F"/>
    <w:rsid w:val="002F21BF"/>
    <w:rsid w:val="002F26CA"/>
    <w:rsid w:val="002F2F79"/>
    <w:rsid w:val="002F5506"/>
    <w:rsid w:val="002F7D2A"/>
    <w:rsid w:val="00300841"/>
    <w:rsid w:val="00300D2B"/>
    <w:rsid w:val="0030227D"/>
    <w:rsid w:val="00304E51"/>
    <w:rsid w:val="003054E0"/>
    <w:rsid w:val="0030559B"/>
    <w:rsid w:val="00311DC4"/>
    <w:rsid w:val="00313394"/>
    <w:rsid w:val="00314862"/>
    <w:rsid w:val="0031646B"/>
    <w:rsid w:val="00317568"/>
    <w:rsid w:val="00317B71"/>
    <w:rsid w:val="00320544"/>
    <w:rsid w:val="003224D2"/>
    <w:rsid w:val="00322A03"/>
    <w:rsid w:val="00323FA1"/>
    <w:rsid w:val="003279A4"/>
    <w:rsid w:val="003300F0"/>
    <w:rsid w:val="003302E1"/>
    <w:rsid w:val="00333D0C"/>
    <w:rsid w:val="00342ED2"/>
    <w:rsid w:val="00345052"/>
    <w:rsid w:val="0035090B"/>
    <w:rsid w:val="00352580"/>
    <w:rsid w:val="003530A3"/>
    <w:rsid w:val="00354C94"/>
    <w:rsid w:val="00364507"/>
    <w:rsid w:val="003816B9"/>
    <w:rsid w:val="003836C7"/>
    <w:rsid w:val="00386ABF"/>
    <w:rsid w:val="00390968"/>
    <w:rsid w:val="00396321"/>
    <w:rsid w:val="003A1EA8"/>
    <w:rsid w:val="003A3D07"/>
    <w:rsid w:val="003B5672"/>
    <w:rsid w:val="003B65B6"/>
    <w:rsid w:val="003C0FD1"/>
    <w:rsid w:val="003C4EA2"/>
    <w:rsid w:val="003C6833"/>
    <w:rsid w:val="003D11F2"/>
    <w:rsid w:val="003D5B87"/>
    <w:rsid w:val="003D7652"/>
    <w:rsid w:val="003E04FC"/>
    <w:rsid w:val="003E45DE"/>
    <w:rsid w:val="003E546D"/>
    <w:rsid w:val="003F01AA"/>
    <w:rsid w:val="003F214E"/>
    <w:rsid w:val="003F4C73"/>
    <w:rsid w:val="003F5F29"/>
    <w:rsid w:val="003F6ED2"/>
    <w:rsid w:val="0040152A"/>
    <w:rsid w:val="00403356"/>
    <w:rsid w:val="004037F8"/>
    <w:rsid w:val="00404A65"/>
    <w:rsid w:val="00407D0C"/>
    <w:rsid w:val="0041392E"/>
    <w:rsid w:val="00414D70"/>
    <w:rsid w:val="00421A8D"/>
    <w:rsid w:val="00422AA4"/>
    <w:rsid w:val="00422B6D"/>
    <w:rsid w:val="0043045A"/>
    <w:rsid w:val="00434CE5"/>
    <w:rsid w:val="00435FDE"/>
    <w:rsid w:val="00446CC1"/>
    <w:rsid w:val="0045467A"/>
    <w:rsid w:val="00455E28"/>
    <w:rsid w:val="00456EDF"/>
    <w:rsid w:val="00457053"/>
    <w:rsid w:val="004616C3"/>
    <w:rsid w:val="00461F6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6C2F"/>
    <w:rsid w:val="004B09D2"/>
    <w:rsid w:val="004B2720"/>
    <w:rsid w:val="004B2F1E"/>
    <w:rsid w:val="004B5A48"/>
    <w:rsid w:val="004B7EF4"/>
    <w:rsid w:val="004C408D"/>
    <w:rsid w:val="004C4A5E"/>
    <w:rsid w:val="004C5EFD"/>
    <w:rsid w:val="004C747D"/>
    <w:rsid w:val="004D065F"/>
    <w:rsid w:val="004D18DC"/>
    <w:rsid w:val="004D45CD"/>
    <w:rsid w:val="004D5DE4"/>
    <w:rsid w:val="004E3010"/>
    <w:rsid w:val="004E420C"/>
    <w:rsid w:val="004E465E"/>
    <w:rsid w:val="004E47FD"/>
    <w:rsid w:val="004E652E"/>
    <w:rsid w:val="004F1968"/>
    <w:rsid w:val="004F76A8"/>
    <w:rsid w:val="004F7830"/>
    <w:rsid w:val="00500882"/>
    <w:rsid w:val="00501BFF"/>
    <w:rsid w:val="00502595"/>
    <w:rsid w:val="00504113"/>
    <w:rsid w:val="00506B33"/>
    <w:rsid w:val="00510FB5"/>
    <w:rsid w:val="00512902"/>
    <w:rsid w:val="005130FD"/>
    <w:rsid w:val="00514692"/>
    <w:rsid w:val="005152E2"/>
    <w:rsid w:val="005165C7"/>
    <w:rsid w:val="005175AE"/>
    <w:rsid w:val="00517FC0"/>
    <w:rsid w:val="00525A53"/>
    <w:rsid w:val="005265BC"/>
    <w:rsid w:val="0052743D"/>
    <w:rsid w:val="0053253E"/>
    <w:rsid w:val="00533BCF"/>
    <w:rsid w:val="00542F52"/>
    <w:rsid w:val="00543BBC"/>
    <w:rsid w:val="005448A4"/>
    <w:rsid w:val="00545657"/>
    <w:rsid w:val="00547C13"/>
    <w:rsid w:val="00547EAA"/>
    <w:rsid w:val="0055294B"/>
    <w:rsid w:val="0055360A"/>
    <w:rsid w:val="005545ED"/>
    <w:rsid w:val="00554682"/>
    <w:rsid w:val="005566CE"/>
    <w:rsid w:val="00556FDE"/>
    <w:rsid w:val="00564104"/>
    <w:rsid w:val="005642B6"/>
    <w:rsid w:val="00564E80"/>
    <w:rsid w:val="0057245A"/>
    <w:rsid w:val="005732D4"/>
    <w:rsid w:val="00575F61"/>
    <w:rsid w:val="00577483"/>
    <w:rsid w:val="005809EB"/>
    <w:rsid w:val="00581DDD"/>
    <w:rsid w:val="00587260"/>
    <w:rsid w:val="0059011A"/>
    <w:rsid w:val="005919B6"/>
    <w:rsid w:val="005A012D"/>
    <w:rsid w:val="005A34FE"/>
    <w:rsid w:val="005A6A3F"/>
    <w:rsid w:val="005B2FC1"/>
    <w:rsid w:val="005B5EF1"/>
    <w:rsid w:val="005C23B9"/>
    <w:rsid w:val="005C320A"/>
    <w:rsid w:val="005C3628"/>
    <w:rsid w:val="005C5C83"/>
    <w:rsid w:val="005C6D7A"/>
    <w:rsid w:val="005D1119"/>
    <w:rsid w:val="005D48B3"/>
    <w:rsid w:val="005D6709"/>
    <w:rsid w:val="005E736D"/>
    <w:rsid w:val="005E74B1"/>
    <w:rsid w:val="005E7900"/>
    <w:rsid w:val="005F25BD"/>
    <w:rsid w:val="005F2FD3"/>
    <w:rsid w:val="005F3F0E"/>
    <w:rsid w:val="005F62DD"/>
    <w:rsid w:val="006053AA"/>
    <w:rsid w:val="00605E5F"/>
    <w:rsid w:val="00606540"/>
    <w:rsid w:val="00606712"/>
    <w:rsid w:val="00606A82"/>
    <w:rsid w:val="0062089B"/>
    <w:rsid w:val="00622581"/>
    <w:rsid w:val="006249CD"/>
    <w:rsid w:val="00625C29"/>
    <w:rsid w:val="00632767"/>
    <w:rsid w:val="006375C6"/>
    <w:rsid w:val="00640B42"/>
    <w:rsid w:val="00640EE2"/>
    <w:rsid w:val="00641CF5"/>
    <w:rsid w:val="006428C7"/>
    <w:rsid w:val="00646783"/>
    <w:rsid w:val="00647CF2"/>
    <w:rsid w:val="00647DC8"/>
    <w:rsid w:val="0065345D"/>
    <w:rsid w:val="00660737"/>
    <w:rsid w:val="00662FDD"/>
    <w:rsid w:val="00663A2E"/>
    <w:rsid w:val="00663AA6"/>
    <w:rsid w:val="00664641"/>
    <w:rsid w:val="0066648C"/>
    <w:rsid w:val="00670317"/>
    <w:rsid w:val="00670594"/>
    <w:rsid w:val="00672A33"/>
    <w:rsid w:val="00676B5E"/>
    <w:rsid w:val="006828F7"/>
    <w:rsid w:val="006829E8"/>
    <w:rsid w:val="0069041A"/>
    <w:rsid w:val="00692F75"/>
    <w:rsid w:val="006962F7"/>
    <w:rsid w:val="00697318"/>
    <w:rsid w:val="006976BA"/>
    <w:rsid w:val="006A0157"/>
    <w:rsid w:val="006A0661"/>
    <w:rsid w:val="006A360D"/>
    <w:rsid w:val="006A391D"/>
    <w:rsid w:val="006A4594"/>
    <w:rsid w:val="006A5692"/>
    <w:rsid w:val="006B07BA"/>
    <w:rsid w:val="006B135A"/>
    <w:rsid w:val="006B1AFC"/>
    <w:rsid w:val="006B4602"/>
    <w:rsid w:val="006B6684"/>
    <w:rsid w:val="006C30A6"/>
    <w:rsid w:val="006D063E"/>
    <w:rsid w:val="006D513F"/>
    <w:rsid w:val="006D71BA"/>
    <w:rsid w:val="006E6B1C"/>
    <w:rsid w:val="006F2FB8"/>
    <w:rsid w:val="006F3B72"/>
    <w:rsid w:val="006F720C"/>
    <w:rsid w:val="006F7FDA"/>
    <w:rsid w:val="00702613"/>
    <w:rsid w:val="007065CE"/>
    <w:rsid w:val="007202CD"/>
    <w:rsid w:val="007204D8"/>
    <w:rsid w:val="00720657"/>
    <w:rsid w:val="00723F34"/>
    <w:rsid w:val="007243F3"/>
    <w:rsid w:val="007302BB"/>
    <w:rsid w:val="0073357C"/>
    <w:rsid w:val="00733627"/>
    <w:rsid w:val="00735233"/>
    <w:rsid w:val="00740096"/>
    <w:rsid w:val="007411CA"/>
    <w:rsid w:val="00744EFE"/>
    <w:rsid w:val="007503C9"/>
    <w:rsid w:val="00754808"/>
    <w:rsid w:val="00761423"/>
    <w:rsid w:val="00761BEC"/>
    <w:rsid w:val="00761DD6"/>
    <w:rsid w:val="0076577B"/>
    <w:rsid w:val="00766EE2"/>
    <w:rsid w:val="007676EA"/>
    <w:rsid w:val="0076773C"/>
    <w:rsid w:val="0077034E"/>
    <w:rsid w:val="00772C75"/>
    <w:rsid w:val="00772E1B"/>
    <w:rsid w:val="00782FAC"/>
    <w:rsid w:val="0078451B"/>
    <w:rsid w:val="00785F96"/>
    <w:rsid w:val="007879DF"/>
    <w:rsid w:val="00794A12"/>
    <w:rsid w:val="00796DDC"/>
    <w:rsid w:val="007A0549"/>
    <w:rsid w:val="007A164F"/>
    <w:rsid w:val="007A22E3"/>
    <w:rsid w:val="007A4EFF"/>
    <w:rsid w:val="007A53C8"/>
    <w:rsid w:val="007A632A"/>
    <w:rsid w:val="007A6F92"/>
    <w:rsid w:val="007A6F9F"/>
    <w:rsid w:val="007B0851"/>
    <w:rsid w:val="007B1922"/>
    <w:rsid w:val="007B2A6F"/>
    <w:rsid w:val="007B4CB6"/>
    <w:rsid w:val="007B75F4"/>
    <w:rsid w:val="007B78B5"/>
    <w:rsid w:val="007C5DCA"/>
    <w:rsid w:val="007C5F53"/>
    <w:rsid w:val="007C75AF"/>
    <w:rsid w:val="007D281D"/>
    <w:rsid w:val="007D2B42"/>
    <w:rsid w:val="007D4127"/>
    <w:rsid w:val="007D4BE3"/>
    <w:rsid w:val="007E043D"/>
    <w:rsid w:val="007E4666"/>
    <w:rsid w:val="007E7A6C"/>
    <w:rsid w:val="007F09D1"/>
    <w:rsid w:val="007F67F3"/>
    <w:rsid w:val="00801272"/>
    <w:rsid w:val="00805C3D"/>
    <w:rsid w:val="008101FE"/>
    <w:rsid w:val="00812816"/>
    <w:rsid w:val="008132DE"/>
    <w:rsid w:val="0081562C"/>
    <w:rsid w:val="00817A6A"/>
    <w:rsid w:val="00826ABD"/>
    <w:rsid w:val="008354E1"/>
    <w:rsid w:val="008363BE"/>
    <w:rsid w:val="0083793F"/>
    <w:rsid w:val="00837F96"/>
    <w:rsid w:val="00840C88"/>
    <w:rsid w:val="00841C4A"/>
    <w:rsid w:val="0084593F"/>
    <w:rsid w:val="00846529"/>
    <w:rsid w:val="00850919"/>
    <w:rsid w:val="0085262A"/>
    <w:rsid w:val="008537C2"/>
    <w:rsid w:val="008579C9"/>
    <w:rsid w:val="00860C57"/>
    <w:rsid w:val="008611AB"/>
    <w:rsid w:val="008613A7"/>
    <w:rsid w:val="008638A9"/>
    <w:rsid w:val="00865AC7"/>
    <w:rsid w:val="00867CDD"/>
    <w:rsid w:val="008845BA"/>
    <w:rsid w:val="00886006"/>
    <w:rsid w:val="00886D93"/>
    <w:rsid w:val="00887C6C"/>
    <w:rsid w:val="00890199"/>
    <w:rsid w:val="0089346A"/>
    <w:rsid w:val="008955DF"/>
    <w:rsid w:val="008A1093"/>
    <w:rsid w:val="008A4C03"/>
    <w:rsid w:val="008A588A"/>
    <w:rsid w:val="008A656F"/>
    <w:rsid w:val="008A7657"/>
    <w:rsid w:val="008B09C6"/>
    <w:rsid w:val="008B0F7F"/>
    <w:rsid w:val="008B7129"/>
    <w:rsid w:val="008C1309"/>
    <w:rsid w:val="008C14E8"/>
    <w:rsid w:val="008C33D4"/>
    <w:rsid w:val="008C68B0"/>
    <w:rsid w:val="008C78AE"/>
    <w:rsid w:val="008D0CB8"/>
    <w:rsid w:val="008D211F"/>
    <w:rsid w:val="008D3F9E"/>
    <w:rsid w:val="008D55E0"/>
    <w:rsid w:val="008D62E1"/>
    <w:rsid w:val="008E33F5"/>
    <w:rsid w:val="008E3E58"/>
    <w:rsid w:val="008E5D34"/>
    <w:rsid w:val="008F1C04"/>
    <w:rsid w:val="008F4B94"/>
    <w:rsid w:val="00901319"/>
    <w:rsid w:val="00901F2F"/>
    <w:rsid w:val="00903FEF"/>
    <w:rsid w:val="00907C0E"/>
    <w:rsid w:val="00910434"/>
    <w:rsid w:val="00915D87"/>
    <w:rsid w:val="00916040"/>
    <w:rsid w:val="0092384A"/>
    <w:rsid w:val="009242FD"/>
    <w:rsid w:val="00932D61"/>
    <w:rsid w:val="00941D59"/>
    <w:rsid w:val="00942F2C"/>
    <w:rsid w:val="009461D9"/>
    <w:rsid w:val="00946911"/>
    <w:rsid w:val="00946C91"/>
    <w:rsid w:val="009477DE"/>
    <w:rsid w:val="00947B4A"/>
    <w:rsid w:val="00947B65"/>
    <w:rsid w:val="009502B0"/>
    <w:rsid w:val="00953E88"/>
    <w:rsid w:val="00956034"/>
    <w:rsid w:val="009616E8"/>
    <w:rsid w:val="0096174C"/>
    <w:rsid w:val="00962BE6"/>
    <w:rsid w:val="0096314F"/>
    <w:rsid w:val="0096735C"/>
    <w:rsid w:val="00970627"/>
    <w:rsid w:val="00970F69"/>
    <w:rsid w:val="00971716"/>
    <w:rsid w:val="00971F3A"/>
    <w:rsid w:val="009750D1"/>
    <w:rsid w:val="009778A1"/>
    <w:rsid w:val="009832FB"/>
    <w:rsid w:val="00987A7A"/>
    <w:rsid w:val="00990612"/>
    <w:rsid w:val="00993044"/>
    <w:rsid w:val="00993760"/>
    <w:rsid w:val="00993943"/>
    <w:rsid w:val="00997251"/>
    <w:rsid w:val="009A0EFB"/>
    <w:rsid w:val="009A0FE8"/>
    <w:rsid w:val="009A19E8"/>
    <w:rsid w:val="009A1A20"/>
    <w:rsid w:val="009A2267"/>
    <w:rsid w:val="009A7615"/>
    <w:rsid w:val="009B35C4"/>
    <w:rsid w:val="009B4E45"/>
    <w:rsid w:val="009B5630"/>
    <w:rsid w:val="009B68FC"/>
    <w:rsid w:val="009B7D45"/>
    <w:rsid w:val="009D0B32"/>
    <w:rsid w:val="009D25F2"/>
    <w:rsid w:val="009E0777"/>
    <w:rsid w:val="009E2213"/>
    <w:rsid w:val="009E2788"/>
    <w:rsid w:val="009E41B1"/>
    <w:rsid w:val="009F07E5"/>
    <w:rsid w:val="009F3101"/>
    <w:rsid w:val="00A01489"/>
    <w:rsid w:val="00A107E5"/>
    <w:rsid w:val="00A150B8"/>
    <w:rsid w:val="00A16205"/>
    <w:rsid w:val="00A21B67"/>
    <w:rsid w:val="00A25D21"/>
    <w:rsid w:val="00A31875"/>
    <w:rsid w:val="00A32C82"/>
    <w:rsid w:val="00A33D06"/>
    <w:rsid w:val="00A37317"/>
    <w:rsid w:val="00A376BF"/>
    <w:rsid w:val="00A37934"/>
    <w:rsid w:val="00A40D6A"/>
    <w:rsid w:val="00A42112"/>
    <w:rsid w:val="00A50BBF"/>
    <w:rsid w:val="00A512F4"/>
    <w:rsid w:val="00A52153"/>
    <w:rsid w:val="00A544C4"/>
    <w:rsid w:val="00A55328"/>
    <w:rsid w:val="00A65626"/>
    <w:rsid w:val="00A6690D"/>
    <w:rsid w:val="00A737AB"/>
    <w:rsid w:val="00A76E96"/>
    <w:rsid w:val="00A777F5"/>
    <w:rsid w:val="00A77C3F"/>
    <w:rsid w:val="00A814F6"/>
    <w:rsid w:val="00A817B6"/>
    <w:rsid w:val="00A8183C"/>
    <w:rsid w:val="00A81D12"/>
    <w:rsid w:val="00A86C65"/>
    <w:rsid w:val="00A91E50"/>
    <w:rsid w:val="00A932C6"/>
    <w:rsid w:val="00A97068"/>
    <w:rsid w:val="00AA44EA"/>
    <w:rsid w:val="00AA486D"/>
    <w:rsid w:val="00AA683A"/>
    <w:rsid w:val="00AA7730"/>
    <w:rsid w:val="00AC0407"/>
    <w:rsid w:val="00AC62D1"/>
    <w:rsid w:val="00AC6B10"/>
    <w:rsid w:val="00AD140F"/>
    <w:rsid w:val="00AD4803"/>
    <w:rsid w:val="00AD757E"/>
    <w:rsid w:val="00AE1383"/>
    <w:rsid w:val="00AE1EB1"/>
    <w:rsid w:val="00AE30D8"/>
    <w:rsid w:val="00AF1523"/>
    <w:rsid w:val="00AF3CA7"/>
    <w:rsid w:val="00AF43D3"/>
    <w:rsid w:val="00AF5CCD"/>
    <w:rsid w:val="00AF6039"/>
    <w:rsid w:val="00B066CF"/>
    <w:rsid w:val="00B11D47"/>
    <w:rsid w:val="00B12993"/>
    <w:rsid w:val="00B138E8"/>
    <w:rsid w:val="00B174E6"/>
    <w:rsid w:val="00B1772A"/>
    <w:rsid w:val="00B177A8"/>
    <w:rsid w:val="00B2204A"/>
    <w:rsid w:val="00B262A9"/>
    <w:rsid w:val="00B3117C"/>
    <w:rsid w:val="00B33C90"/>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7787B"/>
    <w:rsid w:val="00B87935"/>
    <w:rsid w:val="00B91DA2"/>
    <w:rsid w:val="00B97814"/>
    <w:rsid w:val="00BA0408"/>
    <w:rsid w:val="00BA101E"/>
    <w:rsid w:val="00BA16B9"/>
    <w:rsid w:val="00BB195D"/>
    <w:rsid w:val="00BB5EED"/>
    <w:rsid w:val="00BB663C"/>
    <w:rsid w:val="00BB749E"/>
    <w:rsid w:val="00BC0FE9"/>
    <w:rsid w:val="00BC717D"/>
    <w:rsid w:val="00BD33C0"/>
    <w:rsid w:val="00BD340D"/>
    <w:rsid w:val="00BD3830"/>
    <w:rsid w:val="00BD3FCA"/>
    <w:rsid w:val="00BD4FE0"/>
    <w:rsid w:val="00BE15CE"/>
    <w:rsid w:val="00BE1FE3"/>
    <w:rsid w:val="00BE30D0"/>
    <w:rsid w:val="00BF0539"/>
    <w:rsid w:val="00BF4947"/>
    <w:rsid w:val="00C00C73"/>
    <w:rsid w:val="00C06480"/>
    <w:rsid w:val="00C071AF"/>
    <w:rsid w:val="00C12CCC"/>
    <w:rsid w:val="00C14909"/>
    <w:rsid w:val="00C230AB"/>
    <w:rsid w:val="00C23BFF"/>
    <w:rsid w:val="00C27A27"/>
    <w:rsid w:val="00C443A4"/>
    <w:rsid w:val="00C516CC"/>
    <w:rsid w:val="00C544C8"/>
    <w:rsid w:val="00C56BAE"/>
    <w:rsid w:val="00C60222"/>
    <w:rsid w:val="00C605E9"/>
    <w:rsid w:val="00C6071A"/>
    <w:rsid w:val="00C607FA"/>
    <w:rsid w:val="00C61DE1"/>
    <w:rsid w:val="00C6339E"/>
    <w:rsid w:val="00C651CB"/>
    <w:rsid w:val="00C66272"/>
    <w:rsid w:val="00C677AE"/>
    <w:rsid w:val="00C67EEA"/>
    <w:rsid w:val="00C75212"/>
    <w:rsid w:val="00C82AA4"/>
    <w:rsid w:val="00C85355"/>
    <w:rsid w:val="00C91C92"/>
    <w:rsid w:val="00C92B24"/>
    <w:rsid w:val="00CA33CA"/>
    <w:rsid w:val="00CA50CE"/>
    <w:rsid w:val="00CA55F5"/>
    <w:rsid w:val="00CB1B62"/>
    <w:rsid w:val="00CB610D"/>
    <w:rsid w:val="00CC3025"/>
    <w:rsid w:val="00CC5CB7"/>
    <w:rsid w:val="00CC6EDB"/>
    <w:rsid w:val="00CD446F"/>
    <w:rsid w:val="00CD77D7"/>
    <w:rsid w:val="00CE0660"/>
    <w:rsid w:val="00CE54DF"/>
    <w:rsid w:val="00CE54E6"/>
    <w:rsid w:val="00CE6EF6"/>
    <w:rsid w:val="00CF0860"/>
    <w:rsid w:val="00CF1038"/>
    <w:rsid w:val="00CF1BF1"/>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2607"/>
    <w:rsid w:val="00D338DC"/>
    <w:rsid w:val="00D377BE"/>
    <w:rsid w:val="00D41BF5"/>
    <w:rsid w:val="00D4253C"/>
    <w:rsid w:val="00D42560"/>
    <w:rsid w:val="00D4306E"/>
    <w:rsid w:val="00D44051"/>
    <w:rsid w:val="00D44FBE"/>
    <w:rsid w:val="00D557E9"/>
    <w:rsid w:val="00D55D4A"/>
    <w:rsid w:val="00D56B68"/>
    <w:rsid w:val="00D618E2"/>
    <w:rsid w:val="00D62983"/>
    <w:rsid w:val="00D64C2D"/>
    <w:rsid w:val="00D64EC0"/>
    <w:rsid w:val="00D71112"/>
    <w:rsid w:val="00D87768"/>
    <w:rsid w:val="00D91299"/>
    <w:rsid w:val="00D959C1"/>
    <w:rsid w:val="00DA082B"/>
    <w:rsid w:val="00DA1A7E"/>
    <w:rsid w:val="00DA1C19"/>
    <w:rsid w:val="00DA51D7"/>
    <w:rsid w:val="00DA6C4F"/>
    <w:rsid w:val="00DB050E"/>
    <w:rsid w:val="00DB3B3E"/>
    <w:rsid w:val="00DB4A09"/>
    <w:rsid w:val="00DB74B9"/>
    <w:rsid w:val="00DC1195"/>
    <w:rsid w:val="00DC1E34"/>
    <w:rsid w:val="00DC4CE1"/>
    <w:rsid w:val="00DC7401"/>
    <w:rsid w:val="00DD1426"/>
    <w:rsid w:val="00DD1E6C"/>
    <w:rsid w:val="00DD46B6"/>
    <w:rsid w:val="00DD4D1F"/>
    <w:rsid w:val="00DD4D86"/>
    <w:rsid w:val="00DE1AFA"/>
    <w:rsid w:val="00DE5E5D"/>
    <w:rsid w:val="00DE6314"/>
    <w:rsid w:val="00DF1C93"/>
    <w:rsid w:val="00DF5D63"/>
    <w:rsid w:val="00DF6CA5"/>
    <w:rsid w:val="00E01CD3"/>
    <w:rsid w:val="00E03B17"/>
    <w:rsid w:val="00E065F8"/>
    <w:rsid w:val="00E1033A"/>
    <w:rsid w:val="00E106B0"/>
    <w:rsid w:val="00E10992"/>
    <w:rsid w:val="00E11B9E"/>
    <w:rsid w:val="00E11FBC"/>
    <w:rsid w:val="00E124D9"/>
    <w:rsid w:val="00E223F5"/>
    <w:rsid w:val="00E240AB"/>
    <w:rsid w:val="00E2467D"/>
    <w:rsid w:val="00E261DE"/>
    <w:rsid w:val="00E26778"/>
    <w:rsid w:val="00E26A98"/>
    <w:rsid w:val="00E274B2"/>
    <w:rsid w:val="00E27674"/>
    <w:rsid w:val="00E33FEF"/>
    <w:rsid w:val="00E42409"/>
    <w:rsid w:val="00E45AD9"/>
    <w:rsid w:val="00E46DB0"/>
    <w:rsid w:val="00E4703D"/>
    <w:rsid w:val="00E523FF"/>
    <w:rsid w:val="00E578D5"/>
    <w:rsid w:val="00E657BC"/>
    <w:rsid w:val="00E65CEE"/>
    <w:rsid w:val="00E662BC"/>
    <w:rsid w:val="00E740FC"/>
    <w:rsid w:val="00E76E90"/>
    <w:rsid w:val="00E80FB6"/>
    <w:rsid w:val="00E86CBC"/>
    <w:rsid w:val="00E96913"/>
    <w:rsid w:val="00E96CCD"/>
    <w:rsid w:val="00EA1E45"/>
    <w:rsid w:val="00EA3719"/>
    <w:rsid w:val="00EA4B70"/>
    <w:rsid w:val="00EA7242"/>
    <w:rsid w:val="00EA7929"/>
    <w:rsid w:val="00EA7F43"/>
    <w:rsid w:val="00EB2152"/>
    <w:rsid w:val="00EB30F0"/>
    <w:rsid w:val="00EB516B"/>
    <w:rsid w:val="00EB5801"/>
    <w:rsid w:val="00EB7246"/>
    <w:rsid w:val="00EB76F7"/>
    <w:rsid w:val="00EC03A6"/>
    <w:rsid w:val="00EC3AE2"/>
    <w:rsid w:val="00EC7AA4"/>
    <w:rsid w:val="00EC7BA5"/>
    <w:rsid w:val="00EE4F90"/>
    <w:rsid w:val="00EE5123"/>
    <w:rsid w:val="00EE567B"/>
    <w:rsid w:val="00EE5BE3"/>
    <w:rsid w:val="00EF1FD3"/>
    <w:rsid w:val="00EF4FB4"/>
    <w:rsid w:val="00F00245"/>
    <w:rsid w:val="00F1188D"/>
    <w:rsid w:val="00F1393B"/>
    <w:rsid w:val="00F13B25"/>
    <w:rsid w:val="00F145D8"/>
    <w:rsid w:val="00F1610C"/>
    <w:rsid w:val="00F21445"/>
    <w:rsid w:val="00F24A28"/>
    <w:rsid w:val="00F252D6"/>
    <w:rsid w:val="00F2755E"/>
    <w:rsid w:val="00F31B44"/>
    <w:rsid w:val="00F34903"/>
    <w:rsid w:val="00F358D9"/>
    <w:rsid w:val="00F367B3"/>
    <w:rsid w:val="00F36A5B"/>
    <w:rsid w:val="00F37EB8"/>
    <w:rsid w:val="00F5240F"/>
    <w:rsid w:val="00F54B1B"/>
    <w:rsid w:val="00F55E2A"/>
    <w:rsid w:val="00F55FD9"/>
    <w:rsid w:val="00F610E3"/>
    <w:rsid w:val="00F62D56"/>
    <w:rsid w:val="00F65CE6"/>
    <w:rsid w:val="00F678C0"/>
    <w:rsid w:val="00F7055A"/>
    <w:rsid w:val="00F73925"/>
    <w:rsid w:val="00F75892"/>
    <w:rsid w:val="00F75F04"/>
    <w:rsid w:val="00F80C1A"/>
    <w:rsid w:val="00F852DE"/>
    <w:rsid w:val="00F85D2A"/>
    <w:rsid w:val="00F915AF"/>
    <w:rsid w:val="00FA0B03"/>
    <w:rsid w:val="00FA1CCE"/>
    <w:rsid w:val="00FA4D59"/>
    <w:rsid w:val="00FA4E2C"/>
    <w:rsid w:val="00FA515A"/>
    <w:rsid w:val="00FB3919"/>
    <w:rsid w:val="00FB7960"/>
    <w:rsid w:val="00FC11ED"/>
    <w:rsid w:val="00FC5DB6"/>
    <w:rsid w:val="00FC6FBA"/>
    <w:rsid w:val="00FD1A2D"/>
    <w:rsid w:val="00FD7CA2"/>
    <w:rsid w:val="00FE21BD"/>
    <w:rsid w:val="00FE307E"/>
    <w:rsid w:val="00FE56BB"/>
    <w:rsid w:val="00FF118B"/>
    <w:rsid w:val="00FF350E"/>
    <w:rsid w:val="00FF4DC2"/>
    <w:rsid w:val="00FF74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F915AF"/>
    <w:pPr>
      <w:widowControl/>
      <w:tabs>
        <w:tab w:val="right" w:leader="dot" w:pos="8494"/>
      </w:tabs>
      <w:spacing w:after="100"/>
      <w:jc w:val="left"/>
      <w:pPrChange w:id="0" w:author="Wei Qi Yan" w:date="2024-12-18T19:30:00Z">
        <w:pPr>
          <w:tabs>
            <w:tab w:val="right" w:leader="dot" w:pos="8494"/>
          </w:tabs>
          <w:spacing w:after="100"/>
        </w:pPr>
      </w:pPrChange>
    </w:pPr>
    <w:rPr>
      <w:rFonts w:ascii="Times New Roman" w:hAnsi="Times New Roman" w:cs="Times New Roman"/>
      <w:b/>
      <w:bCs/>
      <w:noProof/>
      <w:kern w:val="0"/>
      <w:sz w:val="22"/>
      <w:rPrChange w:id="0" w:author="Wei Qi Yan" w:date="2024-12-18T19:30:00Z">
        <w:rPr>
          <w:rFonts w:asciiTheme="minorHAnsi" w:eastAsiaTheme="minorEastAsia" w:hAnsiTheme="minorHAnsi"/>
          <w:sz w:val="22"/>
          <w:szCs w:val="22"/>
          <w:lang w:val="en-US" w:eastAsia="zh-CN" w:bidi="ar-SA"/>
        </w:rPr>
      </w:rPrChange>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7804">
      <w:bodyDiv w:val="1"/>
      <w:marLeft w:val="0"/>
      <w:marRight w:val="0"/>
      <w:marTop w:val="0"/>
      <w:marBottom w:val="0"/>
      <w:divBdr>
        <w:top w:val="none" w:sz="0" w:space="0" w:color="auto"/>
        <w:left w:val="none" w:sz="0" w:space="0" w:color="auto"/>
        <w:bottom w:val="none" w:sz="0" w:space="0" w:color="auto"/>
        <w:right w:val="none" w:sz="0" w:space="0" w:color="auto"/>
      </w:divBdr>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8584">
      <w:bodyDiv w:val="1"/>
      <w:marLeft w:val="0"/>
      <w:marRight w:val="0"/>
      <w:marTop w:val="0"/>
      <w:marBottom w:val="0"/>
      <w:divBdr>
        <w:top w:val="none" w:sz="0" w:space="0" w:color="auto"/>
        <w:left w:val="none" w:sz="0" w:space="0" w:color="auto"/>
        <w:bottom w:val="none" w:sz="0" w:space="0" w:color="auto"/>
        <w:right w:val="none" w:sz="0" w:space="0" w:color="auto"/>
      </w:divBdr>
      <w:divsChild>
        <w:div w:id="1801535037">
          <w:marLeft w:val="480"/>
          <w:marRight w:val="0"/>
          <w:marTop w:val="0"/>
          <w:marBottom w:val="0"/>
          <w:divBdr>
            <w:top w:val="none" w:sz="0" w:space="0" w:color="auto"/>
            <w:left w:val="none" w:sz="0" w:space="0" w:color="auto"/>
            <w:bottom w:val="none" w:sz="0" w:space="0" w:color="auto"/>
            <w:right w:val="none" w:sz="0" w:space="0" w:color="auto"/>
          </w:divBdr>
          <w:divsChild>
            <w:div w:id="16670535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828396226">
              <w:marLeft w:val="0"/>
              <w:marRight w:val="0"/>
              <w:marTop w:val="0"/>
              <w:marBottom w:val="0"/>
              <w:divBdr>
                <w:top w:val="none" w:sz="0" w:space="0" w:color="auto"/>
                <w:left w:val="none" w:sz="0" w:space="0" w:color="auto"/>
                <w:bottom w:val="none" w:sz="0" w:space="0" w:color="auto"/>
                <w:right w:val="none" w:sz="0" w:space="0" w:color="auto"/>
              </w:divBdr>
            </w:div>
            <w:div w:id="1158111553">
              <w:marLeft w:val="0"/>
              <w:marRight w:val="0"/>
              <w:marTop w:val="0"/>
              <w:marBottom w:val="0"/>
              <w:divBdr>
                <w:top w:val="none" w:sz="0" w:space="0" w:color="auto"/>
                <w:left w:val="none" w:sz="0" w:space="0" w:color="auto"/>
                <w:bottom w:val="none" w:sz="0" w:space="0" w:color="auto"/>
                <w:right w:val="none" w:sz="0" w:space="0" w:color="auto"/>
              </w:divBdr>
            </w:div>
            <w:div w:id="561016096">
              <w:marLeft w:val="0"/>
              <w:marRight w:val="0"/>
              <w:marTop w:val="0"/>
              <w:marBottom w:val="0"/>
              <w:divBdr>
                <w:top w:val="none" w:sz="0" w:space="0" w:color="auto"/>
                <w:left w:val="none" w:sz="0" w:space="0" w:color="auto"/>
                <w:bottom w:val="none" w:sz="0" w:space="0" w:color="auto"/>
                <w:right w:val="none" w:sz="0" w:space="0" w:color="auto"/>
              </w:divBdr>
            </w:div>
            <w:div w:id="94785467">
              <w:marLeft w:val="0"/>
              <w:marRight w:val="0"/>
              <w:marTop w:val="0"/>
              <w:marBottom w:val="0"/>
              <w:divBdr>
                <w:top w:val="none" w:sz="0" w:space="0" w:color="auto"/>
                <w:left w:val="none" w:sz="0" w:space="0" w:color="auto"/>
                <w:bottom w:val="none" w:sz="0" w:space="0" w:color="auto"/>
                <w:right w:val="none" w:sz="0" w:space="0" w:color="auto"/>
              </w:divBdr>
            </w:div>
            <w:div w:id="1675720046">
              <w:marLeft w:val="0"/>
              <w:marRight w:val="0"/>
              <w:marTop w:val="0"/>
              <w:marBottom w:val="0"/>
              <w:divBdr>
                <w:top w:val="none" w:sz="0" w:space="0" w:color="auto"/>
                <w:left w:val="none" w:sz="0" w:space="0" w:color="auto"/>
                <w:bottom w:val="none" w:sz="0" w:space="0" w:color="auto"/>
                <w:right w:val="none" w:sz="0" w:space="0" w:color="auto"/>
              </w:divBdr>
            </w:div>
            <w:div w:id="852958523">
              <w:marLeft w:val="0"/>
              <w:marRight w:val="0"/>
              <w:marTop w:val="0"/>
              <w:marBottom w:val="0"/>
              <w:divBdr>
                <w:top w:val="none" w:sz="0" w:space="0" w:color="auto"/>
                <w:left w:val="none" w:sz="0" w:space="0" w:color="auto"/>
                <w:bottom w:val="none" w:sz="0" w:space="0" w:color="auto"/>
                <w:right w:val="none" w:sz="0" w:space="0" w:color="auto"/>
              </w:divBdr>
            </w:div>
            <w:div w:id="2013101619">
              <w:marLeft w:val="0"/>
              <w:marRight w:val="0"/>
              <w:marTop w:val="0"/>
              <w:marBottom w:val="0"/>
              <w:divBdr>
                <w:top w:val="none" w:sz="0" w:space="0" w:color="auto"/>
                <w:left w:val="none" w:sz="0" w:space="0" w:color="auto"/>
                <w:bottom w:val="none" w:sz="0" w:space="0" w:color="auto"/>
                <w:right w:val="none" w:sz="0" w:space="0" w:color="auto"/>
              </w:divBdr>
            </w:div>
            <w:div w:id="224534426">
              <w:marLeft w:val="0"/>
              <w:marRight w:val="0"/>
              <w:marTop w:val="0"/>
              <w:marBottom w:val="0"/>
              <w:divBdr>
                <w:top w:val="none" w:sz="0" w:space="0" w:color="auto"/>
                <w:left w:val="none" w:sz="0" w:space="0" w:color="auto"/>
                <w:bottom w:val="none" w:sz="0" w:space="0" w:color="auto"/>
                <w:right w:val="none" w:sz="0" w:space="0" w:color="auto"/>
              </w:divBdr>
            </w:div>
            <w:div w:id="1955600006">
              <w:marLeft w:val="0"/>
              <w:marRight w:val="0"/>
              <w:marTop w:val="0"/>
              <w:marBottom w:val="0"/>
              <w:divBdr>
                <w:top w:val="none" w:sz="0" w:space="0" w:color="auto"/>
                <w:left w:val="none" w:sz="0" w:space="0" w:color="auto"/>
                <w:bottom w:val="none" w:sz="0" w:space="0" w:color="auto"/>
                <w:right w:val="none" w:sz="0" w:space="0" w:color="auto"/>
              </w:divBdr>
            </w:div>
            <w:div w:id="759064749">
              <w:marLeft w:val="0"/>
              <w:marRight w:val="0"/>
              <w:marTop w:val="0"/>
              <w:marBottom w:val="0"/>
              <w:divBdr>
                <w:top w:val="none" w:sz="0" w:space="0" w:color="auto"/>
                <w:left w:val="none" w:sz="0" w:space="0" w:color="auto"/>
                <w:bottom w:val="none" w:sz="0" w:space="0" w:color="auto"/>
                <w:right w:val="none" w:sz="0" w:space="0" w:color="auto"/>
              </w:divBdr>
            </w:div>
            <w:div w:id="1641618504">
              <w:marLeft w:val="0"/>
              <w:marRight w:val="0"/>
              <w:marTop w:val="0"/>
              <w:marBottom w:val="0"/>
              <w:divBdr>
                <w:top w:val="none" w:sz="0" w:space="0" w:color="auto"/>
                <w:left w:val="none" w:sz="0" w:space="0" w:color="auto"/>
                <w:bottom w:val="none" w:sz="0" w:space="0" w:color="auto"/>
                <w:right w:val="none" w:sz="0" w:space="0" w:color="auto"/>
              </w:divBdr>
            </w:div>
            <w:div w:id="6836491">
              <w:marLeft w:val="0"/>
              <w:marRight w:val="0"/>
              <w:marTop w:val="0"/>
              <w:marBottom w:val="0"/>
              <w:divBdr>
                <w:top w:val="none" w:sz="0" w:space="0" w:color="auto"/>
                <w:left w:val="none" w:sz="0" w:space="0" w:color="auto"/>
                <w:bottom w:val="none" w:sz="0" w:space="0" w:color="auto"/>
                <w:right w:val="none" w:sz="0" w:space="0" w:color="auto"/>
              </w:divBdr>
            </w:div>
            <w:div w:id="881597434">
              <w:marLeft w:val="0"/>
              <w:marRight w:val="0"/>
              <w:marTop w:val="0"/>
              <w:marBottom w:val="0"/>
              <w:divBdr>
                <w:top w:val="none" w:sz="0" w:space="0" w:color="auto"/>
                <w:left w:val="none" w:sz="0" w:space="0" w:color="auto"/>
                <w:bottom w:val="none" w:sz="0" w:space="0" w:color="auto"/>
                <w:right w:val="none" w:sz="0" w:space="0" w:color="auto"/>
              </w:divBdr>
            </w:div>
            <w:div w:id="1194152938">
              <w:marLeft w:val="0"/>
              <w:marRight w:val="0"/>
              <w:marTop w:val="0"/>
              <w:marBottom w:val="0"/>
              <w:divBdr>
                <w:top w:val="none" w:sz="0" w:space="0" w:color="auto"/>
                <w:left w:val="none" w:sz="0" w:space="0" w:color="auto"/>
                <w:bottom w:val="none" w:sz="0" w:space="0" w:color="auto"/>
                <w:right w:val="none" w:sz="0" w:space="0" w:color="auto"/>
              </w:divBdr>
            </w:div>
            <w:div w:id="1439984511">
              <w:marLeft w:val="0"/>
              <w:marRight w:val="0"/>
              <w:marTop w:val="0"/>
              <w:marBottom w:val="0"/>
              <w:divBdr>
                <w:top w:val="none" w:sz="0" w:space="0" w:color="auto"/>
                <w:left w:val="none" w:sz="0" w:space="0" w:color="auto"/>
                <w:bottom w:val="none" w:sz="0" w:space="0" w:color="auto"/>
                <w:right w:val="none" w:sz="0" w:space="0" w:color="auto"/>
              </w:divBdr>
            </w:div>
            <w:div w:id="502091185">
              <w:marLeft w:val="0"/>
              <w:marRight w:val="0"/>
              <w:marTop w:val="0"/>
              <w:marBottom w:val="0"/>
              <w:divBdr>
                <w:top w:val="none" w:sz="0" w:space="0" w:color="auto"/>
                <w:left w:val="none" w:sz="0" w:space="0" w:color="auto"/>
                <w:bottom w:val="none" w:sz="0" w:space="0" w:color="auto"/>
                <w:right w:val="none" w:sz="0" w:space="0" w:color="auto"/>
              </w:divBdr>
            </w:div>
            <w:div w:id="526603377">
              <w:marLeft w:val="0"/>
              <w:marRight w:val="0"/>
              <w:marTop w:val="0"/>
              <w:marBottom w:val="0"/>
              <w:divBdr>
                <w:top w:val="none" w:sz="0" w:space="0" w:color="auto"/>
                <w:left w:val="none" w:sz="0" w:space="0" w:color="auto"/>
                <w:bottom w:val="none" w:sz="0" w:space="0" w:color="auto"/>
                <w:right w:val="none" w:sz="0" w:space="0" w:color="auto"/>
              </w:divBdr>
            </w:div>
            <w:div w:id="217908346">
              <w:marLeft w:val="0"/>
              <w:marRight w:val="0"/>
              <w:marTop w:val="0"/>
              <w:marBottom w:val="0"/>
              <w:divBdr>
                <w:top w:val="none" w:sz="0" w:space="0" w:color="auto"/>
                <w:left w:val="none" w:sz="0" w:space="0" w:color="auto"/>
                <w:bottom w:val="none" w:sz="0" w:space="0" w:color="auto"/>
                <w:right w:val="none" w:sz="0" w:space="0" w:color="auto"/>
              </w:divBdr>
            </w:div>
            <w:div w:id="1014528167">
              <w:marLeft w:val="0"/>
              <w:marRight w:val="0"/>
              <w:marTop w:val="0"/>
              <w:marBottom w:val="0"/>
              <w:divBdr>
                <w:top w:val="none" w:sz="0" w:space="0" w:color="auto"/>
                <w:left w:val="none" w:sz="0" w:space="0" w:color="auto"/>
                <w:bottom w:val="none" w:sz="0" w:space="0" w:color="auto"/>
                <w:right w:val="none" w:sz="0" w:space="0" w:color="auto"/>
              </w:divBdr>
            </w:div>
            <w:div w:id="1404259372">
              <w:marLeft w:val="0"/>
              <w:marRight w:val="0"/>
              <w:marTop w:val="0"/>
              <w:marBottom w:val="0"/>
              <w:divBdr>
                <w:top w:val="none" w:sz="0" w:space="0" w:color="auto"/>
                <w:left w:val="none" w:sz="0" w:space="0" w:color="auto"/>
                <w:bottom w:val="none" w:sz="0" w:space="0" w:color="auto"/>
                <w:right w:val="none" w:sz="0" w:space="0" w:color="auto"/>
              </w:divBdr>
            </w:div>
            <w:div w:id="1592547019">
              <w:marLeft w:val="0"/>
              <w:marRight w:val="0"/>
              <w:marTop w:val="0"/>
              <w:marBottom w:val="0"/>
              <w:divBdr>
                <w:top w:val="none" w:sz="0" w:space="0" w:color="auto"/>
                <w:left w:val="none" w:sz="0" w:space="0" w:color="auto"/>
                <w:bottom w:val="none" w:sz="0" w:space="0" w:color="auto"/>
                <w:right w:val="none" w:sz="0" w:space="0" w:color="auto"/>
              </w:divBdr>
            </w:div>
            <w:div w:id="1215386568">
              <w:marLeft w:val="0"/>
              <w:marRight w:val="0"/>
              <w:marTop w:val="0"/>
              <w:marBottom w:val="0"/>
              <w:divBdr>
                <w:top w:val="none" w:sz="0" w:space="0" w:color="auto"/>
                <w:left w:val="none" w:sz="0" w:space="0" w:color="auto"/>
                <w:bottom w:val="none" w:sz="0" w:space="0" w:color="auto"/>
                <w:right w:val="none" w:sz="0" w:space="0" w:color="auto"/>
              </w:divBdr>
            </w:div>
            <w:div w:id="1061446538">
              <w:marLeft w:val="0"/>
              <w:marRight w:val="0"/>
              <w:marTop w:val="0"/>
              <w:marBottom w:val="0"/>
              <w:divBdr>
                <w:top w:val="none" w:sz="0" w:space="0" w:color="auto"/>
                <w:left w:val="none" w:sz="0" w:space="0" w:color="auto"/>
                <w:bottom w:val="none" w:sz="0" w:space="0" w:color="auto"/>
                <w:right w:val="none" w:sz="0" w:space="0" w:color="auto"/>
              </w:divBdr>
            </w:div>
            <w:div w:id="1158156205">
              <w:marLeft w:val="0"/>
              <w:marRight w:val="0"/>
              <w:marTop w:val="0"/>
              <w:marBottom w:val="0"/>
              <w:divBdr>
                <w:top w:val="none" w:sz="0" w:space="0" w:color="auto"/>
                <w:left w:val="none" w:sz="0" w:space="0" w:color="auto"/>
                <w:bottom w:val="none" w:sz="0" w:space="0" w:color="auto"/>
                <w:right w:val="none" w:sz="0" w:space="0" w:color="auto"/>
              </w:divBdr>
            </w:div>
            <w:div w:id="1634405598">
              <w:marLeft w:val="0"/>
              <w:marRight w:val="0"/>
              <w:marTop w:val="0"/>
              <w:marBottom w:val="0"/>
              <w:divBdr>
                <w:top w:val="none" w:sz="0" w:space="0" w:color="auto"/>
                <w:left w:val="none" w:sz="0" w:space="0" w:color="auto"/>
                <w:bottom w:val="none" w:sz="0" w:space="0" w:color="auto"/>
                <w:right w:val="none" w:sz="0" w:space="0" w:color="auto"/>
              </w:divBdr>
            </w:div>
            <w:div w:id="955332731">
              <w:marLeft w:val="0"/>
              <w:marRight w:val="0"/>
              <w:marTop w:val="0"/>
              <w:marBottom w:val="0"/>
              <w:divBdr>
                <w:top w:val="none" w:sz="0" w:space="0" w:color="auto"/>
                <w:left w:val="none" w:sz="0" w:space="0" w:color="auto"/>
                <w:bottom w:val="none" w:sz="0" w:space="0" w:color="auto"/>
                <w:right w:val="none" w:sz="0" w:space="0" w:color="auto"/>
              </w:divBdr>
            </w:div>
            <w:div w:id="1476483730">
              <w:marLeft w:val="0"/>
              <w:marRight w:val="0"/>
              <w:marTop w:val="0"/>
              <w:marBottom w:val="0"/>
              <w:divBdr>
                <w:top w:val="none" w:sz="0" w:space="0" w:color="auto"/>
                <w:left w:val="none" w:sz="0" w:space="0" w:color="auto"/>
                <w:bottom w:val="none" w:sz="0" w:space="0" w:color="auto"/>
                <w:right w:val="none" w:sz="0" w:space="0" w:color="auto"/>
              </w:divBdr>
            </w:div>
            <w:div w:id="1223952800">
              <w:marLeft w:val="0"/>
              <w:marRight w:val="0"/>
              <w:marTop w:val="0"/>
              <w:marBottom w:val="0"/>
              <w:divBdr>
                <w:top w:val="none" w:sz="0" w:space="0" w:color="auto"/>
                <w:left w:val="none" w:sz="0" w:space="0" w:color="auto"/>
                <w:bottom w:val="none" w:sz="0" w:space="0" w:color="auto"/>
                <w:right w:val="none" w:sz="0" w:space="0" w:color="auto"/>
              </w:divBdr>
            </w:div>
            <w:div w:id="1121339195">
              <w:marLeft w:val="0"/>
              <w:marRight w:val="0"/>
              <w:marTop w:val="0"/>
              <w:marBottom w:val="0"/>
              <w:divBdr>
                <w:top w:val="none" w:sz="0" w:space="0" w:color="auto"/>
                <w:left w:val="none" w:sz="0" w:space="0" w:color="auto"/>
                <w:bottom w:val="none" w:sz="0" w:space="0" w:color="auto"/>
                <w:right w:val="none" w:sz="0" w:space="0" w:color="auto"/>
              </w:divBdr>
            </w:div>
            <w:div w:id="774440141">
              <w:marLeft w:val="0"/>
              <w:marRight w:val="0"/>
              <w:marTop w:val="0"/>
              <w:marBottom w:val="0"/>
              <w:divBdr>
                <w:top w:val="none" w:sz="0" w:space="0" w:color="auto"/>
                <w:left w:val="none" w:sz="0" w:space="0" w:color="auto"/>
                <w:bottom w:val="none" w:sz="0" w:space="0" w:color="auto"/>
                <w:right w:val="none" w:sz="0" w:space="0" w:color="auto"/>
              </w:divBdr>
            </w:div>
            <w:div w:id="813259429">
              <w:marLeft w:val="0"/>
              <w:marRight w:val="0"/>
              <w:marTop w:val="0"/>
              <w:marBottom w:val="0"/>
              <w:divBdr>
                <w:top w:val="none" w:sz="0" w:space="0" w:color="auto"/>
                <w:left w:val="none" w:sz="0" w:space="0" w:color="auto"/>
                <w:bottom w:val="none" w:sz="0" w:space="0" w:color="auto"/>
                <w:right w:val="none" w:sz="0" w:space="0" w:color="auto"/>
              </w:divBdr>
            </w:div>
            <w:div w:id="2125074899">
              <w:marLeft w:val="0"/>
              <w:marRight w:val="0"/>
              <w:marTop w:val="0"/>
              <w:marBottom w:val="0"/>
              <w:divBdr>
                <w:top w:val="none" w:sz="0" w:space="0" w:color="auto"/>
                <w:left w:val="none" w:sz="0" w:space="0" w:color="auto"/>
                <w:bottom w:val="none" w:sz="0" w:space="0" w:color="auto"/>
                <w:right w:val="none" w:sz="0" w:space="0" w:color="auto"/>
              </w:divBdr>
            </w:div>
            <w:div w:id="1616669205">
              <w:marLeft w:val="0"/>
              <w:marRight w:val="0"/>
              <w:marTop w:val="0"/>
              <w:marBottom w:val="0"/>
              <w:divBdr>
                <w:top w:val="none" w:sz="0" w:space="0" w:color="auto"/>
                <w:left w:val="none" w:sz="0" w:space="0" w:color="auto"/>
                <w:bottom w:val="none" w:sz="0" w:space="0" w:color="auto"/>
                <w:right w:val="none" w:sz="0" w:space="0" w:color="auto"/>
              </w:divBdr>
            </w:div>
            <w:div w:id="1399980463">
              <w:marLeft w:val="0"/>
              <w:marRight w:val="0"/>
              <w:marTop w:val="0"/>
              <w:marBottom w:val="0"/>
              <w:divBdr>
                <w:top w:val="none" w:sz="0" w:space="0" w:color="auto"/>
                <w:left w:val="none" w:sz="0" w:space="0" w:color="auto"/>
                <w:bottom w:val="none" w:sz="0" w:space="0" w:color="auto"/>
                <w:right w:val="none" w:sz="0" w:space="0" w:color="auto"/>
              </w:divBdr>
            </w:div>
            <w:div w:id="827092971">
              <w:marLeft w:val="0"/>
              <w:marRight w:val="0"/>
              <w:marTop w:val="0"/>
              <w:marBottom w:val="0"/>
              <w:divBdr>
                <w:top w:val="none" w:sz="0" w:space="0" w:color="auto"/>
                <w:left w:val="none" w:sz="0" w:space="0" w:color="auto"/>
                <w:bottom w:val="none" w:sz="0" w:space="0" w:color="auto"/>
                <w:right w:val="none" w:sz="0" w:space="0" w:color="auto"/>
              </w:divBdr>
            </w:div>
            <w:div w:id="605427166">
              <w:marLeft w:val="0"/>
              <w:marRight w:val="0"/>
              <w:marTop w:val="0"/>
              <w:marBottom w:val="0"/>
              <w:divBdr>
                <w:top w:val="none" w:sz="0" w:space="0" w:color="auto"/>
                <w:left w:val="none" w:sz="0" w:space="0" w:color="auto"/>
                <w:bottom w:val="none" w:sz="0" w:space="0" w:color="auto"/>
                <w:right w:val="none" w:sz="0" w:space="0" w:color="auto"/>
              </w:divBdr>
            </w:div>
            <w:div w:id="57676027">
              <w:marLeft w:val="0"/>
              <w:marRight w:val="0"/>
              <w:marTop w:val="0"/>
              <w:marBottom w:val="0"/>
              <w:divBdr>
                <w:top w:val="none" w:sz="0" w:space="0" w:color="auto"/>
                <w:left w:val="none" w:sz="0" w:space="0" w:color="auto"/>
                <w:bottom w:val="none" w:sz="0" w:space="0" w:color="auto"/>
                <w:right w:val="none" w:sz="0" w:space="0" w:color="auto"/>
              </w:divBdr>
            </w:div>
            <w:div w:id="18744571">
              <w:marLeft w:val="0"/>
              <w:marRight w:val="0"/>
              <w:marTop w:val="0"/>
              <w:marBottom w:val="0"/>
              <w:divBdr>
                <w:top w:val="none" w:sz="0" w:space="0" w:color="auto"/>
                <w:left w:val="none" w:sz="0" w:space="0" w:color="auto"/>
                <w:bottom w:val="none" w:sz="0" w:space="0" w:color="auto"/>
                <w:right w:val="none" w:sz="0" w:space="0" w:color="auto"/>
              </w:divBdr>
            </w:div>
            <w:div w:id="497617504">
              <w:marLeft w:val="0"/>
              <w:marRight w:val="0"/>
              <w:marTop w:val="0"/>
              <w:marBottom w:val="0"/>
              <w:divBdr>
                <w:top w:val="none" w:sz="0" w:space="0" w:color="auto"/>
                <w:left w:val="none" w:sz="0" w:space="0" w:color="auto"/>
                <w:bottom w:val="none" w:sz="0" w:space="0" w:color="auto"/>
                <w:right w:val="none" w:sz="0" w:space="0" w:color="auto"/>
              </w:divBdr>
            </w:div>
            <w:div w:id="2116517853">
              <w:marLeft w:val="0"/>
              <w:marRight w:val="0"/>
              <w:marTop w:val="0"/>
              <w:marBottom w:val="0"/>
              <w:divBdr>
                <w:top w:val="none" w:sz="0" w:space="0" w:color="auto"/>
                <w:left w:val="none" w:sz="0" w:space="0" w:color="auto"/>
                <w:bottom w:val="none" w:sz="0" w:space="0" w:color="auto"/>
                <w:right w:val="none" w:sz="0" w:space="0" w:color="auto"/>
              </w:divBdr>
            </w:div>
            <w:div w:id="1920746119">
              <w:marLeft w:val="0"/>
              <w:marRight w:val="0"/>
              <w:marTop w:val="0"/>
              <w:marBottom w:val="0"/>
              <w:divBdr>
                <w:top w:val="none" w:sz="0" w:space="0" w:color="auto"/>
                <w:left w:val="none" w:sz="0" w:space="0" w:color="auto"/>
                <w:bottom w:val="none" w:sz="0" w:space="0" w:color="auto"/>
                <w:right w:val="none" w:sz="0" w:space="0" w:color="auto"/>
              </w:divBdr>
            </w:div>
            <w:div w:id="1440686741">
              <w:marLeft w:val="0"/>
              <w:marRight w:val="0"/>
              <w:marTop w:val="0"/>
              <w:marBottom w:val="0"/>
              <w:divBdr>
                <w:top w:val="none" w:sz="0" w:space="0" w:color="auto"/>
                <w:left w:val="none" w:sz="0" w:space="0" w:color="auto"/>
                <w:bottom w:val="none" w:sz="0" w:space="0" w:color="auto"/>
                <w:right w:val="none" w:sz="0" w:space="0" w:color="auto"/>
              </w:divBdr>
            </w:div>
            <w:div w:id="1187792262">
              <w:marLeft w:val="0"/>
              <w:marRight w:val="0"/>
              <w:marTop w:val="0"/>
              <w:marBottom w:val="0"/>
              <w:divBdr>
                <w:top w:val="none" w:sz="0" w:space="0" w:color="auto"/>
                <w:left w:val="none" w:sz="0" w:space="0" w:color="auto"/>
                <w:bottom w:val="none" w:sz="0" w:space="0" w:color="auto"/>
                <w:right w:val="none" w:sz="0" w:space="0" w:color="auto"/>
              </w:divBdr>
            </w:div>
            <w:div w:id="1127164793">
              <w:marLeft w:val="0"/>
              <w:marRight w:val="0"/>
              <w:marTop w:val="0"/>
              <w:marBottom w:val="0"/>
              <w:divBdr>
                <w:top w:val="none" w:sz="0" w:space="0" w:color="auto"/>
                <w:left w:val="none" w:sz="0" w:space="0" w:color="auto"/>
                <w:bottom w:val="none" w:sz="0" w:space="0" w:color="auto"/>
                <w:right w:val="none" w:sz="0" w:space="0" w:color="auto"/>
              </w:divBdr>
            </w:div>
            <w:div w:id="1448768700">
              <w:marLeft w:val="0"/>
              <w:marRight w:val="0"/>
              <w:marTop w:val="0"/>
              <w:marBottom w:val="0"/>
              <w:divBdr>
                <w:top w:val="none" w:sz="0" w:space="0" w:color="auto"/>
                <w:left w:val="none" w:sz="0" w:space="0" w:color="auto"/>
                <w:bottom w:val="none" w:sz="0" w:space="0" w:color="auto"/>
                <w:right w:val="none" w:sz="0" w:space="0" w:color="auto"/>
              </w:divBdr>
            </w:div>
            <w:div w:id="2096895410">
              <w:marLeft w:val="0"/>
              <w:marRight w:val="0"/>
              <w:marTop w:val="0"/>
              <w:marBottom w:val="0"/>
              <w:divBdr>
                <w:top w:val="none" w:sz="0" w:space="0" w:color="auto"/>
                <w:left w:val="none" w:sz="0" w:space="0" w:color="auto"/>
                <w:bottom w:val="none" w:sz="0" w:space="0" w:color="auto"/>
                <w:right w:val="none" w:sz="0" w:space="0" w:color="auto"/>
              </w:divBdr>
            </w:div>
            <w:div w:id="1470660317">
              <w:marLeft w:val="0"/>
              <w:marRight w:val="0"/>
              <w:marTop w:val="0"/>
              <w:marBottom w:val="0"/>
              <w:divBdr>
                <w:top w:val="none" w:sz="0" w:space="0" w:color="auto"/>
                <w:left w:val="none" w:sz="0" w:space="0" w:color="auto"/>
                <w:bottom w:val="none" w:sz="0" w:space="0" w:color="auto"/>
                <w:right w:val="none" w:sz="0" w:space="0" w:color="auto"/>
              </w:divBdr>
            </w:div>
            <w:div w:id="332804602">
              <w:marLeft w:val="0"/>
              <w:marRight w:val="0"/>
              <w:marTop w:val="0"/>
              <w:marBottom w:val="0"/>
              <w:divBdr>
                <w:top w:val="none" w:sz="0" w:space="0" w:color="auto"/>
                <w:left w:val="none" w:sz="0" w:space="0" w:color="auto"/>
                <w:bottom w:val="none" w:sz="0" w:space="0" w:color="auto"/>
                <w:right w:val="none" w:sz="0" w:space="0" w:color="auto"/>
              </w:divBdr>
            </w:div>
            <w:div w:id="1419018001">
              <w:marLeft w:val="0"/>
              <w:marRight w:val="0"/>
              <w:marTop w:val="0"/>
              <w:marBottom w:val="0"/>
              <w:divBdr>
                <w:top w:val="none" w:sz="0" w:space="0" w:color="auto"/>
                <w:left w:val="none" w:sz="0" w:space="0" w:color="auto"/>
                <w:bottom w:val="none" w:sz="0" w:space="0" w:color="auto"/>
                <w:right w:val="none" w:sz="0" w:space="0" w:color="auto"/>
              </w:divBdr>
            </w:div>
            <w:div w:id="1872496483">
              <w:marLeft w:val="0"/>
              <w:marRight w:val="0"/>
              <w:marTop w:val="0"/>
              <w:marBottom w:val="0"/>
              <w:divBdr>
                <w:top w:val="none" w:sz="0" w:space="0" w:color="auto"/>
                <w:left w:val="none" w:sz="0" w:space="0" w:color="auto"/>
                <w:bottom w:val="none" w:sz="0" w:space="0" w:color="auto"/>
                <w:right w:val="none" w:sz="0" w:space="0" w:color="auto"/>
              </w:divBdr>
            </w:div>
            <w:div w:id="1863934739">
              <w:marLeft w:val="0"/>
              <w:marRight w:val="0"/>
              <w:marTop w:val="0"/>
              <w:marBottom w:val="0"/>
              <w:divBdr>
                <w:top w:val="none" w:sz="0" w:space="0" w:color="auto"/>
                <w:left w:val="none" w:sz="0" w:space="0" w:color="auto"/>
                <w:bottom w:val="none" w:sz="0" w:space="0" w:color="auto"/>
                <w:right w:val="none" w:sz="0" w:space="0" w:color="auto"/>
              </w:divBdr>
            </w:div>
            <w:div w:id="1828158587">
              <w:marLeft w:val="0"/>
              <w:marRight w:val="0"/>
              <w:marTop w:val="0"/>
              <w:marBottom w:val="0"/>
              <w:divBdr>
                <w:top w:val="none" w:sz="0" w:space="0" w:color="auto"/>
                <w:left w:val="none" w:sz="0" w:space="0" w:color="auto"/>
                <w:bottom w:val="none" w:sz="0" w:space="0" w:color="auto"/>
                <w:right w:val="none" w:sz="0" w:space="0" w:color="auto"/>
              </w:divBdr>
            </w:div>
            <w:div w:id="8209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3028">
      <w:bodyDiv w:val="1"/>
      <w:marLeft w:val="0"/>
      <w:marRight w:val="0"/>
      <w:marTop w:val="0"/>
      <w:marBottom w:val="0"/>
      <w:divBdr>
        <w:top w:val="none" w:sz="0" w:space="0" w:color="auto"/>
        <w:left w:val="none" w:sz="0" w:space="0" w:color="auto"/>
        <w:bottom w:val="none" w:sz="0" w:space="0" w:color="auto"/>
        <w:right w:val="none" w:sz="0" w:space="0" w:color="auto"/>
      </w:divBdr>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151">
      <w:bodyDiv w:val="1"/>
      <w:marLeft w:val="0"/>
      <w:marRight w:val="0"/>
      <w:marTop w:val="0"/>
      <w:marBottom w:val="0"/>
      <w:divBdr>
        <w:top w:val="none" w:sz="0" w:space="0" w:color="auto"/>
        <w:left w:val="none" w:sz="0" w:space="0" w:color="auto"/>
        <w:bottom w:val="none" w:sz="0" w:space="0" w:color="auto"/>
        <w:right w:val="none" w:sz="0" w:space="0" w:color="auto"/>
      </w:divBdr>
      <w:divsChild>
        <w:div w:id="1483038736">
          <w:marLeft w:val="480"/>
          <w:marRight w:val="0"/>
          <w:marTop w:val="0"/>
          <w:marBottom w:val="0"/>
          <w:divBdr>
            <w:top w:val="none" w:sz="0" w:space="0" w:color="auto"/>
            <w:left w:val="none" w:sz="0" w:space="0" w:color="auto"/>
            <w:bottom w:val="none" w:sz="0" w:space="0" w:color="auto"/>
            <w:right w:val="none" w:sz="0" w:space="0" w:color="auto"/>
          </w:divBdr>
          <w:divsChild>
            <w:div w:id="667289410">
              <w:marLeft w:val="0"/>
              <w:marRight w:val="0"/>
              <w:marTop w:val="0"/>
              <w:marBottom w:val="0"/>
              <w:divBdr>
                <w:top w:val="none" w:sz="0" w:space="0" w:color="auto"/>
                <w:left w:val="none" w:sz="0" w:space="0" w:color="auto"/>
                <w:bottom w:val="none" w:sz="0" w:space="0" w:color="auto"/>
                <w:right w:val="none" w:sz="0" w:space="0" w:color="auto"/>
              </w:divBdr>
            </w:div>
            <w:div w:id="134638684">
              <w:marLeft w:val="0"/>
              <w:marRight w:val="0"/>
              <w:marTop w:val="0"/>
              <w:marBottom w:val="0"/>
              <w:divBdr>
                <w:top w:val="none" w:sz="0" w:space="0" w:color="auto"/>
                <w:left w:val="none" w:sz="0" w:space="0" w:color="auto"/>
                <w:bottom w:val="none" w:sz="0" w:space="0" w:color="auto"/>
                <w:right w:val="none" w:sz="0" w:space="0" w:color="auto"/>
              </w:divBdr>
            </w:div>
            <w:div w:id="485364500">
              <w:marLeft w:val="0"/>
              <w:marRight w:val="0"/>
              <w:marTop w:val="0"/>
              <w:marBottom w:val="0"/>
              <w:divBdr>
                <w:top w:val="none" w:sz="0" w:space="0" w:color="auto"/>
                <w:left w:val="none" w:sz="0" w:space="0" w:color="auto"/>
                <w:bottom w:val="none" w:sz="0" w:space="0" w:color="auto"/>
                <w:right w:val="none" w:sz="0" w:space="0" w:color="auto"/>
              </w:divBdr>
            </w:div>
            <w:div w:id="1738822838">
              <w:marLeft w:val="0"/>
              <w:marRight w:val="0"/>
              <w:marTop w:val="0"/>
              <w:marBottom w:val="0"/>
              <w:divBdr>
                <w:top w:val="none" w:sz="0" w:space="0" w:color="auto"/>
                <w:left w:val="none" w:sz="0" w:space="0" w:color="auto"/>
                <w:bottom w:val="none" w:sz="0" w:space="0" w:color="auto"/>
                <w:right w:val="none" w:sz="0" w:space="0" w:color="auto"/>
              </w:divBdr>
            </w:div>
            <w:div w:id="1566603312">
              <w:marLeft w:val="0"/>
              <w:marRight w:val="0"/>
              <w:marTop w:val="0"/>
              <w:marBottom w:val="0"/>
              <w:divBdr>
                <w:top w:val="none" w:sz="0" w:space="0" w:color="auto"/>
                <w:left w:val="none" w:sz="0" w:space="0" w:color="auto"/>
                <w:bottom w:val="none" w:sz="0" w:space="0" w:color="auto"/>
                <w:right w:val="none" w:sz="0" w:space="0" w:color="auto"/>
              </w:divBdr>
            </w:div>
            <w:div w:id="1931811487">
              <w:marLeft w:val="0"/>
              <w:marRight w:val="0"/>
              <w:marTop w:val="0"/>
              <w:marBottom w:val="0"/>
              <w:divBdr>
                <w:top w:val="none" w:sz="0" w:space="0" w:color="auto"/>
                <w:left w:val="none" w:sz="0" w:space="0" w:color="auto"/>
                <w:bottom w:val="none" w:sz="0" w:space="0" w:color="auto"/>
                <w:right w:val="none" w:sz="0" w:space="0" w:color="auto"/>
              </w:divBdr>
            </w:div>
            <w:div w:id="1638997410">
              <w:marLeft w:val="0"/>
              <w:marRight w:val="0"/>
              <w:marTop w:val="0"/>
              <w:marBottom w:val="0"/>
              <w:divBdr>
                <w:top w:val="none" w:sz="0" w:space="0" w:color="auto"/>
                <w:left w:val="none" w:sz="0" w:space="0" w:color="auto"/>
                <w:bottom w:val="none" w:sz="0" w:space="0" w:color="auto"/>
                <w:right w:val="none" w:sz="0" w:space="0" w:color="auto"/>
              </w:divBdr>
            </w:div>
            <w:div w:id="1418210157">
              <w:marLeft w:val="0"/>
              <w:marRight w:val="0"/>
              <w:marTop w:val="0"/>
              <w:marBottom w:val="0"/>
              <w:divBdr>
                <w:top w:val="none" w:sz="0" w:space="0" w:color="auto"/>
                <w:left w:val="none" w:sz="0" w:space="0" w:color="auto"/>
                <w:bottom w:val="none" w:sz="0" w:space="0" w:color="auto"/>
                <w:right w:val="none" w:sz="0" w:space="0" w:color="auto"/>
              </w:divBdr>
            </w:div>
            <w:div w:id="394356026">
              <w:marLeft w:val="0"/>
              <w:marRight w:val="0"/>
              <w:marTop w:val="0"/>
              <w:marBottom w:val="0"/>
              <w:divBdr>
                <w:top w:val="none" w:sz="0" w:space="0" w:color="auto"/>
                <w:left w:val="none" w:sz="0" w:space="0" w:color="auto"/>
                <w:bottom w:val="none" w:sz="0" w:space="0" w:color="auto"/>
                <w:right w:val="none" w:sz="0" w:space="0" w:color="auto"/>
              </w:divBdr>
            </w:div>
            <w:div w:id="2068529519">
              <w:marLeft w:val="0"/>
              <w:marRight w:val="0"/>
              <w:marTop w:val="0"/>
              <w:marBottom w:val="0"/>
              <w:divBdr>
                <w:top w:val="none" w:sz="0" w:space="0" w:color="auto"/>
                <w:left w:val="none" w:sz="0" w:space="0" w:color="auto"/>
                <w:bottom w:val="none" w:sz="0" w:space="0" w:color="auto"/>
                <w:right w:val="none" w:sz="0" w:space="0" w:color="auto"/>
              </w:divBdr>
            </w:div>
            <w:div w:id="1524592825">
              <w:marLeft w:val="0"/>
              <w:marRight w:val="0"/>
              <w:marTop w:val="0"/>
              <w:marBottom w:val="0"/>
              <w:divBdr>
                <w:top w:val="none" w:sz="0" w:space="0" w:color="auto"/>
                <w:left w:val="none" w:sz="0" w:space="0" w:color="auto"/>
                <w:bottom w:val="none" w:sz="0" w:space="0" w:color="auto"/>
                <w:right w:val="none" w:sz="0" w:space="0" w:color="auto"/>
              </w:divBdr>
            </w:div>
            <w:div w:id="626282530">
              <w:marLeft w:val="0"/>
              <w:marRight w:val="0"/>
              <w:marTop w:val="0"/>
              <w:marBottom w:val="0"/>
              <w:divBdr>
                <w:top w:val="none" w:sz="0" w:space="0" w:color="auto"/>
                <w:left w:val="none" w:sz="0" w:space="0" w:color="auto"/>
                <w:bottom w:val="none" w:sz="0" w:space="0" w:color="auto"/>
                <w:right w:val="none" w:sz="0" w:space="0" w:color="auto"/>
              </w:divBdr>
            </w:div>
            <w:div w:id="1154448658">
              <w:marLeft w:val="0"/>
              <w:marRight w:val="0"/>
              <w:marTop w:val="0"/>
              <w:marBottom w:val="0"/>
              <w:divBdr>
                <w:top w:val="none" w:sz="0" w:space="0" w:color="auto"/>
                <w:left w:val="none" w:sz="0" w:space="0" w:color="auto"/>
                <w:bottom w:val="none" w:sz="0" w:space="0" w:color="auto"/>
                <w:right w:val="none" w:sz="0" w:space="0" w:color="auto"/>
              </w:divBdr>
            </w:div>
            <w:div w:id="1104350865">
              <w:marLeft w:val="0"/>
              <w:marRight w:val="0"/>
              <w:marTop w:val="0"/>
              <w:marBottom w:val="0"/>
              <w:divBdr>
                <w:top w:val="none" w:sz="0" w:space="0" w:color="auto"/>
                <w:left w:val="none" w:sz="0" w:space="0" w:color="auto"/>
                <w:bottom w:val="none" w:sz="0" w:space="0" w:color="auto"/>
                <w:right w:val="none" w:sz="0" w:space="0" w:color="auto"/>
              </w:divBdr>
            </w:div>
            <w:div w:id="1654524736">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648825036">
              <w:marLeft w:val="0"/>
              <w:marRight w:val="0"/>
              <w:marTop w:val="0"/>
              <w:marBottom w:val="0"/>
              <w:divBdr>
                <w:top w:val="none" w:sz="0" w:space="0" w:color="auto"/>
                <w:left w:val="none" w:sz="0" w:space="0" w:color="auto"/>
                <w:bottom w:val="none" w:sz="0" w:space="0" w:color="auto"/>
                <w:right w:val="none" w:sz="0" w:space="0" w:color="auto"/>
              </w:divBdr>
            </w:div>
            <w:div w:id="1350722082">
              <w:marLeft w:val="0"/>
              <w:marRight w:val="0"/>
              <w:marTop w:val="0"/>
              <w:marBottom w:val="0"/>
              <w:divBdr>
                <w:top w:val="none" w:sz="0" w:space="0" w:color="auto"/>
                <w:left w:val="none" w:sz="0" w:space="0" w:color="auto"/>
                <w:bottom w:val="none" w:sz="0" w:space="0" w:color="auto"/>
                <w:right w:val="none" w:sz="0" w:space="0" w:color="auto"/>
              </w:divBdr>
            </w:div>
            <w:div w:id="1269847881">
              <w:marLeft w:val="0"/>
              <w:marRight w:val="0"/>
              <w:marTop w:val="0"/>
              <w:marBottom w:val="0"/>
              <w:divBdr>
                <w:top w:val="none" w:sz="0" w:space="0" w:color="auto"/>
                <w:left w:val="none" w:sz="0" w:space="0" w:color="auto"/>
                <w:bottom w:val="none" w:sz="0" w:space="0" w:color="auto"/>
                <w:right w:val="none" w:sz="0" w:space="0" w:color="auto"/>
              </w:divBdr>
            </w:div>
            <w:div w:id="731850635">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635649388">
              <w:marLeft w:val="0"/>
              <w:marRight w:val="0"/>
              <w:marTop w:val="0"/>
              <w:marBottom w:val="0"/>
              <w:divBdr>
                <w:top w:val="none" w:sz="0" w:space="0" w:color="auto"/>
                <w:left w:val="none" w:sz="0" w:space="0" w:color="auto"/>
                <w:bottom w:val="none" w:sz="0" w:space="0" w:color="auto"/>
                <w:right w:val="none" w:sz="0" w:space="0" w:color="auto"/>
              </w:divBdr>
            </w:div>
            <w:div w:id="1654017811">
              <w:marLeft w:val="0"/>
              <w:marRight w:val="0"/>
              <w:marTop w:val="0"/>
              <w:marBottom w:val="0"/>
              <w:divBdr>
                <w:top w:val="none" w:sz="0" w:space="0" w:color="auto"/>
                <w:left w:val="none" w:sz="0" w:space="0" w:color="auto"/>
                <w:bottom w:val="none" w:sz="0" w:space="0" w:color="auto"/>
                <w:right w:val="none" w:sz="0" w:space="0" w:color="auto"/>
              </w:divBdr>
            </w:div>
            <w:div w:id="620842468">
              <w:marLeft w:val="0"/>
              <w:marRight w:val="0"/>
              <w:marTop w:val="0"/>
              <w:marBottom w:val="0"/>
              <w:divBdr>
                <w:top w:val="none" w:sz="0" w:space="0" w:color="auto"/>
                <w:left w:val="none" w:sz="0" w:space="0" w:color="auto"/>
                <w:bottom w:val="none" w:sz="0" w:space="0" w:color="auto"/>
                <w:right w:val="none" w:sz="0" w:space="0" w:color="auto"/>
              </w:divBdr>
            </w:div>
            <w:div w:id="1391687665">
              <w:marLeft w:val="0"/>
              <w:marRight w:val="0"/>
              <w:marTop w:val="0"/>
              <w:marBottom w:val="0"/>
              <w:divBdr>
                <w:top w:val="none" w:sz="0" w:space="0" w:color="auto"/>
                <w:left w:val="none" w:sz="0" w:space="0" w:color="auto"/>
                <w:bottom w:val="none" w:sz="0" w:space="0" w:color="auto"/>
                <w:right w:val="none" w:sz="0" w:space="0" w:color="auto"/>
              </w:divBdr>
            </w:div>
            <w:div w:id="2098136875">
              <w:marLeft w:val="0"/>
              <w:marRight w:val="0"/>
              <w:marTop w:val="0"/>
              <w:marBottom w:val="0"/>
              <w:divBdr>
                <w:top w:val="none" w:sz="0" w:space="0" w:color="auto"/>
                <w:left w:val="none" w:sz="0" w:space="0" w:color="auto"/>
                <w:bottom w:val="none" w:sz="0" w:space="0" w:color="auto"/>
                <w:right w:val="none" w:sz="0" w:space="0" w:color="auto"/>
              </w:divBdr>
            </w:div>
            <w:div w:id="2099717297">
              <w:marLeft w:val="0"/>
              <w:marRight w:val="0"/>
              <w:marTop w:val="0"/>
              <w:marBottom w:val="0"/>
              <w:divBdr>
                <w:top w:val="none" w:sz="0" w:space="0" w:color="auto"/>
                <w:left w:val="none" w:sz="0" w:space="0" w:color="auto"/>
                <w:bottom w:val="none" w:sz="0" w:space="0" w:color="auto"/>
                <w:right w:val="none" w:sz="0" w:space="0" w:color="auto"/>
              </w:divBdr>
            </w:div>
            <w:div w:id="981614562">
              <w:marLeft w:val="0"/>
              <w:marRight w:val="0"/>
              <w:marTop w:val="0"/>
              <w:marBottom w:val="0"/>
              <w:divBdr>
                <w:top w:val="none" w:sz="0" w:space="0" w:color="auto"/>
                <w:left w:val="none" w:sz="0" w:space="0" w:color="auto"/>
                <w:bottom w:val="none" w:sz="0" w:space="0" w:color="auto"/>
                <w:right w:val="none" w:sz="0" w:space="0" w:color="auto"/>
              </w:divBdr>
            </w:div>
            <w:div w:id="1376809293">
              <w:marLeft w:val="0"/>
              <w:marRight w:val="0"/>
              <w:marTop w:val="0"/>
              <w:marBottom w:val="0"/>
              <w:divBdr>
                <w:top w:val="none" w:sz="0" w:space="0" w:color="auto"/>
                <w:left w:val="none" w:sz="0" w:space="0" w:color="auto"/>
                <w:bottom w:val="none" w:sz="0" w:space="0" w:color="auto"/>
                <w:right w:val="none" w:sz="0" w:space="0" w:color="auto"/>
              </w:divBdr>
            </w:div>
            <w:div w:id="1083378258">
              <w:marLeft w:val="0"/>
              <w:marRight w:val="0"/>
              <w:marTop w:val="0"/>
              <w:marBottom w:val="0"/>
              <w:divBdr>
                <w:top w:val="none" w:sz="0" w:space="0" w:color="auto"/>
                <w:left w:val="none" w:sz="0" w:space="0" w:color="auto"/>
                <w:bottom w:val="none" w:sz="0" w:space="0" w:color="auto"/>
                <w:right w:val="none" w:sz="0" w:space="0" w:color="auto"/>
              </w:divBdr>
            </w:div>
            <w:div w:id="1932007871">
              <w:marLeft w:val="0"/>
              <w:marRight w:val="0"/>
              <w:marTop w:val="0"/>
              <w:marBottom w:val="0"/>
              <w:divBdr>
                <w:top w:val="none" w:sz="0" w:space="0" w:color="auto"/>
                <w:left w:val="none" w:sz="0" w:space="0" w:color="auto"/>
                <w:bottom w:val="none" w:sz="0" w:space="0" w:color="auto"/>
                <w:right w:val="none" w:sz="0" w:space="0" w:color="auto"/>
              </w:divBdr>
            </w:div>
            <w:div w:id="982924804">
              <w:marLeft w:val="0"/>
              <w:marRight w:val="0"/>
              <w:marTop w:val="0"/>
              <w:marBottom w:val="0"/>
              <w:divBdr>
                <w:top w:val="none" w:sz="0" w:space="0" w:color="auto"/>
                <w:left w:val="none" w:sz="0" w:space="0" w:color="auto"/>
                <w:bottom w:val="none" w:sz="0" w:space="0" w:color="auto"/>
                <w:right w:val="none" w:sz="0" w:space="0" w:color="auto"/>
              </w:divBdr>
            </w:div>
            <w:div w:id="797991466">
              <w:marLeft w:val="0"/>
              <w:marRight w:val="0"/>
              <w:marTop w:val="0"/>
              <w:marBottom w:val="0"/>
              <w:divBdr>
                <w:top w:val="none" w:sz="0" w:space="0" w:color="auto"/>
                <w:left w:val="none" w:sz="0" w:space="0" w:color="auto"/>
                <w:bottom w:val="none" w:sz="0" w:space="0" w:color="auto"/>
                <w:right w:val="none" w:sz="0" w:space="0" w:color="auto"/>
              </w:divBdr>
            </w:div>
            <w:div w:id="130707008">
              <w:marLeft w:val="0"/>
              <w:marRight w:val="0"/>
              <w:marTop w:val="0"/>
              <w:marBottom w:val="0"/>
              <w:divBdr>
                <w:top w:val="none" w:sz="0" w:space="0" w:color="auto"/>
                <w:left w:val="none" w:sz="0" w:space="0" w:color="auto"/>
                <w:bottom w:val="none" w:sz="0" w:space="0" w:color="auto"/>
                <w:right w:val="none" w:sz="0" w:space="0" w:color="auto"/>
              </w:divBdr>
            </w:div>
            <w:div w:id="968977534">
              <w:marLeft w:val="0"/>
              <w:marRight w:val="0"/>
              <w:marTop w:val="0"/>
              <w:marBottom w:val="0"/>
              <w:divBdr>
                <w:top w:val="none" w:sz="0" w:space="0" w:color="auto"/>
                <w:left w:val="none" w:sz="0" w:space="0" w:color="auto"/>
                <w:bottom w:val="none" w:sz="0" w:space="0" w:color="auto"/>
                <w:right w:val="none" w:sz="0" w:space="0" w:color="auto"/>
              </w:divBdr>
            </w:div>
            <w:div w:id="1398474709">
              <w:marLeft w:val="0"/>
              <w:marRight w:val="0"/>
              <w:marTop w:val="0"/>
              <w:marBottom w:val="0"/>
              <w:divBdr>
                <w:top w:val="none" w:sz="0" w:space="0" w:color="auto"/>
                <w:left w:val="none" w:sz="0" w:space="0" w:color="auto"/>
                <w:bottom w:val="none" w:sz="0" w:space="0" w:color="auto"/>
                <w:right w:val="none" w:sz="0" w:space="0" w:color="auto"/>
              </w:divBdr>
            </w:div>
            <w:div w:id="1935360572">
              <w:marLeft w:val="0"/>
              <w:marRight w:val="0"/>
              <w:marTop w:val="0"/>
              <w:marBottom w:val="0"/>
              <w:divBdr>
                <w:top w:val="none" w:sz="0" w:space="0" w:color="auto"/>
                <w:left w:val="none" w:sz="0" w:space="0" w:color="auto"/>
                <w:bottom w:val="none" w:sz="0" w:space="0" w:color="auto"/>
                <w:right w:val="none" w:sz="0" w:space="0" w:color="auto"/>
              </w:divBdr>
            </w:div>
            <w:div w:id="268398470">
              <w:marLeft w:val="0"/>
              <w:marRight w:val="0"/>
              <w:marTop w:val="0"/>
              <w:marBottom w:val="0"/>
              <w:divBdr>
                <w:top w:val="none" w:sz="0" w:space="0" w:color="auto"/>
                <w:left w:val="none" w:sz="0" w:space="0" w:color="auto"/>
                <w:bottom w:val="none" w:sz="0" w:space="0" w:color="auto"/>
                <w:right w:val="none" w:sz="0" w:space="0" w:color="auto"/>
              </w:divBdr>
            </w:div>
            <w:div w:id="2136751158">
              <w:marLeft w:val="0"/>
              <w:marRight w:val="0"/>
              <w:marTop w:val="0"/>
              <w:marBottom w:val="0"/>
              <w:divBdr>
                <w:top w:val="none" w:sz="0" w:space="0" w:color="auto"/>
                <w:left w:val="none" w:sz="0" w:space="0" w:color="auto"/>
                <w:bottom w:val="none" w:sz="0" w:space="0" w:color="auto"/>
                <w:right w:val="none" w:sz="0" w:space="0" w:color="auto"/>
              </w:divBdr>
            </w:div>
            <w:div w:id="1979845723">
              <w:marLeft w:val="0"/>
              <w:marRight w:val="0"/>
              <w:marTop w:val="0"/>
              <w:marBottom w:val="0"/>
              <w:divBdr>
                <w:top w:val="none" w:sz="0" w:space="0" w:color="auto"/>
                <w:left w:val="none" w:sz="0" w:space="0" w:color="auto"/>
                <w:bottom w:val="none" w:sz="0" w:space="0" w:color="auto"/>
                <w:right w:val="none" w:sz="0" w:space="0" w:color="auto"/>
              </w:divBdr>
            </w:div>
            <w:div w:id="418142072">
              <w:marLeft w:val="0"/>
              <w:marRight w:val="0"/>
              <w:marTop w:val="0"/>
              <w:marBottom w:val="0"/>
              <w:divBdr>
                <w:top w:val="none" w:sz="0" w:space="0" w:color="auto"/>
                <w:left w:val="none" w:sz="0" w:space="0" w:color="auto"/>
                <w:bottom w:val="none" w:sz="0" w:space="0" w:color="auto"/>
                <w:right w:val="none" w:sz="0" w:space="0" w:color="auto"/>
              </w:divBdr>
            </w:div>
            <w:div w:id="881137325">
              <w:marLeft w:val="0"/>
              <w:marRight w:val="0"/>
              <w:marTop w:val="0"/>
              <w:marBottom w:val="0"/>
              <w:divBdr>
                <w:top w:val="none" w:sz="0" w:space="0" w:color="auto"/>
                <w:left w:val="none" w:sz="0" w:space="0" w:color="auto"/>
                <w:bottom w:val="none" w:sz="0" w:space="0" w:color="auto"/>
                <w:right w:val="none" w:sz="0" w:space="0" w:color="auto"/>
              </w:divBdr>
            </w:div>
            <w:div w:id="2035187668">
              <w:marLeft w:val="0"/>
              <w:marRight w:val="0"/>
              <w:marTop w:val="0"/>
              <w:marBottom w:val="0"/>
              <w:divBdr>
                <w:top w:val="none" w:sz="0" w:space="0" w:color="auto"/>
                <w:left w:val="none" w:sz="0" w:space="0" w:color="auto"/>
                <w:bottom w:val="none" w:sz="0" w:space="0" w:color="auto"/>
                <w:right w:val="none" w:sz="0" w:space="0" w:color="auto"/>
              </w:divBdr>
            </w:div>
            <w:div w:id="287901786">
              <w:marLeft w:val="0"/>
              <w:marRight w:val="0"/>
              <w:marTop w:val="0"/>
              <w:marBottom w:val="0"/>
              <w:divBdr>
                <w:top w:val="none" w:sz="0" w:space="0" w:color="auto"/>
                <w:left w:val="none" w:sz="0" w:space="0" w:color="auto"/>
                <w:bottom w:val="none" w:sz="0" w:space="0" w:color="auto"/>
                <w:right w:val="none" w:sz="0" w:space="0" w:color="auto"/>
              </w:divBdr>
            </w:div>
            <w:div w:id="1814365558">
              <w:marLeft w:val="0"/>
              <w:marRight w:val="0"/>
              <w:marTop w:val="0"/>
              <w:marBottom w:val="0"/>
              <w:divBdr>
                <w:top w:val="none" w:sz="0" w:space="0" w:color="auto"/>
                <w:left w:val="none" w:sz="0" w:space="0" w:color="auto"/>
                <w:bottom w:val="none" w:sz="0" w:space="0" w:color="auto"/>
                <w:right w:val="none" w:sz="0" w:space="0" w:color="auto"/>
              </w:divBdr>
            </w:div>
            <w:div w:id="264387967">
              <w:marLeft w:val="0"/>
              <w:marRight w:val="0"/>
              <w:marTop w:val="0"/>
              <w:marBottom w:val="0"/>
              <w:divBdr>
                <w:top w:val="none" w:sz="0" w:space="0" w:color="auto"/>
                <w:left w:val="none" w:sz="0" w:space="0" w:color="auto"/>
                <w:bottom w:val="none" w:sz="0" w:space="0" w:color="auto"/>
                <w:right w:val="none" w:sz="0" w:space="0" w:color="auto"/>
              </w:divBdr>
            </w:div>
            <w:div w:id="1103261685">
              <w:marLeft w:val="0"/>
              <w:marRight w:val="0"/>
              <w:marTop w:val="0"/>
              <w:marBottom w:val="0"/>
              <w:divBdr>
                <w:top w:val="none" w:sz="0" w:space="0" w:color="auto"/>
                <w:left w:val="none" w:sz="0" w:space="0" w:color="auto"/>
                <w:bottom w:val="none" w:sz="0" w:space="0" w:color="auto"/>
                <w:right w:val="none" w:sz="0" w:space="0" w:color="auto"/>
              </w:divBdr>
            </w:div>
            <w:div w:id="838083990">
              <w:marLeft w:val="0"/>
              <w:marRight w:val="0"/>
              <w:marTop w:val="0"/>
              <w:marBottom w:val="0"/>
              <w:divBdr>
                <w:top w:val="none" w:sz="0" w:space="0" w:color="auto"/>
                <w:left w:val="none" w:sz="0" w:space="0" w:color="auto"/>
                <w:bottom w:val="none" w:sz="0" w:space="0" w:color="auto"/>
                <w:right w:val="none" w:sz="0" w:space="0" w:color="auto"/>
              </w:divBdr>
            </w:div>
            <w:div w:id="178473346">
              <w:marLeft w:val="0"/>
              <w:marRight w:val="0"/>
              <w:marTop w:val="0"/>
              <w:marBottom w:val="0"/>
              <w:divBdr>
                <w:top w:val="none" w:sz="0" w:space="0" w:color="auto"/>
                <w:left w:val="none" w:sz="0" w:space="0" w:color="auto"/>
                <w:bottom w:val="none" w:sz="0" w:space="0" w:color="auto"/>
                <w:right w:val="none" w:sz="0" w:space="0" w:color="auto"/>
              </w:divBdr>
            </w:div>
            <w:div w:id="611517769">
              <w:marLeft w:val="0"/>
              <w:marRight w:val="0"/>
              <w:marTop w:val="0"/>
              <w:marBottom w:val="0"/>
              <w:divBdr>
                <w:top w:val="none" w:sz="0" w:space="0" w:color="auto"/>
                <w:left w:val="none" w:sz="0" w:space="0" w:color="auto"/>
                <w:bottom w:val="none" w:sz="0" w:space="0" w:color="auto"/>
                <w:right w:val="none" w:sz="0" w:space="0" w:color="auto"/>
              </w:divBdr>
            </w:div>
            <w:div w:id="1173688735">
              <w:marLeft w:val="0"/>
              <w:marRight w:val="0"/>
              <w:marTop w:val="0"/>
              <w:marBottom w:val="0"/>
              <w:divBdr>
                <w:top w:val="none" w:sz="0" w:space="0" w:color="auto"/>
                <w:left w:val="none" w:sz="0" w:space="0" w:color="auto"/>
                <w:bottom w:val="none" w:sz="0" w:space="0" w:color="auto"/>
                <w:right w:val="none" w:sz="0" w:space="0" w:color="auto"/>
              </w:divBdr>
            </w:div>
            <w:div w:id="260459517">
              <w:marLeft w:val="0"/>
              <w:marRight w:val="0"/>
              <w:marTop w:val="0"/>
              <w:marBottom w:val="0"/>
              <w:divBdr>
                <w:top w:val="none" w:sz="0" w:space="0" w:color="auto"/>
                <w:left w:val="none" w:sz="0" w:space="0" w:color="auto"/>
                <w:bottom w:val="none" w:sz="0" w:space="0" w:color="auto"/>
                <w:right w:val="none" w:sz="0" w:space="0" w:color="auto"/>
              </w:divBdr>
            </w:div>
            <w:div w:id="1051926450">
              <w:marLeft w:val="0"/>
              <w:marRight w:val="0"/>
              <w:marTop w:val="0"/>
              <w:marBottom w:val="0"/>
              <w:divBdr>
                <w:top w:val="none" w:sz="0" w:space="0" w:color="auto"/>
                <w:left w:val="none" w:sz="0" w:space="0" w:color="auto"/>
                <w:bottom w:val="none" w:sz="0" w:space="0" w:color="auto"/>
                <w:right w:val="none" w:sz="0" w:space="0" w:color="auto"/>
              </w:divBdr>
            </w:div>
            <w:div w:id="1967614607">
              <w:marLeft w:val="0"/>
              <w:marRight w:val="0"/>
              <w:marTop w:val="0"/>
              <w:marBottom w:val="0"/>
              <w:divBdr>
                <w:top w:val="none" w:sz="0" w:space="0" w:color="auto"/>
                <w:left w:val="none" w:sz="0" w:space="0" w:color="auto"/>
                <w:bottom w:val="none" w:sz="0" w:space="0" w:color="auto"/>
                <w:right w:val="none" w:sz="0" w:space="0" w:color="auto"/>
              </w:divBdr>
            </w:div>
            <w:div w:id="5567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2304">
      <w:bodyDiv w:val="1"/>
      <w:marLeft w:val="0"/>
      <w:marRight w:val="0"/>
      <w:marTop w:val="0"/>
      <w:marBottom w:val="0"/>
      <w:divBdr>
        <w:top w:val="none" w:sz="0" w:space="0" w:color="auto"/>
        <w:left w:val="none" w:sz="0" w:space="0" w:color="auto"/>
        <w:bottom w:val="none" w:sz="0" w:space="0" w:color="auto"/>
        <w:right w:val="none" w:sz="0" w:space="0" w:color="auto"/>
      </w:divBdr>
      <w:divsChild>
        <w:div w:id="306862423">
          <w:marLeft w:val="480"/>
          <w:marRight w:val="0"/>
          <w:marTop w:val="0"/>
          <w:marBottom w:val="0"/>
          <w:divBdr>
            <w:top w:val="none" w:sz="0" w:space="0" w:color="auto"/>
            <w:left w:val="none" w:sz="0" w:space="0" w:color="auto"/>
            <w:bottom w:val="none" w:sz="0" w:space="0" w:color="auto"/>
            <w:right w:val="none" w:sz="0" w:space="0" w:color="auto"/>
          </w:divBdr>
          <w:divsChild>
            <w:div w:id="1688946257">
              <w:marLeft w:val="0"/>
              <w:marRight w:val="0"/>
              <w:marTop w:val="0"/>
              <w:marBottom w:val="0"/>
              <w:divBdr>
                <w:top w:val="none" w:sz="0" w:space="0" w:color="auto"/>
                <w:left w:val="none" w:sz="0" w:space="0" w:color="auto"/>
                <w:bottom w:val="none" w:sz="0" w:space="0" w:color="auto"/>
                <w:right w:val="none" w:sz="0" w:space="0" w:color="auto"/>
              </w:divBdr>
            </w:div>
            <w:div w:id="965351191">
              <w:marLeft w:val="0"/>
              <w:marRight w:val="0"/>
              <w:marTop w:val="0"/>
              <w:marBottom w:val="0"/>
              <w:divBdr>
                <w:top w:val="none" w:sz="0" w:space="0" w:color="auto"/>
                <w:left w:val="none" w:sz="0" w:space="0" w:color="auto"/>
                <w:bottom w:val="none" w:sz="0" w:space="0" w:color="auto"/>
                <w:right w:val="none" w:sz="0" w:space="0" w:color="auto"/>
              </w:divBdr>
            </w:div>
            <w:div w:id="1680155907">
              <w:marLeft w:val="0"/>
              <w:marRight w:val="0"/>
              <w:marTop w:val="0"/>
              <w:marBottom w:val="0"/>
              <w:divBdr>
                <w:top w:val="none" w:sz="0" w:space="0" w:color="auto"/>
                <w:left w:val="none" w:sz="0" w:space="0" w:color="auto"/>
                <w:bottom w:val="none" w:sz="0" w:space="0" w:color="auto"/>
                <w:right w:val="none" w:sz="0" w:space="0" w:color="auto"/>
              </w:divBdr>
            </w:div>
            <w:div w:id="1898592176">
              <w:marLeft w:val="0"/>
              <w:marRight w:val="0"/>
              <w:marTop w:val="0"/>
              <w:marBottom w:val="0"/>
              <w:divBdr>
                <w:top w:val="none" w:sz="0" w:space="0" w:color="auto"/>
                <w:left w:val="none" w:sz="0" w:space="0" w:color="auto"/>
                <w:bottom w:val="none" w:sz="0" w:space="0" w:color="auto"/>
                <w:right w:val="none" w:sz="0" w:space="0" w:color="auto"/>
              </w:divBdr>
            </w:div>
            <w:div w:id="1833177875">
              <w:marLeft w:val="0"/>
              <w:marRight w:val="0"/>
              <w:marTop w:val="0"/>
              <w:marBottom w:val="0"/>
              <w:divBdr>
                <w:top w:val="none" w:sz="0" w:space="0" w:color="auto"/>
                <w:left w:val="none" w:sz="0" w:space="0" w:color="auto"/>
                <w:bottom w:val="none" w:sz="0" w:space="0" w:color="auto"/>
                <w:right w:val="none" w:sz="0" w:space="0" w:color="auto"/>
              </w:divBdr>
            </w:div>
            <w:div w:id="1478566473">
              <w:marLeft w:val="0"/>
              <w:marRight w:val="0"/>
              <w:marTop w:val="0"/>
              <w:marBottom w:val="0"/>
              <w:divBdr>
                <w:top w:val="none" w:sz="0" w:space="0" w:color="auto"/>
                <w:left w:val="none" w:sz="0" w:space="0" w:color="auto"/>
                <w:bottom w:val="none" w:sz="0" w:space="0" w:color="auto"/>
                <w:right w:val="none" w:sz="0" w:space="0" w:color="auto"/>
              </w:divBdr>
            </w:div>
            <w:div w:id="1827357534">
              <w:marLeft w:val="0"/>
              <w:marRight w:val="0"/>
              <w:marTop w:val="0"/>
              <w:marBottom w:val="0"/>
              <w:divBdr>
                <w:top w:val="none" w:sz="0" w:space="0" w:color="auto"/>
                <w:left w:val="none" w:sz="0" w:space="0" w:color="auto"/>
                <w:bottom w:val="none" w:sz="0" w:space="0" w:color="auto"/>
                <w:right w:val="none" w:sz="0" w:space="0" w:color="auto"/>
              </w:divBdr>
            </w:div>
            <w:div w:id="384446763">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159581926">
              <w:marLeft w:val="0"/>
              <w:marRight w:val="0"/>
              <w:marTop w:val="0"/>
              <w:marBottom w:val="0"/>
              <w:divBdr>
                <w:top w:val="none" w:sz="0" w:space="0" w:color="auto"/>
                <w:left w:val="none" w:sz="0" w:space="0" w:color="auto"/>
                <w:bottom w:val="none" w:sz="0" w:space="0" w:color="auto"/>
                <w:right w:val="none" w:sz="0" w:space="0" w:color="auto"/>
              </w:divBdr>
            </w:div>
            <w:div w:id="1112016006">
              <w:marLeft w:val="0"/>
              <w:marRight w:val="0"/>
              <w:marTop w:val="0"/>
              <w:marBottom w:val="0"/>
              <w:divBdr>
                <w:top w:val="none" w:sz="0" w:space="0" w:color="auto"/>
                <w:left w:val="none" w:sz="0" w:space="0" w:color="auto"/>
                <w:bottom w:val="none" w:sz="0" w:space="0" w:color="auto"/>
                <w:right w:val="none" w:sz="0" w:space="0" w:color="auto"/>
              </w:divBdr>
            </w:div>
            <w:div w:id="105202144">
              <w:marLeft w:val="0"/>
              <w:marRight w:val="0"/>
              <w:marTop w:val="0"/>
              <w:marBottom w:val="0"/>
              <w:divBdr>
                <w:top w:val="none" w:sz="0" w:space="0" w:color="auto"/>
                <w:left w:val="none" w:sz="0" w:space="0" w:color="auto"/>
                <w:bottom w:val="none" w:sz="0" w:space="0" w:color="auto"/>
                <w:right w:val="none" w:sz="0" w:space="0" w:color="auto"/>
              </w:divBdr>
            </w:div>
            <w:div w:id="1264528776">
              <w:marLeft w:val="0"/>
              <w:marRight w:val="0"/>
              <w:marTop w:val="0"/>
              <w:marBottom w:val="0"/>
              <w:divBdr>
                <w:top w:val="none" w:sz="0" w:space="0" w:color="auto"/>
                <w:left w:val="none" w:sz="0" w:space="0" w:color="auto"/>
                <w:bottom w:val="none" w:sz="0" w:space="0" w:color="auto"/>
                <w:right w:val="none" w:sz="0" w:space="0" w:color="auto"/>
              </w:divBdr>
            </w:div>
            <w:div w:id="1616326811">
              <w:marLeft w:val="0"/>
              <w:marRight w:val="0"/>
              <w:marTop w:val="0"/>
              <w:marBottom w:val="0"/>
              <w:divBdr>
                <w:top w:val="none" w:sz="0" w:space="0" w:color="auto"/>
                <w:left w:val="none" w:sz="0" w:space="0" w:color="auto"/>
                <w:bottom w:val="none" w:sz="0" w:space="0" w:color="auto"/>
                <w:right w:val="none" w:sz="0" w:space="0" w:color="auto"/>
              </w:divBdr>
            </w:div>
            <w:div w:id="1171721258">
              <w:marLeft w:val="0"/>
              <w:marRight w:val="0"/>
              <w:marTop w:val="0"/>
              <w:marBottom w:val="0"/>
              <w:divBdr>
                <w:top w:val="none" w:sz="0" w:space="0" w:color="auto"/>
                <w:left w:val="none" w:sz="0" w:space="0" w:color="auto"/>
                <w:bottom w:val="none" w:sz="0" w:space="0" w:color="auto"/>
                <w:right w:val="none" w:sz="0" w:space="0" w:color="auto"/>
              </w:divBdr>
            </w:div>
            <w:div w:id="639768796">
              <w:marLeft w:val="0"/>
              <w:marRight w:val="0"/>
              <w:marTop w:val="0"/>
              <w:marBottom w:val="0"/>
              <w:divBdr>
                <w:top w:val="none" w:sz="0" w:space="0" w:color="auto"/>
                <w:left w:val="none" w:sz="0" w:space="0" w:color="auto"/>
                <w:bottom w:val="none" w:sz="0" w:space="0" w:color="auto"/>
                <w:right w:val="none" w:sz="0" w:space="0" w:color="auto"/>
              </w:divBdr>
            </w:div>
            <w:div w:id="1040127565">
              <w:marLeft w:val="0"/>
              <w:marRight w:val="0"/>
              <w:marTop w:val="0"/>
              <w:marBottom w:val="0"/>
              <w:divBdr>
                <w:top w:val="none" w:sz="0" w:space="0" w:color="auto"/>
                <w:left w:val="none" w:sz="0" w:space="0" w:color="auto"/>
                <w:bottom w:val="none" w:sz="0" w:space="0" w:color="auto"/>
                <w:right w:val="none" w:sz="0" w:space="0" w:color="auto"/>
              </w:divBdr>
            </w:div>
            <w:div w:id="186677488">
              <w:marLeft w:val="0"/>
              <w:marRight w:val="0"/>
              <w:marTop w:val="0"/>
              <w:marBottom w:val="0"/>
              <w:divBdr>
                <w:top w:val="none" w:sz="0" w:space="0" w:color="auto"/>
                <w:left w:val="none" w:sz="0" w:space="0" w:color="auto"/>
                <w:bottom w:val="none" w:sz="0" w:space="0" w:color="auto"/>
                <w:right w:val="none" w:sz="0" w:space="0" w:color="auto"/>
              </w:divBdr>
            </w:div>
            <w:div w:id="956790539">
              <w:marLeft w:val="0"/>
              <w:marRight w:val="0"/>
              <w:marTop w:val="0"/>
              <w:marBottom w:val="0"/>
              <w:divBdr>
                <w:top w:val="none" w:sz="0" w:space="0" w:color="auto"/>
                <w:left w:val="none" w:sz="0" w:space="0" w:color="auto"/>
                <w:bottom w:val="none" w:sz="0" w:space="0" w:color="auto"/>
                <w:right w:val="none" w:sz="0" w:space="0" w:color="auto"/>
              </w:divBdr>
            </w:div>
            <w:div w:id="290786370">
              <w:marLeft w:val="0"/>
              <w:marRight w:val="0"/>
              <w:marTop w:val="0"/>
              <w:marBottom w:val="0"/>
              <w:divBdr>
                <w:top w:val="none" w:sz="0" w:space="0" w:color="auto"/>
                <w:left w:val="none" w:sz="0" w:space="0" w:color="auto"/>
                <w:bottom w:val="none" w:sz="0" w:space="0" w:color="auto"/>
                <w:right w:val="none" w:sz="0" w:space="0" w:color="auto"/>
              </w:divBdr>
            </w:div>
            <w:div w:id="1018581989">
              <w:marLeft w:val="0"/>
              <w:marRight w:val="0"/>
              <w:marTop w:val="0"/>
              <w:marBottom w:val="0"/>
              <w:divBdr>
                <w:top w:val="none" w:sz="0" w:space="0" w:color="auto"/>
                <w:left w:val="none" w:sz="0" w:space="0" w:color="auto"/>
                <w:bottom w:val="none" w:sz="0" w:space="0" w:color="auto"/>
                <w:right w:val="none" w:sz="0" w:space="0" w:color="auto"/>
              </w:divBdr>
            </w:div>
            <w:div w:id="287517395">
              <w:marLeft w:val="0"/>
              <w:marRight w:val="0"/>
              <w:marTop w:val="0"/>
              <w:marBottom w:val="0"/>
              <w:divBdr>
                <w:top w:val="none" w:sz="0" w:space="0" w:color="auto"/>
                <w:left w:val="none" w:sz="0" w:space="0" w:color="auto"/>
                <w:bottom w:val="none" w:sz="0" w:space="0" w:color="auto"/>
                <w:right w:val="none" w:sz="0" w:space="0" w:color="auto"/>
              </w:divBdr>
            </w:div>
            <w:div w:id="1867518403">
              <w:marLeft w:val="0"/>
              <w:marRight w:val="0"/>
              <w:marTop w:val="0"/>
              <w:marBottom w:val="0"/>
              <w:divBdr>
                <w:top w:val="none" w:sz="0" w:space="0" w:color="auto"/>
                <w:left w:val="none" w:sz="0" w:space="0" w:color="auto"/>
                <w:bottom w:val="none" w:sz="0" w:space="0" w:color="auto"/>
                <w:right w:val="none" w:sz="0" w:space="0" w:color="auto"/>
              </w:divBdr>
            </w:div>
            <w:div w:id="2069836105">
              <w:marLeft w:val="0"/>
              <w:marRight w:val="0"/>
              <w:marTop w:val="0"/>
              <w:marBottom w:val="0"/>
              <w:divBdr>
                <w:top w:val="none" w:sz="0" w:space="0" w:color="auto"/>
                <w:left w:val="none" w:sz="0" w:space="0" w:color="auto"/>
                <w:bottom w:val="none" w:sz="0" w:space="0" w:color="auto"/>
                <w:right w:val="none" w:sz="0" w:space="0" w:color="auto"/>
              </w:divBdr>
            </w:div>
            <w:div w:id="1661037202">
              <w:marLeft w:val="0"/>
              <w:marRight w:val="0"/>
              <w:marTop w:val="0"/>
              <w:marBottom w:val="0"/>
              <w:divBdr>
                <w:top w:val="none" w:sz="0" w:space="0" w:color="auto"/>
                <w:left w:val="none" w:sz="0" w:space="0" w:color="auto"/>
                <w:bottom w:val="none" w:sz="0" w:space="0" w:color="auto"/>
                <w:right w:val="none" w:sz="0" w:space="0" w:color="auto"/>
              </w:divBdr>
            </w:div>
            <w:div w:id="433092320">
              <w:marLeft w:val="0"/>
              <w:marRight w:val="0"/>
              <w:marTop w:val="0"/>
              <w:marBottom w:val="0"/>
              <w:divBdr>
                <w:top w:val="none" w:sz="0" w:space="0" w:color="auto"/>
                <w:left w:val="none" w:sz="0" w:space="0" w:color="auto"/>
                <w:bottom w:val="none" w:sz="0" w:space="0" w:color="auto"/>
                <w:right w:val="none" w:sz="0" w:space="0" w:color="auto"/>
              </w:divBdr>
            </w:div>
            <w:div w:id="334261453">
              <w:marLeft w:val="0"/>
              <w:marRight w:val="0"/>
              <w:marTop w:val="0"/>
              <w:marBottom w:val="0"/>
              <w:divBdr>
                <w:top w:val="none" w:sz="0" w:space="0" w:color="auto"/>
                <w:left w:val="none" w:sz="0" w:space="0" w:color="auto"/>
                <w:bottom w:val="none" w:sz="0" w:space="0" w:color="auto"/>
                <w:right w:val="none" w:sz="0" w:space="0" w:color="auto"/>
              </w:divBdr>
            </w:div>
            <w:div w:id="345986067">
              <w:marLeft w:val="0"/>
              <w:marRight w:val="0"/>
              <w:marTop w:val="0"/>
              <w:marBottom w:val="0"/>
              <w:divBdr>
                <w:top w:val="none" w:sz="0" w:space="0" w:color="auto"/>
                <w:left w:val="none" w:sz="0" w:space="0" w:color="auto"/>
                <w:bottom w:val="none" w:sz="0" w:space="0" w:color="auto"/>
                <w:right w:val="none" w:sz="0" w:space="0" w:color="auto"/>
              </w:divBdr>
            </w:div>
            <w:div w:id="1895384272">
              <w:marLeft w:val="0"/>
              <w:marRight w:val="0"/>
              <w:marTop w:val="0"/>
              <w:marBottom w:val="0"/>
              <w:divBdr>
                <w:top w:val="none" w:sz="0" w:space="0" w:color="auto"/>
                <w:left w:val="none" w:sz="0" w:space="0" w:color="auto"/>
                <w:bottom w:val="none" w:sz="0" w:space="0" w:color="auto"/>
                <w:right w:val="none" w:sz="0" w:space="0" w:color="auto"/>
              </w:divBdr>
            </w:div>
            <w:div w:id="1885362691">
              <w:marLeft w:val="0"/>
              <w:marRight w:val="0"/>
              <w:marTop w:val="0"/>
              <w:marBottom w:val="0"/>
              <w:divBdr>
                <w:top w:val="none" w:sz="0" w:space="0" w:color="auto"/>
                <w:left w:val="none" w:sz="0" w:space="0" w:color="auto"/>
                <w:bottom w:val="none" w:sz="0" w:space="0" w:color="auto"/>
                <w:right w:val="none" w:sz="0" w:space="0" w:color="auto"/>
              </w:divBdr>
            </w:div>
            <w:div w:id="891431450">
              <w:marLeft w:val="0"/>
              <w:marRight w:val="0"/>
              <w:marTop w:val="0"/>
              <w:marBottom w:val="0"/>
              <w:divBdr>
                <w:top w:val="none" w:sz="0" w:space="0" w:color="auto"/>
                <w:left w:val="none" w:sz="0" w:space="0" w:color="auto"/>
                <w:bottom w:val="none" w:sz="0" w:space="0" w:color="auto"/>
                <w:right w:val="none" w:sz="0" w:space="0" w:color="auto"/>
              </w:divBdr>
            </w:div>
            <w:div w:id="1148860814">
              <w:marLeft w:val="0"/>
              <w:marRight w:val="0"/>
              <w:marTop w:val="0"/>
              <w:marBottom w:val="0"/>
              <w:divBdr>
                <w:top w:val="none" w:sz="0" w:space="0" w:color="auto"/>
                <w:left w:val="none" w:sz="0" w:space="0" w:color="auto"/>
                <w:bottom w:val="none" w:sz="0" w:space="0" w:color="auto"/>
                <w:right w:val="none" w:sz="0" w:space="0" w:color="auto"/>
              </w:divBdr>
            </w:div>
            <w:div w:id="232661504">
              <w:marLeft w:val="0"/>
              <w:marRight w:val="0"/>
              <w:marTop w:val="0"/>
              <w:marBottom w:val="0"/>
              <w:divBdr>
                <w:top w:val="none" w:sz="0" w:space="0" w:color="auto"/>
                <w:left w:val="none" w:sz="0" w:space="0" w:color="auto"/>
                <w:bottom w:val="none" w:sz="0" w:space="0" w:color="auto"/>
                <w:right w:val="none" w:sz="0" w:space="0" w:color="auto"/>
              </w:divBdr>
            </w:div>
            <w:div w:id="1583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4207965">
      <w:bodyDiv w:val="1"/>
      <w:marLeft w:val="0"/>
      <w:marRight w:val="0"/>
      <w:marTop w:val="0"/>
      <w:marBottom w:val="0"/>
      <w:divBdr>
        <w:top w:val="none" w:sz="0" w:space="0" w:color="auto"/>
        <w:left w:val="none" w:sz="0" w:space="0" w:color="auto"/>
        <w:bottom w:val="none" w:sz="0" w:space="0" w:color="auto"/>
        <w:right w:val="none" w:sz="0" w:space="0" w:color="auto"/>
      </w:divBdr>
      <w:divsChild>
        <w:div w:id="708847442">
          <w:marLeft w:val="480"/>
          <w:marRight w:val="0"/>
          <w:marTop w:val="0"/>
          <w:marBottom w:val="0"/>
          <w:divBdr>
            <w:top w:val="none" w:sz="0" w:space="0" w:color="auto"/>
            <w:left w:val="none" w:sz="0" w:space="0" w:color="auto"/>
            <w:bottom w:val="none" w:sz="0" w:space="0" w:color="auto"/>
            <w:right w:val="none" w:sz="0" w:space="0" w:color="auto"/>
          </w:divBdr>
          <w:divsChild>
            <w:div w:id="324020012">
              <w:marLeft w:val="0"/>
              <w:marRight w:val="0"/>
              <w:marTop w:val="0"/>
              <w:marBottom w:val="0"/>
              <w:divBdr>
                <w:top w:val="none" w:sz="0" w:space="0" w:color="auto"/>
                <w:left w:val="none" w:sz="0" w:space="0" w:color="auto"/>
                <w:bottom w:val="none" w:sz="0" w:space="0" w:color="auto"/>
                <w:right w:val="none" w:sz="0" w:space="0" w:color="auto"/>
              </w:divBdr>
            </w:div>
            <w:div w:id="1527451631">
              <w:marLeft w:val="0"/>
              <w:marRight w:val="0"/>
              <w:marTop w:val="0"/>
              <w:marBottom w:val="0"/>
              <w:divBdr>
                <w:top w:val="none" w:sz="0" w:space="0" w:color="auto"/>
                <w:left w:val="none" w:sz="0" w:space="0" w:color="auto"/>
                <w:bottom w:val="none" w:sz="0" w:space="0" w:color="auto"/>
                <w:right w:val="none" w:sz="0" w:space="0" w:color="auto"/>
              </w:divBdr>
            </w:div>
            <w:div w:id="1254506631">
              <w:marLeft w:val="0"/>
              <w:marRight w:val="0"/>
              <w:marTop w:val="0"/>
              <w:marBottom w:val="0"/>
              <w:divBdr>
                <w:top w:val="none" w:sz="0" w:space="0" w:color="auto"/>
                <w:left w:val="none" w:sz="0" w:space="0" w:color="auto"/>
                <w:bottom w:val="none" w:sz="0" w:space="0" w:color="auto"/>
                <w:right w:val="none" w:sz="0" w:space="0" w:color="auto"/>
              </w:divBdr>
            </w:div>
            <w:div w:id="306520552">
              <w:marLeft w:val="0"/>
              <w:marRight w:val="0"/>
              <w:marTop w:val="0"/>
              <w:marBottom w:val="0"/>
              <w:divBdr>
                <w:top w:val="none" w:sz="0" w:space="0" w:color="auto"/>
                <w:left w:val="none" w:sz="0" w:space="0" w:color="auto"/>
                <w:bottom w:val="none" w:sz="0" w:space="0" w:color="auto"/>
                <w:right w:val="none" w:sz="0" w:space="0" w:color="auto"/>
              </w:divBdr>
            </w:div>
            <w:div w:id="1412042448">
              <w:marLeft w:val="0"/>
              <w:marRight w:val="0"/>
              <w:marTop w:val="0"/>
              <w:marBottom w:val="0"/>
              <w:divBdr>
                <w:top w:val="none" w:sz="0" w:space="0" w:color="auto"/>
                <w:left w:val="none" w:sz="0" w:space="0" w:color="auto"/>
                <w:bottom w:val="none" w:sz="0" w:space="0" w:color="auto"/>
                <w:right w:val="none" w:sz="0" w:space="0" w:color="auto"/>
              </w:divBdr>
            </w:div>
            <w:div w:id="1490517807">
              <w:marLeft w:val="0"/>
              <w:marRight w:val="0"/>
              <w:marTop w:val="0"/>
              <w:marBottom w:val="0"/>
              <w:divBdr>
                <w:top w:val="none" w:sz="0" w:space="0" w:color="auto"/>
                <w:left w:val="none" w:sz="0" w:space="0" w:color="auto"/>
                <w:bottom w:val="none" w:sz="0" w:space="0" w:color="auto"/>
                <w:right w:val="none" w:sz="0" w:space="0" w:color="auto"/>
              </w:divBdr>
            </w:div>
            <w:div w:id="1361012161">
              <w:marLeft w:val="0"/>
              <w:marRight w:val="0"/>
              <w:marTop w:val="0"/>
              <w:marBottom w:val="0"/>
              <w:divBdr>
                <w:top w:val="none" w:sz="0" w:space="0" w:color="auto"/>
                <w:left w:val="none" w:sz="0" w:space="0" w:color="auto"/>
                <w:bottom w:val="none" w:sz="0" w:space="0" w:color="auto"/>
                <w:right w:val="none" w:sz="0" w:space="0" w:color="auto"/>
              </w:divBdr>
            </w:div>
            <w:div w:id="1158569260">
              <w:marLeft w:val="0"/>
              <w:marRight w:val="0"/>
              <w:marTop w:val="0"/>
              <w:marBottom w:val="0"/>
              <w:divBdr>
                <w:top w:val="none" w:sz="0" w:space="0" w:color="auto"/>
                <w:left w:val="none" w:sz="0" w:space="0" w:color="auto"/>
                <w:bottom w:val="none" w:sz="0" w:space="0" w:color="auto"/>
                <w:right w:val="none" w:sz="0" w:space="0" w:color="auto"/>
              </w:divBdr>
            </w:div>
            <w:div w:id="1998529281">
              <w:marLeft w:val="0"/>
              <w:marRight w:val="0"/>
              <w:marTop w:val="0"/>
              <w:marBottom w:val="0"/>
              <w:divBdr>
                <w:top w:val="none" w:sz="0" w:space="0" w:color="auto"/>
                <w:left w:val="none" w:sz="0" w:space="0" w:color="auto"/>
                <w:bottom w:val="none" w:sz="0" w:space="0" w:color="auto"/>
                <w:right w:val="none" w:sz="0" w:space="0" w:color="auto"/>
              </w:divBdr>
            </w:div>
            <w:div w:id="2022856677">
              <w:marLeft w:val="0"/>
              <w:marRight w:val="0"/>
              <w:marTop w:val="0"/>
              <w:marBottom w:val="0"/>
              <w:divBdr>
                <w:top w:val="none" w:sz="0" w:space="0" w:color="auto"/>
                <w:left w:val="none" w:sz="0" w:space="0" w:color="auto"/>
                <w:bottom w:val="none" w:sz="0" w:space="0" w:color="auto"/>
                <w:right w:val="none" w:sz="0" w:space="0" w:color="auto"/>
              </w:divBdr>
            </w:div>
            <w:div w:id="135924221">
              <w:marLeft w:val="0"/>
              <w:marRight w:val="0"/>
              <w:marTop w:val="0"/>
              <w:marBottom w:val="0"/>
              <w:divBdr>
                <w:top w:val="none" w:sz="0" w:space="0" w:color="auto"/>
                <w:left w:val="none" w:sz="0" w:space="0" w:color="auto"/>
                <w:bottom w:val="none" w:sz="0" w:space="0" w:color="auto"/>
                <w:right w:val="none" w:sz="0" w:space="0" w:color="auto"/>
              </w:divBdr>
            </w:div>
            <w:div w:id="846403660">
              <w:marLeft w:val="0"/>
              <w:marRight w:val="0"/>
              <w:marTop w:val="0"/>
              <w:marBottom w:val="0"/>
              <w:divBdr>
                <w:top w:val="none" w:sz="0" w:space="0" w:color="auto"/>
                <w:left w:val="none" w:sz="0" w:space="0" w:color="auto"/>
                <w:bottom w:val="none" w:sz="0" w:space="0" w:color="auto"/>
                <w:right w:val="none" w:sz="0" w:space="0" w:color="auto"/>
              </w:divBdr>
            </w:div>
            <w:div w:id="963851610">
              <w:marLeft w:val="0"/>
              <w:marRight w:val="0"/>
              <w:marTop w:val="0"/>
              <w:marBottom w:val="0"/>
              <w:divBdr>
                <w:top w:val="none" w:sz="0" w:space="0" w:color="auto"/>
                <w:left w:val="none" w:sz="0" w:space="0" w:color="auto"/>
                <w:bottom w:val="none" w:sz="0" w:space="0" w:color="auto"/>
                <w:right w:val="none" w:sz="0" w:space="0" w:color="auto"/>
              </w:divBdr>
            </w:div>
            <w:div w:id="1414207994">
              <w:marLeft w:val="0"/>
              <w:marRight w:val="0"/>
              <w:marTop w:val="0"/>
              <w:marBottom w:val="0"/>
              <w:divBdr>
                <w:top w:val="none" w:sz="0" w:space="0" w:color="auto"/>
                <w:left w:val="none" w:sz="0" w:space="0" w:color="auto"/>
                <w:bottom w:val="none" w:sz="0" w:space="0" w:color="auto"/>
                <w:right w:val="none" w:sz="0" w:space="0" w:color="auto"/>
              </w:divBdr>
            </w:div>
            <w:div w:id="473566036">
              <w:marLeft w:val="0"/>
              <w:marRight w:val="0"/>
              <w:marTop w:val="0"/>
              <w:marBottom w:val="0"/>
              <w:divBdr>
                <w:top w:val="none" w:sz="0" w:space="0" w:color="auto"/>
                <w:left w:val="none" w:sz="0" w:space="0" w:color="auto"/>
                <w:bottom w:val="none" w:sz="0" w:space="0" w:color="auto"/>
                <w:right w:val="none" w:sz="0" w:space="0" w:color="auto"/>
              </w:divBdr>
            </w:div>
            <w:div w:id="870076045">
              <w:marLeft w:val="0"/>
              <w:marRight w:val="0"/>
              <w:marTop w:val="0"/>
              <w:marBottom w:val="0"/>
              <w:divBdr>
                <w:top w:val="none" w:sz="0" w:space="0" w:color="auto"/>
                <w:left w:val="none" w:sz="0" w:space="0" w:color="auto"/>
                <w:bottom w:val="none" w:sz="0" w:space="0" w:color="auto"/>
                <w:right w:val="none" w:sz="0" w:space="0" w:color="auto"/>
              </w:divBdr>
            </w:div>
            <w:div w:id="295768959">
              <w:marLeft w:val="0"/>
              <w:marRight w:val="0"/>
              <w:marTop w:val="0"/>
              <w:marBottom w:val="0"/>
              <w:divBdr>
                <w:top w:val="none" w:sz="0" w:space="0" w:color="auto"/>
                <w:left w:val="none" w:sz="0" w:space="0" w:color="auto"/>
                <w:bottom w:val="none" w:sz="0" w:space="0" w:color="auto"/>
                <w:right w:val="none" w:sz="0" w:space="0" w:color="auto"/>
              </w:divBdr>
            </w:div>
            <w:div w:id="151222854">
              <w:marLeft w:val="0"/>
              <w:marRight w:val="0"/>
              <w:marTop w:val="0"/>
              <w:marBottom w:val="0"/>
              <w:divBdr>
                <w:top w:val="none" w:sz="0" w:space="0" w:color="auto"/>
                <w:left w:val="none" w:sz="0" w:space="0" w:color="auto"/>
                <w:bottom w:val="none" w:sz="0" w:space="0" w:color="auto"/>
                <w:right w:val="none" w:sz="0" w:space="0" w:color="auto"/>
              </w:divBdr>
            </w:div>
            <w:div w:id="42367104">
              <w:marLeft w:val="0"/>
              <w:marRight w:val="0"/>
              <w:marTop w:val="0"/>
              <w:marBottom w:val="0"/>
              <w:divBdr>
                <w:top w:val="none" w:sz="0" w:space="0" w:color="auto"/>
                <w:left w:val="none" w:sz="0" w:space="0" w:color="auto"/>
                <w:bottom w:val="none" w:sz="0" w:space="0" w:color="auto"/>
                <w:right w:val="none" w:sz="0" w:space="0" w:color="auto"/>
              </w:divBdr>
            </w:div>
            <w:div w:id="1924562700">
              <w:marLeft w:val="0"/>
              <w:marRight w:val="0"/>
              <w:marTop w:val="0"/>
              <w:marBottom w:val="0"/>
              <w:divBdr>
                <w:top w:val="none" w:sz="0" w:space="0" w:color="auto"/>
                <w:left w:val="none" w:sz="0" w:space="0" w:color="auto"/>
                <w:bottom w:val="none" w:sz="0" w:space="0" w:color="auto"/>
                <w:right w:val="none" w:sz="0" w:space="0" w:color="auto"/>
              </w:divBdr>
            </w:div>
            <w:div w:id="301086056">
              <w:marLeft w:val="0"/>
              <w:marRight w:val="0"/>
              <w:marTop w:val="0"/>
              <w:marBottom w:val="0"/>
              <w:divBdr>
                <w:top w:val="none" w:sz="0" w:space="0" w:color="auto"/>
                <w:left w:val="none" w:sz="0" w:space="0" w:color="auto"/>
                <w:bottom w:val="none" w:sz="0" w:space="0" w:color="auto"/>
                <w:right w:val="none" w:sz="0" w:space="0" w:color="auto"/>
              </w:divBdr>
            </w:div>
            <w:div w:id="1622567270">
              <w:marLeft w:val="0"/>
              <w:marRight w:val="0"/>
              <w:marTop w:val="0"/>
              <w:marBottom w:val="0"/>
              <w:divBdr>
                <w:top w:val="none" w:sz="0" w:space="0" w:color="auto"/>
                <w:left w:val="none" w:sz="0" w:space="0" w:color="auto"/>
                <w:bottom w:val="none" w:sz="0" w:space="0" w:color="auto"/>
                <w:right w:val="none" w:sz="0" w:space="0" w:color="auto"/>
              </w:divBdr>
            </w:div>
            <w:div w:id="291328841">
              <w:marLeft w:val="0"/>
              <w:marRight w:val="0"/>
              <w:marTop w:val="0"/>
              <w:marBottom w:val="0"/>
              <w:divBdr>
                <w:top w:val="none" w:sz="0" w:space="0" w:color="auto"/>
                <w:left w:val="none" w:sz="0" w:space="0" w:color="auto"/>
                <w:bottom w:val="none" w:sz="0" w:space="0" w:color="auto"/>
                <w:right w:val="none" w:sz="0" w:space="0" w:color="auto"/>
              </w:divBdr>
            </w:div>
            <w:div w:id="686755783">
              <w:marLeft w:val="0"/>
              <w:marRight w:val="0"/>
              <w:marTop w:val="0"/>
              <w:marBottom w:val="0"/>
              <w:divBdr>
                <w:top w:val="none" w:sz="0" w:space="0" w:color="auto"/>
                <w:left w:val="none" w:sz="0" w:space="0" w:color="auto"/>
                <w:bottom w:val="none" w:sz="0" w:space="0" w:color="auto"/>
                <w:right w:val="none" w:sz="0" w:space="0" w:color="auto"/>
              </w:divBdr>
            </w:div>
            <w:div w:id="1142041548">
              <w:marLeft w:val="0"/>
              <w:marRight w:val="0"/>
              <w:marTop w:val="0"/>
              <w:marBottom w:val="0"/>
              <w:divBdr>
                <w:top w:val="none" w:sz="0" w:space="0" w:color="auto"/>
                <w:left w:val="none" w:sz="0" w:space="0" w:color="auto"/>
                <w:bottom w:val="none" w:sz="0" w:space="0" w:color="auto"/>
                <w:right w:val="none" w:sz="0" w:space="0" w:color="auto"/>
              </w:divBdr>
            </w:div>
            <w:div w:id="1337609521">
              <w:marLeft w:val="0"/>
              <w:marRight w:val="0"/>
              <w:marTop w:val="0"/>
              <w:marBottom w:val="0"/>
              <w:divBdr>
                <w:top w:val="none" w:sz="0" w:space="0" w:color="auto"/>
                <w:left w:val="none" w:sz="0" w:space="0" w:color="auto"/>
                <w:bottom w:val="none" w:sz="0" w:space="0" w:color="auto"/>
                <w:right w:val="none" w:sz="0" w:space="0" w:color="auto"/>
              </w:divBdr>
            </w:div>
            <w:div w:id="1638100640">
              <w:marLeft w:val="0"/>
              <w:marRight w:val="0"/>
              <w:marTop w:val="0"/>
              <w:marBottom w:val="0"/>
              <w:divBdr>
                <w:top w:val="none" w:sz="0" w:space="0" w:color="auto"/>
                <w:left w:val="none" w:sz="0" w:space="0" w:color="auto"/>
                <w:bottom w:val="none" w:sz="0" w:space="0" w:color="auto"/>
                <w:right w:val="none" w:sz="0" w:space="0" w:color="auto"/>
              </w:divBdr>
            </w:div>
            <w:div w:id="415826402">
              <w:marLeft w:val="0"/>
              <w:marRight w:val="0"/>
              <w:marTop w:val="0"/>
              <w:marBottom w:val="0"/>
              <w:divBdr>
                <w:top w:val="none" w:sz="0" w:space="0" w:color="auto"/>
                <w:left w:val="none" w:sz="0" w:space="0" w:color="auto"/>
                <w:bottom w:val="none" w:sz="0" w:space="0" w:color="auto"/>
                <w:right w:val="none" w:sz="0" w:space="0" w:color="auto"/>
              </w:divBdr>
            </w:div>
            <w:div w:id="1064910555">
              <w:marLeft w:val="0"/>
              <w:marRight w:val="0"/>
              <w:marTop w:val="0"/>
              <w:marBottom w:val="0"/>
              <w:divBdr>
                <w:top w:val="none" w:sz="0" w:space="0" w:color="auto"/>
                <w:left w:val="none" w:sz="0" w:space="0" w:color="auto"/>
                <w:bottom w:val="none" w:sz="0" w:space="0" w:color="auto"/>
                <w:right w:val="none" w:sz="0" w:space="0" w:color="auto"/>
              </w:divBdr>
            </w:div>
            <w:div w:id="1909147093">
              <w:marLeft w:val="0"/>
              <w:marRight w:val="0"/>
              <w:marTop w:val="0"/>
              <w:marBottom w:val="0"/>
              <w:divBdr>
                <w:top w:val="none" w:sz="0" w:space="0" w:color="auto"/>
                <w:left w:val="none" w:sz="0" w:space="0" w:color="auto"/>
                <w:bottom w:val="none" w:sz="0" w:space="0" w:color="auto"/>
                <w:right w:val="none" w:sz="0" w:space="0" w:color="auto"/>
              </w:divBdr>
            </w:div>
            <w:div w:id="454061718">
              <w:marLeft w:val="0"/>
              <w:marRight w:val="0"/>
              <w:marTop w:val="0"/>
              <w:marBottom w:val="0"/>
              <w:divBdr>
                <w:top w:val="none" w:sz="0" w:space="0" w:color="auto"/>
                <w:left w:val="none" w:sz="0" w:space="0" w:color="auto"/>
                <w:bottom w:val="none" w:sz="0" w:space="0" w:color="auto"/>
                <w:right w:val="none" w:sz="0" w:space="0" w:color="auto"/>
              </w:divBdr>
            </w:div>
            <w:div w:id="550772683">
              <w:marLeft w:val="0"/>
              <w:marRight w:val="0"/>
              <w:marTop w:val="0"/>
              <w:marBottom w:val="0"/>
              <w:divBdr>
                <w:top w:val="none" w:sz="0" w:space="0" w:color="auto"/>
                <w:left w:val="none" w:sz="0" w:space="0" w:color="auto"/>
                <w:bottom w:val="none" w:sz="0" w:space="0" w:color="auto"/>
                <w:right w:val="none" w:sz="0" w:space="0" w:color="auto"/>
              </w:divBdr>
            </w:div>
            <w:div w:id="908150379">
              <w:marLeft w:val="0"/>
              <w:marRight w:val="0"/>
              <w:marTop w:val="0"/>
              <w:marBottom w:val="0"/>
              <w:divBdr>
                <w:top w:val="none" w:sz="0" w:space="0" w:color="auto"/>
                <w:left w:val="none" w:sz="0" w:space="0" w:color="auto"/>
                <w:bottom w:val="none" w:sz="0" w:space="0" w:color="auto"/>
                <w:right w:val="none" w:sz="0" w:space="0" w:color="auto"/>
              </w:divBdr>
            </w:div>
            <w:div w:id="392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DADB4-427F-461B-8A34-DDF509A13420}">
  <ds:schemaRefs>
    <ds:schemaRef ds:uri="http://schemas.microsoft.com/sharepoint/v3/contenttype/forms"/>
  </ds:schemaRefs>
</ds:datastoreItem>
</file>

<file path=customXml/itemProps2.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3.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18398</Words>
  <Characters>104873</Characters>
  <Application>Microsoft Office Word</Application>
  <DocSecurity>0</DocSecurity>
  <Lines>873</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Wei Qi Yan</cp:lastModifiedBy>
  <cp:revision>2</cp:revision>
  <dcterms:created xsi:type="dcterms:W3CDTF">2024-12-18T06:44:00Z</dcterms:created>
  <dcterms:modified xsi:type="dcterms:W3CDTF">2024-12-18T06:44:00Z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