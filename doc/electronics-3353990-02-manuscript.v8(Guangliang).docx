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05279" w14:textId="77777777" w:rsidR="00F535A9" w:rsidRPr="0005529A" w:rsidRDefault="00F535A9" w:rsidP="00E44A1E">
      <w:pPr>
        <w:pStyle w:val="MDPI11articletype"/>
        <w:rPr>
          <w:highlight w:val="yellow"/>
        </w:rPr>
      </w:pPr>
      <w:commentRangeStart w:id="0"/>
      <w:r w:rsidRPr="0005529A">
        <w:rPr>
          <w:highlight w:val="yellow"/>
        </w:rPr>
        <w:t>Article</w:t>
      </w:r>
      <w:commentRangeEnd w:id="0"/>
      <w:r w:rsidR="0005529A">
        <w:rPr>
          <w:rStyle w:val="CommentReference"/>
          <w:rFonts w:eastAsia="SimSun"/>
          <w:i w:val="0"/>
          <w:noProof/>
          <w:snapToGrid/>
          <w:lang w:eastAsia="zh-CN" w:bidi="ar-SA"/>
          <w14:ligatures w14:val="none"/>
        </w:rPr>
        <w:commentReference w:id="0"/>
      </w:r>
    </w:p>
    <w:p w14:paraId="5E58C9C4" w14:textId="77777777" w:rsidR="00F535A9" w:rsidRPr="00F05199" w:rsidRDefault="00F535A9" w:rsidP="00F535A9">
      <w:pPr>
        <w:pStyle w:val="MDPI12title"/>
      </w:pPr>
      <w:bookmarkStart w:id="1" w:name="_Hlk182987771"/>
      <w:r w:rsidRPr="00114936">
        <w:rPr>
          <w:rFonts w:eastAsiaTheme="minorEastAsia"/>
          <w:szCs w:val="36"/>
          <w:lang w:eastAsia="zh-CN"/>
        </w:rPr>
        <w:t xml:space="preserve">Foul Detection </w:t>
      </w:r>
      <w:r>
        <w:rPr>
          <w:rFonts w:eastAsiaTheme="minorEastAsia"/>
          <w:szCs w:val="36"/>
          <w:lang w:eastAsia="zh-CN"/>
        </w:rPr>
        <w:t xml:space="preserve">for </w:t>
      </w:r>
      <w:r w:rsidRPr="00114936">
        <w:rPr>
          <w:rFonts w:eastAsiaTheme="minorEastAsia"/>
          <w:szCs w:val="36"/>
          <w:lang w:eastAsia="zh-CN"/>
        </w:rPr>
        <w:t>Table Tennis Serve</w:t>
      </w:r>
      <w:r>
        <w:rPr>
          <w:rFonts w:eastAsiaTheme="minorEastAsia"/>
          <w:szCs w:val="36"/>
          <w:lang w:eastAsia="zh-CN"/>
        </w:rPr>
        <w:t>s Using</w:t>
      </w:r>
      <w:r w:rsidRPr="00114936">
        <w:rPr>
          <w:rFonts w:eastAsiaTheme="minorEastAsia"/>
          <w:szCs w:val="36"/>
          <w:lang w:eastAsia="zh-CN"/>
        </w:rPr>
        <w:t xml:space="preserve"> Deep Learning</w:t>
      </w:r>
    </w:p>
    <w:bookmarkEnd w:id="1"/>
    <w:p w14:paraId="7A0D4145" w14:textId="77777777" w:rsidR="004455AF" w:rsidRPr="00F05199" w:rsidRDefault="00F535A9" w:rsidP="000949D7">
      <w:pPr>
        <w:pStyle w:val="MDPI13authornames"/>
      </w:pPr>
      <w:commentRangeStart w:id="2"/>
      <w:commentRangeStart w:id="3"/>
      <w:r w:rsidRPr="000949D7">
        <w:rPr>
          <w:rFonts w:eastAsiaTheme="minorEastAsia"/>
          <w:highlight w:val="yellow"/>
          <w:lang w:eastAsia="zh-CN"/>
        </w:rPr>
        <w:t>Guan</w:t>
      </w:r>
      <w:commentRangeStart w:id="4"/>
      <w:commentRangeStart w:id="5"/>
      <w:r w:rsidRPr="000949D7">
        <w:rPr>
          <w:rFonts w:eastAsiaTheme="minorEastAsia"/>
          <w:highlight w:val="yellow"/>
          <w:lang w:eastAsia="zh-CN"/>
        </w:rPr>
        <w:t>g</w:t>
      </w:r>
      <w:r w:rsidR="00E44A1E" w:rsidRPr="000949D7">
        <w:rPr>
          <w:rFonts w:eastAsiaTheme="minorEastAsia"/>
          <w:highlight w:val="yellow"/>
          <w:lang w:eastAsia="zh-CN"/>
        </w:rPr>
        <w:t xml:space="preserve"> </w:t>
      </w:r>
      <w:r w:rsidRPr="000949D7">
        <w:rPr>
          <w:rFonts w:eastAsiaTheme="minorEastAsia"/>
          <w:highlight w:val="yellow"/>
          <w:lang w:eastAsia="zh-CN"/>
        </w:rPr>
        <w:t>L</w:t>
      </w:r>
      <w:commentRangeEnd w:id="4"/>
      <w:r w:rsidR="00E44A1E" w:rsidRPr="000949D7">
        <w:rPr>
          <w:rStyle w:val="CommentReference"/>
          <w:rFonts w:eastAsia="SimSun"/>
          <w:b w:val="0"/>
          <w:noProof/>
          <w:highlight w:val="yellow"/>
          <w:lang w:eastAsia="zh-CN" w:bidi="ar-SA"/>
          <w14:ligatures w14:val="none"/>
        </w:rPr>
        <w:commentReference w:id="4"/>
      </w:r>
      <w:commentRangeEnd w:id="5"/>
      <w:r w:rsidR="008154E0">
        <w:rPr>
          <w:rStyle w:val="CommentReference"/>
          <w:rFonts w:eastAsia="SimSun"/>
          <w:b w:val="0"/>
          <w:noProof/>
          <w:lang w:eastAsia="zh-CN" w:bidi="ar-SA"/>
          <w14:ligatures w14:val="none"/>
        </w:rPr>
        <w:commentReference w:id="5"/>
      </w:r>
      <w:r w:rsidRPr="000949D7">
        <w:rPr>
          <w:rFonts w:eastAsiaTheme="minorEastAsia"/>
          <w:highlight w:val="yellow"/>
          <w:lang w:eastAsia="zh-CN"/>
        </w:rPr>
        <w:t>iang Yang</w:t>
      </w:r>
      <w:commentRangeEnd w:id="2"/>
      <w:r w:rsidR="000949D7">
        <w:rPr>
          <w:rStyle w:val="CommentReference"/>
          <w:rFonts w:eastAsia="SimSun"/>
          <w:b w:val="0"/>
          <w:noProof/>
          <w:lang w:eastAsia="zh-CN" w:bidi="ar-SA"/>
          <w14:ligatures w14:val="none"/>
        </w:rPr>
        <w:commentReference w:id="2"/>
      </w:r>
      <w:commentRangeEnd w:id="3"/>
      <w:r w:rsidR="008154E0">
        <w:rPr>
          <w:rStyle w:val="CommentReference"/>
          <w:rFonts w:eastAsia="SimSun"/>
          <w:b w:val="0"/>
          <w:noProof/>
          <w:lang w:eastAsia="zh-CN" w:bidi="ar-SA"/>
          <w14:ligatures w14:val="none"/>
        </w:rPr>
        <w:commentReference w:id="3"/>
      </w:r>
      <w:r w:rsidRPr="00F05199">
        <w:t xml:space="preserve">, </w:t>
      </w:r>
      <w:bookmarkStart w:id="6" w:name="_Hlk182987795"/>
      <w:r>
        <w:t xml:space="preserve">Minh Nguyen, </w:t>
      </w:r>
      <w:r w:rsidRPr="00F05199">
        <w:t>Wei Qi Yan</w:t>
      </w:r>
      <w:r w:rsidR="00E44A1E">
        <w:t xml:space="preserve"> </w:t>
      </w:r>
      <w:r w:rsidRPr="00E44A1E">
        <w:t>*</w:t>
      </w:r>
      <w:r w:rsidR="00E44A1E">
        <w:t xml:space="preserve"> and </w:t>
      </w:r>
      <w:r w:rsidRPr="004509BA">
        <w:rPr>
          <w:color w:val="000000" w:themeColor="text1"/>
        </w:rPr>
        <w:t>Xue Jun Li</w:t>
      </w:r>
      <w:r w:rsidR="00E44A1E">
        <w:rPr>
          <w:color w:val="000000" w:themeColor="text1"/>
        </w:rPr>
        <w:t xml:space="preserve"> </w:t>
      </w:r>
      <w:r w:rsidRPr="00E44A1E">
        <w:t>*</w:t>
      </w:r>
      <w:bookmarkEnd w:id="6"/>
    </w:p>
    <w:p w14:paraId="57576240" w14:textId="493F67BA" w:rsidR="00F535A9" w:rsidRPr="00F05199" w:rsidRDefault="005B1D6A" w:rsidP="000949D7">
      <w:pPr>
        <w:pStyle w:val="MDPI16affiliation"/>
        <w:ind w:left="2608" w:firstLine="0"/>
      </w:pPr>
      <w:commentRangeStart w:id="7"/>
      <w:commentRangeStart w:id="8"/>
      <w:r w:rsidRPr="005B1D6A">
        <w:rPr>
          <w:highlight w:val="yellow"/>
        </w:rPr>
        <w:t>School of Engineering, Computer and Mathematical Sciences</w:t>
      </w:r>
      <w:commentRangeEnd w:id="7"/>
      <w:r>
        <w:rPr>
          <w:rStyle w:val="CommentReference"/>
          <w:rFonts w:eastAsia="SimSun"/>
          <w:noProof/>
          <w:lang w:eastAsia="zh-CN" w:bidi="ar-SA"/>
          <w14:ligatures w14:val="none"/>
        </w:rPr>
        <w:commentReference w:id="7"/>
      </w:r>
      <w:commentRangeEnd w:id="8"/>
      <w:r w:rsidR="008154E0">
        <w:rPr>
          <w:rStyle w:val="CommentReference"/>
          <w:rFonts w:eastAsia="SimSun"/>
          <w:noProof/>
          <w:lang w:eastAsia="zh-CN" w:bidi="ar-SA"/>
          <w14:ligatures w14:val="none"/>
        </w:rPr>
        <w:commentReference w:id="8"/>
      </w:r>
      <w:r w:rsidRPr="005B1D6A">
        <w:t xml:space="preserve">, </w:t>
      </w:r>
      <w:r w:rsidR="00F535A9" w:rsidRPr="005B1D6A">
        <w:t>Auckland University of Technology</w:t>
      </w:r>
      <w:r w:rsidR="00F535A9" w:rsidRPr="00F05199">
        <w:t xml:space="preserve">, </w:t>
      </w:r>
      <w:r>
        <w:br/>
      </w:r>
      <w:r w:rsidR="00F535A9" w:rsidRPr="00F05199">
        <w:t>Auckland 1010</w:t>
      </w:r>
      <w:r w:rsidR="00F535A9">
        <w:rPr>
          <w:rFonts w:hint="eastAsia"/>
          <w:lang w:eastAsia="zh-CN"/>
        </w:rPr>
        <w:t>,</w:t>
      </w:r>
      <w:r w:rsidR="00F535A9" w:rsidRPr="00F05199">
        <w:t xml:space="preserve"> New Zealand</w:t>
      </w:r>
      <w:r w:rsidR="00312733">
        <w:t xml:space="preserve">; </w:t>
      </w:r>
      <w:commentRangeStart w:id="9"/>
      <w:commentRangeStart w:id="10"/>
      <w:r w:rsidR="00312733" w:rsidRPr="00312733">
        <w:rPr>
          <w:highlight w:val="yellow"/>
        </w:rPr>
        <w:t>fdp5284</w:t>
      </w:r>
      <w:commentRangeEnd w:id="9"/>
      <w:r w:rsidR="00312733">
        <w:rPr>
          <w:rStyle w:val="CommentReference"/>
          <w:rFonts w:eastAsia="SimSun"/>
          <w:noProof/>
          <w:lang w:eastAsia="zh-CN" w:bidi="ar-SA"/>
          <w14:ligatures w14:val="none"/>
        </w:rPr>
        <w:commentReference w:id="9"/>
      </w:r>
      <w:commentRangeEnd w:id="10"/>
      <w:r w:rsidR="008154E0">
        <w:rPr>
          <w:rStyle w:val="CommentReference"/>
          <w:rFonts w:eastAsia="SimSun"/>
          <w:noProof/>
          <w:lang w:eastAsia="zh-CN" w:bidi="ar-SA"/>
          <w14:ligatures w14:val="none"/>
        </w:rPr>
        <w:commentReference w:id="10"/>
      </w:r>
      <w:r w:rsidR="00312733" w:rsidRPr="00312733">
        <w:rPr>
          <w:highlight w:val="yellow"/>
        </w:rPr>
        <w:t xml:space="preserve">@autuni.ac.nz (G.L.Y.); </w:t>
      </w:r>
      <w:r w:rsidR="00312733" w:rsidRPr="00312733">
        <w:rPr>
          <w:highlight w:val="yellow"/>
        </w:rPr>
        <w:br/>
        <w:t>minh.nguyen@aut.ac.nz (M.N.)</w:t>
      </w:r>
    </w:p>
    <w:p w14:paraId="5FDA035B" w14:textId="7409C21A" w:rsidR="00F535A9" w:rsidRPr="00F05199" w:rsidRDefault="000949D7" w:rsidP="000949D7">
      <w:pPr>
        <w:pStyle w:val="MDPI16affiliation"/>
      </w:pPr>
      <w:r w:rsidRPr="000949D7">
        <w:rPr>
          <w:b/>
        </w:rPr>
        <w:t>*</w:t>
      </w:r>
      <w:r w:rsidRPr="000949D7">
        <w:tab/>
        <w:t xml:space="preserve">Correspondence: </w:t>
      </w:r>
      <w:r w:rsidR="00F535A9" w:rsidRPr="000949D7">
        <w:t>weiqi.yan@aut.ac.nz</w:t>
      </w:r>
      <w:r w:rsidR="00312733">
        <w:t xml:space="preserve"> (W.Q.Y.);</w:t>
      </w:r>
      <w:r w:rsidR="00F535A9">
        <w:t xml:space="preserve"> </w:t>
      </w:r>
      <w:r w:rsidR="00F535A9" w:rsidRPr="000949D7">
        <w:t>xuejun.li@aut.ac.nz</w:t>
      </w:r>
      <w:r w:rsidR="00312733">
        <w:t xml:space="preserve"> (X.J.L.)</w:t>
      </w:r>
    </w:p>
    <w:p w14:paraId="49BF97F2" w14:textId="352276D5" w:rsidR="00F535A9" w:rsidRPr="00B37293" w:rsidRDefault="00F535A9" w:rsidP="000949D7">
      <w:pPr>
        <w:pStyle w:val="MDPI17abstract"/>
        <w:rPr>
          <w:rFonts w:eastAsiaTheme="minorEastAsia"/>
          <w:lang w:eastAsia="zh-CN"/>
        </w:rPr>
      </w:pPr>
      <w:r w:rsidRPr="000949D7">
        <w:rPr>
          <w:b/>
        </w:rPr>
        <w:t xml:space="preserve">Abstract: </w:t>
      </w:r>
      <w:bookmarkStart w:id="11" w:name="_Hlk182987846"/>
      <w:r w:rsidRPr="00114936">
        <w:t xml:space="preserve">Detecting serve fouls in table tennis is critical for ensuring fair play. This paper explores the development of foul detection </w:t>
      </w:r>
      <w:r>
        <w:t xml:space="preserve">of </w:t>
      </w:r>
      <w:r w:rsidRPr="00114936">
        <w:t>table tennis serve</w:t>
      </w:r>
      <w:r>
        <w:t>s</w:t>
      </w:r>
      <w:r w:rsidRPr="00114936">
        <w:t xml:space="preserve"> </w:t>
      </w:r>
      <w:r>
        <w:t>by</w:t>
      </w:r>
      <w:r w:rsidRPr="00114936">
        <w:t xml:space="preserve"> leveraging 3D ball trajectory analysis and deep learning techniques. Using a multi-camera setup and a custom dataset, we employed </w:t>
      </w:r>
      <w:r w:rsidRPr="00D809F6">
        <w:t>You Only Look Once</w:t>
      </w:r>
      <w:r>
        <w:t xml:space="preserve"> (</w:t>
      </w:r>
      <w:r w:rsidRPr="00114936">
        <w:t>YOLO</w:t>
      </w:r>
      <w:r>
        <w:t>)</w:t>
      </w:r>
      <w:r w:rsidRPr="00114936">
        <w:t xml:space="preserve"> </w:t>
      </w:r>
      <w:r>
        <w:t xml:space="preserve">models </w:t>
      </w:r>
      <w:r w:rsidRPr="00114936">
        <w:t xml:space="preserve">for ball detection and Transformers for </w:t>
      </w:r>
      <w:r>
        <w:rPr>
          <w:rFonts w:hint="eastAsia"/>
          <w:lang w:eastAsia="zh-CN"/>
        </w:rPr>
        <w:t>critical</w:t>
      </w:r>
      <w:r w:rsidRPr="00114936">
        <w:t xml:space="preserve"> trajectory point identification. </w:t>
      </w:r>
      <w:r>
        <w:t>We</w:t>
      </w:r>
      <w:r w:rsidRPr="00114936">
        <w:t xml:space="preserve"> achieved 87.52% precision in detecting fast-moving balls and </w:t>
      </w:r>
      <w:r w:rsidR="00C35801">
        <w:t xml:space="preserve">an </w:t>
      </w:r>
      <w:r w:rsidRPr="00114936">
        <w:t>F1 score</w:t>
      </w:r>
      <w:r>
        <w:t xml:space="preserve"> </w:t>
      </w:r>
      <w:r w:rsidR="00C35801">
        <w:t xml:space="preserve">of </w:t>
      </w:r>
      <w:r>
        <w:t>0.93</w:t>
      </w:r>
      <w:r w:rsidRPr="00114936">
        <w:t xml:space="preserve">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 motion, eliminating computationally intensive pose estimation. Despite limitations such as a controlled experimental environment, the findings demonstrate the feasibility of </w:t>
      </w:r>
      <w:r>
        <w:t>artificial intelligence (</w:t>
      </w:r>
      <w:r w:rsidRPr="00114936">
        <w:t>AI</w:t>
      </w:r>
      <w:r>
        <w:t>)</w:t>
      </w:r>
      <w:r w:rsidRPr="00114936">
        <w:t>-driven referee systems for table tennis</w:t>
      </w:r>
      <w:r>
        <w:t xml:space="preserve"> games</w:t>
      </w:r>
      <w:r w:rsidRPr="00114936">
        <w:t>, providing a foundation for broader applications in sports officiating</w:t>
      </w:r>
      <w:r>
        <w:rPr>
          <w:rFonts w:eastAsiaTheme="minorEastAsia" w:hint="eastAsia"/>
          <w:lang w:eastAsia="zh-CN"/>
        </w:rPr>
        <w:t>.</w:t>
      </w:r>
    </w:p>
    <w:bookmarkEnd w:id="11"/>
    <w:p w14:paraId="5634E93E" w14:textId="47174473" w:rsidR="00F535A9" w:rsidRPr="000949D7" w:rsidRDefault="000949D7" w:rsidP="000949D7">
      <w:pPr>
        <w:pStyle w:val="MDPI18keywords"/>
      </w:pPr>
      <w:r w:rsidRPr="000949D7">
        <w:rPr>
          <w:b/>
        </w:rPr>
        <w:t>Keywords:</w:t>
      </w:r>
      <w:r w:rsidR="00F535A9" w:rsidRPr="000949D7">
        <w:rPr>
          <w:b/>
        </w:rPr>
        <w:t xml:space="preserve"> </w:t>
      </w:r>
      <w:r w:rsidR="009971A3" w:rsidRPr="000949D7">
        <w:t>table tennis</w:t>
      </w:r>
      <w:r w:rsidRPr="000949D7">
        <w:t xml:space="preserve">; </w:t>
      </w:r>
      <w:r w:rsidR="009971A3" w:rsidRPr="000949D7">
        <w:t>foul detection</w:t>
      </w:r>
      <w:r w:rsidRPr="000949D7">
        <w:t xml:space="preserve">; </w:t>
      </w:r>
      <w:r w:rsidR="00F535A9" w:rsidRPr="000949D7">
        <w:t>YOLO</w:t>
      </w:r>
      <w:r w:rsidRPr="000949D7">
        <w:t xml:space="preserve">; </w:t>
      </w:r>
      <w:r w:rsidR="00F535A9" w:rsidRPr="000949D7">
        <w:t xml:space="preserve">3D </w:t>
      </w:r>
      <w:r w:rsidR="009971A3" w:rsidRPr="000949D7">
        <w:t>trajectory analysis</w:t>
      </w:r>
      <w:r w:rsidRPr="000949D7">
        <w:t xml:space="preserve">; </w:t>
      </w:r>
      <w:r w:rsidR="009971A3" w:rsidRPr="000949D7">
        <w:t>multi</w:t>
      </w:r>
      <w:r w:rsidR="00F535A9" w:rsidRPr="000949D7">
        <w:t>-</w:t>
      </w:r>
      <w:r w:rsidR="009971A3" w:rsidRPr="000949D7">
        <w:t xml:space="preserve">camera </w:t>
      </w:r>
      <w:r w:rsidR="009971A3">
        <w:br/>
      </w:r>
      <w:r w:rsidR="009971A3" w:rsidRPr="000949D7">
        <w:t>system</w:t>
      </w:r>
      <w:r w:rsidRPr="000949D7">
        <w:t xml:space="preserve">; </w:t>
      </w:r>
      <w:r w:rsidR="009971A3" w:rsidRPr="000949D7">
        <w:t>machine learning</w:t>
      </w:r>
      <w:r w:rsidRPr="000949D7">
        <w:t xml:space="preserve">; </w:t>
      </w:r>
      <w:r w:rsidR="00E77D53" w:rsidRPr="000949D7">
        <w:t>Transformer</w:t>
      </w:r>
    </w:p>
    <w:p w14:paraId="46E4D08E" w14:textId="77777777" w:rsidR="00F535A9" w:rsidRPr="00F05199" w:rsidRDefault="00F535A9" w:rsidP="000949D7">
      <w:pPr>
        <w:pStyle w:val="MDPI19line"/>
      </w:pPr>
    </w:p>
    <w:p w14:paraId="5321BA0A" w14:textId="60E5C654" w:rsidR="00F535A9" w:rsidRPr="00F05199" w:rsidRDefault="000949D7" w:rsidP="000949D7">
      <w:pPr>
        <w:pStyle w:val="MDPI21heading1"/>
      </w:pPr>
      <w:r>
        <w:t xml:space="preserve">1. </w:t>
      </w:r>
      <w:r w:rsidR="00F535A9" w:rsidRPr="00F05199">
        <w:t>Introduction</w:t>
      </w:r>
    </w:p>
    <w:tbl>
      <w:tblPr>
        <w:tblStyle w:val="MDPItable"/>
        <w:tblpPr w:leftFromText="198" w:rightFromText="198" w:vertAnchor="page" w:horzAnchor="margin" w:tblpY="10620"/>
        <w:tblW w:w="2409" w:type="dxa"/>
        <w:tblLayout w:type="fixed"/>
        <w:tblLook w:val="04A0" w:firstRow="1" w:lastRow="0" w:firstColumn="1" w:lastColumn="0" w:noHBand="0" w:noVBand="1"/>
      </w:tblPr>
      <w:tblGrid>
        <w:gridCol w:w="2409"/>
      </w:tblGrid>
      <w:tr w:rsidR="004455AF" w:rsidRPr="004455AF" w14:paraId="0DB9B4C3" w14:textId="77777777" w:rsidTr="004455AF">
        <w:trPr>
          <w:cantSplit/>
        </w:trPr>
        <w:tc>
          <w:tcPr>
            <w:tcW w:w="2409" w:type="dxa"/>
          </w:tcPr>
          <w:p w14:paraId="33FA2121" w14:textId="4E4DDD37" w:rsidR="004455AF" w:rsidRDefault="004455AF" w:rsidP="004455AF">
            <w:pPr>
              <w:pStyle w:val="MDPI15academiceditor"/>
              <w:spacing w:before="0" w:after="120"/>
            </w:pPr>
            <w:r>
              <w:t xml:space="preserve">Academic Editor: </w:t>
            </w:r>
            <w:r w:rsidR="005B1D6A" w:rsidRPr="005B1D6A">
              <w:t>Ping-Feng Pai</w:t>
            </w:r>
          </w:p>
          <w:p w14:paraId="4E13B220" w14:textId="118325DD" w:rsidR="005B1D6A" w:rsidRDefault="005B1D6A" w:rsidP="005B1D6A">
            <w:pPr>
              <w:pStyle w:val="MDPI14history"/>
            </w:pPr>
            <w:r>
              <w:t>Received: 20 November 2024</w:t>
            </w:r>
          </w:p>
          <w:p w14:paraId="64A55D79" w14:textId="6F5056D7" w:rsidR="005B1D6A" w:rsidRDefault="005B1D6A" w:rsidP="005B1D6A">
            <w:pPr>
              <w:pStyle w:val="MDPI14history"/>
            </w:pPr>
            <w:r>
              <w:t>Revised: 14 December 2024</w:t>
            </w:r>
          </w:p>
          <w:p w14:paraId="2C4EB171" w14:textId="36FFE1B8" w:rsidR="004455AF" w:rsidRPr="004455AF" w:rsidRDefault="005B1D6A" w:rsidP="005B1D6A">
            <w:pPr>
              <w:pStyle w:val="MDPI14history"/>
            </w:pPr>
            <w:r>
              <w:t>Accepted: 24 December 2024</w:t>
            </w:r>
          </w:p>
          <w:p w14:paraId="61FA087A" w14:textId="77777777" w:rsidR="004455AF" w:rsidRDefault="004455AF" w:rsidP="004455AF">
            <w:pPr>
              <w:pStyle w:val="MDPI14history"/>
              <w:spacing w:after="120"/>
            </w:pPr>
            <w:r w:rsidRPr="004455AF">
              <w:t>Published: date</w:t>
            </w:r>
          </w:p>
          <w:p w14:paraId="502414A6" w14:textId="77777777" w:rsidR="004455AF" w:rsidRPr="004455AF" w:rsidRDefault="004455AF" w:rsidP="004455AF">
            <w:pPr>
              <w:pStyle w:val="MDPI61citation"/>
            </w:pPr>
            <w:r w:rsidRPr="004455AF">
              <w:rPr>
                <w:b/>
              </w:rPr>
              <w:t>Citation:</w:t>
            </w:r>
            <w:r>
              <w:t xml:space="preserve"> Yang, G.L.; Nguyen, M.; Yan, W.Q.; Li, X.J. </w:t>
            </w:r>
            <w:r w:rsidRPr="00114936">
              <w:t xml:space="preserve">Foul Detection </w:t>
            </w:r>
            <w:r>
              <w:t xml:space="preserve">for </w:t>
            </w:r>
            <w:r w:rsidRPr="00114936">
              <w:t>Table Tennis Serve</w:t>
            </w:r>
            <w:r>
              <w:t>s Using</w:t>
            </w:r>
            <w:r w:rsidRPr="00114936">
              <w:t xml:space="preserve"> Deep Learning</w:t>
            </w:r>
            <w:r>
              <w:t xml:space="preserve">. </w:t>
            </w:r>
            <w:r>
              <w:rPr>
                <w:i/>
              </w:rPr>
              <w:t xml:space="preserve">Electronics </w:t>
            </w:r>
            <w:r>
              <w:rPr>
                <w:b/>
              </w:rPr>
              <w:t>2025</w:t>
            </w:r>
            <w:r>
              <w:t xml:space="preserve">, </w:t>
            </w:r>
            <w:r>
              <w:rPr>
                <w:i/>
              </w:rPr>
              <w:t>14</w:t>
            </w:r>
            <w:r>
              <w:t>, x. https://doi.org/10.3390/xxxxx</w:t>
            </w:r>
          </w:p>
          <w:p w14:paraId="13390677" w14:textId="77777777" w:rsidR="004455AF" w:rsidRPr="004455AF" w:rsidRDefault="004455AF" w:rsidP="004455AF">
            <w:pPr>
              <w:pStyle w:val="MDPI72copyright"/>
            </w:pPr>
            <w:r w:rsidRPr="004455AF">
              <w:rPr>
                <w:b/>
              </w:rPr>
              <w:t>Copyright:</w:t>
            </w:r>
            <w:r>
              <w:t xml:space="preserve"> © 2025 by the authors. Submitted for possible open access publication under the terms and conditions of the Creative Commons Attribution (CC BY) license (https://creativecommons.org/licenses/by/4.0/).</w:t>
            </w:r>
          </w:p>
        </w:tc>
      </w:tr>
    </w:tbl>
    <w:p w14:paraId="4FEB0565" w14:textId="77777777" w:rsidR="00F535A9" w:rsidRPr="00586A0B" w:rsidRDefault="00F535A9" w:rsidP="000949D7">
      <w:pPr>
        <w:pStyle w:val="MDPI31text"/>
        <w:rPr>
          <w:rFonts w:eastAsiaTheme="minorEastAsia"/>
          <w:spacing w:val="-2"/>
          <w:lang w:val="en-GB" w:eastAsia="zh-CN"/>
        </w:rPr>
      </w:pPr>
      <w:r w:rsidRPr="00586A0B">
        <w:rPr>
          <w:spacing w:val="-2"/>
          <w:lang w:val="en-GB"/>
        </w:rPr>
        <w:t>In sports games, ensuring fair play through consistent rule enforcement is essential for maintaining the integrity of the game. In table tennis, detecting serve fouls accurately is particularly challenging due to the high speed and complex dynamics of the ball and player movements [1].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063AE5E3" w14:textId="65200237" w:rsidR="00F535A9" w:rsidRPr="0066060D" w:rsidRDefault="00F535A9" w:rsidP="000949D7">
      <w:pPr>
        <w:pStyle w:val="MDPI31text"/>
        <w:rPr>
          <w:rFonts w:eastAsiaTheme="minorEastAsia"/>
          <w:lang w:val="en-GB"/>
        </w:rPr>
      </w:pPr>
      <w:r w:rsidRPr="0066060D">
        <w:rPr>
          <w:rFonts w:eastAsiaTheme="minorEastAsia"/>
          <w:lang w:val="en-GB"/>
        </w:rPr>
        <w:t>In recent years, significant progress has been made in the analysis of sports using computer vision and deep learning techniques. In table tennis, studies such as Kulkarni et al. (2023) have focused on stroke detection and recognition, leveraging ball trajectory data with advanced models like YOLOv4 and TrackNetv2</w:t>
      </w:r>
      <w:r>
        <w:rPr>
          <w:rFonts w:eastAsiaTheme="minorEastAsia" w:hint="eastAsia"/>
          <w:lang w:val="en-GB"/>
        </w:rPr>
        <w:t xml:space="preserve"> [2]</w:t>
      </w:r>
      <w:r w:rsidRPr="0066060D">
        <w:rPr>
          <w:rFonts w:eastAsiaTheme="minorEastAsia"/>
          <w:lang w:val="en-GB"/>
        </w:rPr>
        <w:t xml:space="preserve">. Similarly, </w:t>
      </w:r>
      <w:proofErr w:type="spellStart"/>
      <w:r w:rsidRPr="0066060D">
        <w:rPr>
          <w:rFonts w:eastAsiaTheme="minorEastAsia"/>
          <w:lang w:val="en-GB"/>
        </w:rPr>
        <w:t>Voeikov</w:t>
      </w:r>
      <w:proofErr w:type="spellEnd"/>
      <w:r w:rsidRPr="0066060D">
        <w:rPr>
          <w:rFonts w:eastAsiaTheme="minorEastAsia"/>
          <w:lang w:val="en-GB"/>
        </w:rPr>
        <w:t xml:space="preserve"> et al. (2020) proposed </w:t>
      </w:r>
      <w:proofErr w:type="spellStart"/>
      <w:r w:rsidRPr="0066060D">
        <w:rPr>
          <w:rFonts w:eastAsiaTheme="minorEastAsia"/>
          <w:lang w:val="en-GB"/>
        </w:rPr>
        <w:t>TTNet</w:t>
      </w:r>
      <w:proofErr w:type="spellEnd"/>
      <w:r w:rsidRPr="0066060D">
        <w:rPr>
          <w:rFonts w:eastAsiaTheme="minorEastAsia"/>
          <w:lang w:val="en-GB"/>
        </w:rPr>
        <w:t>, a real-time neural network for temporal and spatial video analysis, designed for event spotting and ball tracking in table tennis matches. In addition to table tennis, ball</w:t>
      </w:r>
      <w:r w:rsidR="00195B56">
        <w:rPr>
          <w:rFonts w:eastAsiaTheme="minorEastAsia"/>
          <w:lang w:val="en-GB"/>
        </w:rPr>
        <w:t>-</w:t>
      </w:r>
      <w:r w:rsidRPr="0066060D">
        <w:rPr>
          <w:rFonts w:eastAsiaTheme="minorEastAsia"/>
          <w:lang w:val="en-GB"/>
        </w:rPr>
        <w:t>tracking methods in other sports provide valuable insights</w:t>
      </w:r>
      <w:r>
        <w:rPr>
          <w:rFonts w:eastAsiaTheme="minorEastAsia" w:hint="eastAsia"/>
          <w:lang w:val="en-GB"/>
        </w:rPr>
        <w:t xml:space="preserve"> [3]</w:t>
      </w:r>
      <w:r w:rsidRPr="0066060D">
        <w:rPr>
          <w:rFonts w:eastAsiaTheme="minorEastAsia"/>
          <w:lang w:val="en-GB"/>
        </w:rPr>
        <w:t xml:space="preserve">. For instance, Huang et al. (2019) developed </w:t>
      </w:r>
      <w:proofErr w:type="spellStart"/>
      <w:r w:rsidRPr="0066060D">
        <w:rPr>
          <w:rFonts w:eastAsiaTheme="minorEastAsia"/>
          <w:lang w:val="en-GB"/>
        </w:rPr>
        <w:t>TrackNet</w:t>
      </w:r>
      <w:proofErr w:type="spellEnd"/>
      <w:r w:rsidRPr="0066060D">
        <w:rPr>
          <w:rFonts w:eastAsiaTheme="minorEastAsia"/>
          <w:lang w:val="en-GB"/>
        </w:rPr>
        <w:t>, a deep learning model for high-speed and small</w:t>
      </w:r>
      <w:r w:rsidR="00814F04">
        <w:rPr>
          <w:rFonts w:eastAsiaTheme="minorEastAsia"/>
          <w:lang w:val="en-GB"/>
        </w:rPr>
        <w:t xml:space="preserve"> </w:t>
      </w:r>
      <w:r w:rsidRPr="0066060D">
        <w:rPr>
          <w:rFonts w:eastAsiaTheme="minorEastAsia"/>
          <w:lang w:val="en-GB"/>
        </w:rPr>
        <w:t>object tracking in tennis, achieving high precision with minimal equipment</w:t>
      </w:r>
      <w:r>
        <w:rPr>
          <w:rFonts w:eastAsiaTheme="minorEastAsia" w:hint="eastAsia"/>
          <w:lang w:val="en-GB"/>
        </w:rPr>
        <w:t xml:space="preserve"> [4]</w:t>
      </w:r>
      <w:r w:rsidRPr="0066060D">
        <w:rPr>
          <w:rFonts w:eastAsiaTheme="minorEastAsia"/>
          <w:lang w:val="en-GB"/>
        </w:rPr>
        <w:t xml:space="preserve">. Caio et al. (2023) demonstrated a context-aware deep learning approach for 3D </w:t>
      </w:r>
      <w:r w:rsidRPr="0066060D">
        <w:rPr>
          <w:rFonts w:eastAsiaTheme="minorEastAsia"/>
          <w:lang w:val="en-GB"/>
        </w:rPr>
        <w:lastRenderedPageBreak/>
        <w:t>localization of basketballs using calibrated images, highlighting the potential for accurate object tracking in fast-paced scenarios</w:t>
      </w:r>
      <w:r>
        <w:rPr>
          <w:rFonts w:eastAsiaTheme="minorEastAsia" w:hint="eastAsia"/>
          <w:lang w:val="en-GB"/>
        </w:rPr>
        <w:t xml:space="preserve"> [5]</w:t>
      </w:r>
      <w:r w:rsidRPr="0066060D">
        <w:rPr>
          <w:rFonts w:eastAsiaTheme="minorEastAsia"/>
          <w:lang w:val="en-GB"/>
        </w:rPr>
        <w:t>.</w:t>
      </w:r>
    </w:p>
    <w:p w14:paraId="2399C31F" w14:textId="77777777" w:rsidR="00F535A9" w:rsidRPr="006A7A76" w:rsidRDefault="00F535A9" w:rsidP="000949D7">
      <w:pPr>
        <w:pStyle w:val="MDPI31text"/>
        <w:rPr>
          <w:rFonts w:eastAsiaTheme="minorEastAsia"/>
          <w:lang w:val="en-GB"/>
        </w:rPr>
      </w:pPr>
      <w:r w:rsidRPr="0066060D">
        <w:rPr>
          <w:rFonts w:eastAsiaTheme="minorEastAsia"/>
          <w:lang w:val="en-GB"/>
        </w:rPr>
        <w:t>Despite these advances, most methods focus on general tracking and event spotting, with limited attention to serve foul detection. This study aims to address this gap by combining 3D trajectory analysis and deep learning techniques for automated foul detection in table tennis, offering a novel and specialized solution.</w:t>
      </w:r>
    </w:p>
    <w:p w14:paraId="5CDF5127" w14:textId="1801EA66" w:rsidR="00F535A9" w:rsidRPr="00E9381E" w:rsidRDefault="00F535A9" w:rsidP="000949D7">
      <w:pPr>
        <w:pStyle w:val="MDPI31text"/>
        <w:rPr>
          <w:lang w:val="en-GB"/>
        </w:rPr>
      </w:pPr>
      <w:r w:rsidRPr="00E9381E">
        <w:rPr>
          <w:lang w:val="en-GB"/>
        </w:rPr>
        <w:t>Accurate detection of serve fouls is vital to ensuring fair competition and compliance with table tennis regulations. Traditional methods for foul detection are prone to inconsistencies and errors due to the rapid movements involved in serves [</w:t>
      </w:r>
      <w:r>
        <w:rPr>
          <w:rFonts w:eastAsiaTheme="minorEastAsia" w:hint="eastAsia"/>
          <w:lang w:val="en-GB" w:eastAsia="zh-CN"/>
        </w:rPr>
        <w:t>6</w:t>
      </w:r>
      <w:r w:rsidRPr="00E9381E">
        <w:rPr>
          <w:lang w:val="en-GB"/>
        </w:rPr>
        <w:t>]. An automated system would provide a reliable, objective tool for detecting serve fouls, supporting referees in their decisions and enhancing the fairness of the game.</w:t>
      </w:r>
    </w:p>
    <w:p w14:paraId="7E393DA6" w14:textId="5BA45C89" w:rsidR="00F535A9" w:rsidRPr="00E9381E" w:rsidRDefault="00F535A9" w:rsidP="000949D7">
      <w:pPr>
        <w:pStyle w:val="MDPI31text"/>
        <w:rPr>
          <w:lang w:val="en-GB"/>
        </w:rPr>
      </w:pPr>
      <w:r w:rsidRPr="00E9381E">
        <w:rPr>
          <w:lang w:val="en-GB"/>
        </w:rPr>
        <w:t>With advances in computer vision, new tools like You Only Look Once</w:t>
      </w:r>
      <w:r>
        <w:rPr>
          <w:lang w:val="en-GB"/>
        </w:rPr>
        <w:t xml:space="preserve"> (YOLO)</w:t>
      </w:r>
      <w:r w:rsidRPr="00E9381E">
        <w:rPr>
          <w:lang w:val="en-GB"/>
        </w:rPr>
        <w:t>, version 11 ha</w:t>
      </w:r>
      <w:r>
        <w:rPr>
          <w:lang w:val="en-GB"/>
        </w:rPr>
        <w:t>ve</w:t>
      </w:r>
      <w:r w:rsidRPr="00E9381E">
        <w:rPr>
          <w:lang w:val="en-GB"/>
        </w:rPr>
        <w:t xml:space="preserve"> shown significant improvements in real-time object detection. YOLO11, optimized for detecting small, fast-moving objects, offers the potential for precise and rapid ball tracking, making it particularly suitable for applications in sports. Additionally, </w:t>
      </w:r>
      <w:r>
        <w:rPr>
          <w:lang w:val="en-GB"/>
        </w:rPr>
        <w:t xml:space="preserve">a </w:t>
      </w:r>
      <w:r w:rsidRPr="00E9381E">
        <w:rPr>
          <w:lang w:val="en-GB"/>
        </w:rPr>
        <w:t>multi-camera setup enable</w:t>
      </w:r>
      <w:r>
        <w:rPr>
          <w:lang w:val="en-GB"/>
        </w:rPr>
        <w:t>s</w:t>
      </w:r>
      <w:r w:rsidRPr="00E9381E">
        <w:rPr>
          <w:lang w:val="en-GB"/>
        </w:rPr>
        <w:t xml:space="preserve"> 3D reconstruction, capturing the full spatial dynamics of table tennis serve</w:t>
      </w:r>
      <w:r w:rsidR="00C310A2">
        <w:rPr>
          <w:lang w:val="en-GB"/>
        </w:rPr>
        <w:t>s</w:t>
      </w:r>
      <w:r w:rsidRPr="00E9381E">
        <w:rPr>
          <w:lang w:val="en-GB"/>
        </w:rPr>
        <w:t xml:space="preserve"> from multiple perspectives. Despite these advancements, debates remain on optimal detection approaches, including whether single-camera or multi-camera systems provide the best accuracy and how well deep learning models can be adapted to the unique requirements of sports applications [</w:t>
      </w:r>
      <w:r>
        <w:rPr>
          <w:rFonts w:eastAsiaTheme="minorEastAsia" w:hint="eastAsia"/>
          <w:lang w:val="en-GB" w:eastAsia="zh-CN"/>
        </w:rPr>
        <w:t>7</w:t>
      </w:r>
      <w:r w:rsidRPr="00E9381E">
        <w:rPr>
          <w:lang w:val="en-GB"/>
        </w:rPr>
        <w:t>].</w:t>
      </w:r>
    </w:p>
    <w:p w14:paraId="74FF0C80" w14:textId="77777777" w:rsidR="00F535A9" w:rsidRPr="00586A0B" w:rsidRDefault="00F535A9" w:rsidP="000949D7">
      <w:pPr>
        <w:pStyle w:val="MDPI31text"/>
        <w:rPr>
          <w:spacing w:val="-2"/>
          <w:lang w:val="en-GB"/>
        </w:rPr>
      </w:pPr>
      <w:r w:rsidRPr="00586A0B">
        <w:rPr>
          <w:spacing w:val="-2"/>
          <w:lang w:val="en-GB"/>
        </w:rPr>
        <w:t>This paper aims to detect serve fouls for table tennis games using three-dimensional (3D) ball tracking</w:t>
      </w:r>
      <w:r w:rsidRPr="00586A0B">
        <w:rPr>
          <w:rFonts w:hint="eastAsia"/>
          <w:spacing w:val="-2"/>
          <w:lang w:val="en-GB" w:eastAsia="zh-CN"/>
        </w:rPr>
        <w:t>. It leverages</w:t>
      </w:r>
      <w:r w:rsidRPr="00586A0B">
        <w:rPr>
          <w:spacing w:val="-2"/>
          <w:lang w:val="en-GB"/>
        </w:rPr>
        <w:t xml:space="preserve"> a multi-camera setup and deep learning methods like YOLO11 for ball detection and Transformers for sequence analysis. By integrating YOLO11 with a multi-camera system, the proposed solution seeks to achieve high precision in detecting serve fouls by capturing the trajectory of ball and player movements in 3D space.</w:t>
      </w:r>
    </w:p>
    <w:p w14:paraId="778F8CCC" w14:textId="3EEF3DED" w:rsidR="00F535A9" w:rsidRPr="00586A0B" w:rsidRDefault="00F535A9" w:rsidP="000949D7">
      <w:pPr>
        <w:pStyle w:val="MDPI31text"/>
        <w:rPr>
          <w:b/>
          <w:spacing w:val="-2"/>
        </w:rPr>
      </w:pPr>
      <w:r w:rsidRPr="00586A0B">
        <w:rPr>
          <w:spacing w:val="-2"/>
          <w:lang w:val="en-GB"/>
        </w:rPr>
        <w:t xml:space="preserve">Key contributions of this paper include </w:t>
      </w:r>
      <w:r w:rsidRPr="00586A0B">
        <w:rPr>
          <w:rFonts w:hint="eastAsia"/>
          <w:spacing w:val="-2"/>
          <w:lang w:val="en-GB" w:eastAsia="zh-CN"/>
        </w:rPr>
        <w:t>developing</w:t>
      </w:r>
      <w:r w:rsidRPr="00586A0B">
        <w:rPr>
          <w:spacing w:val="-2"/>
          <w:lang w:val="en-GB"/>
        </w:rPr>
        <w:t xml:space="preserve"> a multi-camera-based 3D tracking for table tennis balls and </w:t>
      </w:r>
      <w:r w:rsidRPr="00586A0B">
        <w:rPr>
          <w:rFonts w:hint="eastAsia"/>
          <w:spacing w:val="-2"/>
          <w:lang w:val="en-GB" w:eastAsia="zh-CN"/>
        </w:rPr>
        <w:t>applying</w:t>
      </w:r>
      <w:r w:rsidRPr="00586A0B">
        <w:rPr>
          <w:spacing w:val="-2"/>
          <w:lang w:val="en-GB"/>
        </w:rPr>
        <w:t xml:space="preserve"> YOLO11 for small object detection in fast motion. Additionally, we explore and identify key points by using Transformer models in the serve trajectory, enhancing the ability to detect fouls based on movement patterns and ball positioning</w:t>
      </w:r>
      <w:r w:rsidRPr="00586A0B">
        <w:rPr>
          <w:rFonts w:eastAsiaTheme="minorEastAsia" w:hint="eastAsia"/>
          <w:spacing w:val="-2"/>
          <w:lang w:eastAsia="zh-CN"/>
        </w:rPr>
        <w:t>.</w:t>
      </w:r>
    </w:p>
    <w:p w14:paraId="59196984" w14:textId="15A1B996" w:rsidR="00F535A9" w:rsidRPr="001F2114" w:rsidRDefault="000949D7" w:rsidP="000949D7">
      <w:pPr>
        <w:pStyle w:val="MDPI21heading1"/>
        <w:rPr>
          <w:highlight w:val="yellow"/>
        </w:rPr>
      </w:pPr>
      <w:commentRangeStart w:id="12"/>
      <w:commentRangeStart w:id="13"/>
      <w:r w:rsidRPr="001F2114">
        <w:rPr>
          <w:highlight w:val="yellow"/>
          <w:lang w:eastAsia="zh-CN"/>
        </w:rPr>
        <w:t xml:space="preserve">2. </w:t>
      </w:r>
      <w:r w:rsidR="00F535A9" w:rsidRPr="001F2114">
        <w:rPr>
          <w:highlight w:val="yellow"/>
        </w:rPr>
        <w:t>Materials and Methods</w:t>
      </w:r>
      <w:commentRangeEnd w:id="12"/>
      <w:r w:rsidR="001F2114">
        <w:rPr>
          <w:rStyle w:val="CommentReference"/>
          <w:rFonts w:eastAsia="SimSun"/>
          <w:b w:val="0"/>
          <w:noProof/>
          <w:snapToGrid/>
          <w:lang w:eastAsia="zh-CN" w:bidi="ar-SA"/>
          <w14:ligatures w14:val="none"/>
        </w:rPr>
        <w:commentReference w:id="12"/>
      </w:r>
      <w:commentRangeEnd w:id="13"/>
      <w:r w:rsidR="008154E0">
        <w:rPr>
          <w:rStyle w:val="CommentReference"/>
          <w:rFonts w:eastAsia="SimSun"/>
          <w:b w:val="0"/>
          <w:noProof/>
          <w:snapToGrid/>
          <w:lang w:eastAsia="zh-CN" w:bidi="ar-SA"/>
          <w14:ligatures w14:val="none"/>
        </w:rPr>
        <w:commentReference w:id="13"/>
      </w:r>
    </w:p>
    <w:p w14:paraId="3EF1CD16" w14:textId="1532E1B4" w:rsidR="00F535A9" w:rsidRPr="000949D7" w:rsidRDefault="000949D7" w:rsidP="000949D7">
      <w:pPr>
        <w:pStyle w:val="MDPI22heading2"/>
      </w:pPr>
      <w:r w:rsidRPr="000949D7">
        <w:t xml:space="preserve">2.1. </w:t>
      </w:r>
      <w:r w:rsidR="00F535A9" w:rsidRPr="000949D7">
        <w:t>Experimental Setup</w:t>
      </w:r>
    </w:p>
    <w:p w14:paraId="5D55A08E" w14:textId="77777777" w:rsidR="00F535A9" w:rsidRDefault="00F535A9" w:rsidP="000949D7">
      <w:pPr>
        <w:pStyle w:val="MDPI31text"/>
      </w:pPr>
      <w:r>
        <w:t>The experimental setup consists of three high-speed USB cameras: two Logitech Brio 4K cameras, each operating at 90 frames per second (fps), and one Razer Kiyo Pro Ultra camera, operating at 60 fps. These frame rates were selected to ensure the temporal resolution needed to capture the rapid movements of the table tennis ball during high-speed serves and rallies. Each camera was connected via USB 3.0 to ensure minimal latency.</w:t>
      </w:r>
    </w:p>
    <w:p w14:paraId="66900698" w14:textId="77777777" w:rsidR="00F535A9" w:rsidRPr="00B37293" w:rsidRDefault="00F535A9" w:rsidP="000949D7">
      <w:pPr>
        <w:pStyle w:val="MDPI31text"/>
        <w:rPr>
          <w:rFonts w:eastAsiaTheme="minorEastAsia"/>
          <w:lang w:eastAsia="zh-CN"/>
        </w:rPr>
      </w:pPr>
      <w:r>
        <w:t>The cameras were strategically positioned around the table tennis table to capture the motion of the ball from multiple perspectives, as shown in Figure 1. The primary cameras, labeled Camera 1 and Camera 2, were placed to the left and right of the table, focusing on the critical serve area. This arrangement enabled the capture of the trajectory of the ball from multiple angles and facilitated the calculation of 3D coordinates using triangulation, which was essential for accurate trajectory analysis and foul detection. The verification camera, labeled Camera 3, was mounted on the ceiling above the athlete’s head, providing a top-down view that complemented the side views. While this overhead camera was not directly involved in 3D reconstruction, it improved tracking reliability by offering an additional perspective, particularly useful in cases where the ball was occluded in the side views.</w:t>
      </w:r>
    </w:p>
    <w:p w14:paraId="3E59F26D" w14:textId="77777777" w:rsidR="00F535A9" w:rsidRDefault="00F535A9" w:rsidP="000949D7">
      <w:pPr>
        <w:pStyle w:val="MDPI52figure"/>
        <w:ind w:left="2608"/>
        <w:jc w:val="left"/>
        <w:rPr>
          <w:rFonts w:eastAsiaTheme="minorEastAsia"/>
          <w:lang w:eastAsia="zh-CN"/>
        </w:rPr>
      </w:pPr>
      <w:r>
        <w:rPr>
          <w:noProof/>
        </w:rPr>
        <w:lastRenderedPageBreak/>
        <w:drawing>
          <wp:inline distT="0" distB="0" distL="0" distR="0" wp14:anchorId="10DF042E" wp14:editId="56B01CAB">
            <wp:extent cx="4508571" cy="1417706"/>
            <wp:effectExtent l="0" t="0" r="635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1"/>
                    <a:stretch>
                      <a:fillRect/>
                    </a:stretch>
                  </pic:blipFill>
                  <pic:spPr>
                    <a:xfrm>
                      <a:off x="0" y="0"/>
                      <a:ext cx="4528402" cy="1423942"/>
                    </a:xfrm>
                    <a:prstGeom prst="rect">
                      <a:avLst/>
                    </a:prstGeom>
                  </pic:spPr>
                </pic:pic>
              </a:graphicData>
            </a:graphic>
          </wp:inline>
        </w:drawing>
      </w:r>
    </w:p>
    <w:p w14:paraId="1BB60715" w14:textId="4E226260" w:rsidR="00F535A9" w:rsidRPr="00FE0216" w:rsidRDefault="000949D7" w:rsidP="000949D7">
      <w:pPr>
        <w:pStyle w:val="MDPI51figurecaption"/>
        <w:jc w:val="both"/>
        <w:rPr>
          <w:rFonts w:eastAsiaTheme="minorEastAsia"/>
        </w:rPr>
      </w:pPr>
      <w:commentRangeStart w:id="14"/>
      <w:commentRangeStart w:id="15"/>
      <w:r w:rsidRPr="0071054D">
        <w:rPr>
          <w:b/>
          <w:highlight w:val="yellow"/>
        </w:rPr>
        <w:t>Figure 1</w:t>
      </w:r>
      <w:commentRangeEnd w:id="14"/>
      <w:r w:rsidR="0071054D">
        <w:rPr>
          <w:rStyle w:val="CommentReference"/>
          <w:rFonts w:eastAsia="SimSun"/>
          <w:noProof/>
          <w:lang w:eastAsia="zh-CN" w:bidi="ar-SA"/>
          <w14:ligatures w14:val="none"/>
        </w:rPr>
        <w:commentReference w:id="14"/>
      </w:r>
      <w:commentRangeEnd w:id="15"/>
      <w:r w:rsidR="008154E0">
        <w:rPr>
          <w:rStyle w:val="CommentReference"/>
          <w:rFonts w:eastAsia="SimSun"/>
          <w:noProof/>
          <w:lang w:eastAsia="zh-CN" w:bidi="ar-SA"/>
          <w14:ligatures w14:val="none"/>
        </w:rPr>
        <w:commentReference w:id="15"/>
      </w:r>
      <w:r w:rsidRPr="000949D7">
        <w:rPr>
          <w:b/>
        </w:rPr>
        <w:t xml:space="preserve">. </w:t>
      </w:r>
      <w:r w:rsidR="00F535A9" w:rsidRPr="00511D7A">
        <w:t xml:space="preserve">Multi-camera setup for table tennis serve foul detection. The cameras are positioned to capture different perspectives: </w:t>
      </w:r>
      <w:r w:rsidR="00F535A9">
        <w:t>T</w:t>
      </w:r>
      <w:r w:rsidR="00F535A9" w:rsidRPr="00511D7A">
        <w:t>wo cameras are placed at the left and right sides of the table, while a third camera is mounted overhead.</w:t>
      </w:r>
    </w:p>
    <w:p w14:paraId="29C2DE9A" w14:textId="77777777" w:rsidR="00F535A9" w:rsidRPr="005C554D" w:rsidRDefault="00F535A9" w:rsidP="000949D7">
      <w:pPr>
        <w:pStyle w:val="MDPI31text"/>
        <w:rPr>
          <w:rFonts w:eastAsiaTheme="minorEastAsia"/>
        </w:rPr>
      </w:pPr>
      <w:r w:rsidRPr="005C554D">
        <w:rPr>
          <w:rFonts w:eastAsiaTheme="minorEastAsia"/>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w:t>
      </w:r>
    </w:p>
    <w:p w14:paraId="124D05BC" w14:textId="77777777" w:rsidR="00F535A9" w:rsidRPr="005C554D" w:rsidRDefault="00F535A9" w:rsidP="000949D7">
      <w:pPr>
        <w:pStyle w:val="MDPI31text"/>
        <w:rPr>
          <w:rFonts w:eastAsiaTheme="minorEastAsia"/>
        </w:rPr>
      </w:pPr>
      <w:r w:rsidRPr="005C554D">
        <w:rPr>
          <w:rFonts w:eastAsiaTheme="minorEastAsia"/>
        </w:rPr>
        <w:t>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019A9E58" w14:textId="77777777" w:rsidR="00F535A9" w:rsidRPr="00505BC8" w:rsidRDefault="00F535A9" w:rsidP="000949D7">
      <w:pPr>
        <w:pStyle w:val="MDPI31text"/>
        <w:rPr>
          <w:rFonts w:eastAsiaTheme="minorEastAsia"/>
        </w:rPr>
      </w:pPr>
      <w:r w:rsidRPr="005C554D">
        <w:rPr>
          <w:rFonts w:eastAsiaTheme="minorEastAsia"/>
        </w:rPr>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5C554D">
        <w:rPr>
          <w:rFonts w:eastAsiaTheme="minorEastAsia"/>
        </w:rPr>
        <w:t>PyTorch</w:t>
      </w:r>
      <w:proofErr w:type="spellEnd"/>
      <w:r w:rsidRPr="005C554D">
        <w:rPr>
          <w:rFonts w:eastAsiaTheme="minorEastAsia"/>
        </w:rPr>
        <w:t xml:space="preserve"> served as the primary programming environment.</w:t>
      </w:r>
    </w:p>
    <w:p w14:paraId="23B9556F" w14:textId="3BC4D98E" w:rsidR="00F535A9" w:rsidRPr="000949D7" w:rsidRDefault="000949D7" w:rsidP="000949D7">
      <w:pPr>
        <w:pStyle w:val="MDPI22heading2"/>
        <w:spacing w:before="240"/>
      </w:pPr>
      <w:r w:rsidRPr="000949D7">
        <w:t xml:space="preserve">2.2. </w:t>
      </w:r>
      <w:r w:rsidR="00F535A9" w:rsidRPr="000949D7">
        <w:t>Data Collection and Synchronization</w:t>
      </w:r>
    </w:p>
    <w:p w14:paraId="180F5766" w14:textId="77777777" w:rsidR="00F535A9" w:rsidRDefault="00F535A9" w:rsidP="000949D7">
      <w:pPr>
        <w:pStyle w:val="MDPI31text"/>
        <w:rPr>
          <w:rFonts w:eastAsiaTheme="minorEastAsia"/>
          <w:lang w:eastAsia="zh-CN"/>
        </w:rPr>
      </w:pPr>
      <w:r>
        <w:rPr>
          <w:rFonts w:hint="eastAsia"/>
          <w:lang w:eastAsia="zh-CN"/>
        </w:rPr>
        <w:t>A setup for video recording and frame alignment was implemented to</w:t>
      </w:r>
      <w: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Pr>
          <w:rFonts w:hint="eastAsia"/>
          <w:lang w:eastAsia="zh-CN"/>
        </w:rPr>
        <w:t xml:space="preserve"> </w:t>
      </w:r>
      <w:r>
        <w:t>[</w:t>
      </w:r>
      <w:r>
        <w:rPr>
          <w:rFonts w:eastAsiaTheme="minorEastAsia" w:hint="eastAsia"/>
          <w:lang w:eastAsia="zh-CN"/>
        </w:rPr>
        <w:t>8</w:t>
      </w:r>
      <w:r>
        <w:t>].</w:t>
      </w:r>
    </w:p>
    <w:p w14:paraId="1F989B64" w14:textId="77777777" w:rsidR="00F535A9" w:rsidRPr="00586A0B" w:rsidRDefault="00F535A9" w:rsidP="000949D7">
      <w:pPr>
        <w:pStyle w:val="MDPI31text"/>
        <w:rPr>
          <w:rFonts w:eastAsiaTheme="minorEastAsia"/>
          <w:spacing w:val="-2"/>
        </w:rPr>
      </w:pPr>
      <w:r w:rsidRPr="00586A0B">
        <w:rPr>
          <w:rFonts w:eastAsiaTheme="minorEastAsia"/>
          <w:spacing w:val="-2"/>
        </w:rPr>
        <w:t>To achieve precise synchronization of video streams, we used the moment of ball contact with the table, captured by two cameras, as the alignment reference point. This ensured that the frames from both video streams were perfectly aligned without any temporal misalignment. With this synchronization approach, there was no displacement error caused by time shifts between the cameras, ensuring the accuracy of 3D trajectory reconstruction.</w:t>
      </w:r>
    </w:p>
    <w:p w14:paraId="3C8E176B" w14:textId="5D6455BC" w:rsidR="00F535A9" w:rsidRDefault="00F535A9" w:rsidP="000949D7">
      <w:pPr>
        <w:pStyle w:val="MDPI31text"/>
      </w:pPr>
      <w:r>
        <w:t xml:space="preserve">Open Broadcaster Software (OBS) is used to </w:t>
      </w:r>
      <w:r>
        <w:rPr>
          <w:rFonts w:hint="eastAsia"/>
          <w:lang w:eastAsia="zh-CN"/>
        </w:rPr>
        <w:t>manage</w:t>
      </w:r>
      <w:r>
        <w:t xml:space="preserve"> the multi-camera setup and ensure frame synchronization across all video feeds. By recording one composite video that includes views from all three cameras in designated sub-areas, OBS allowed for temporal alignment across all views (Figure 2). This composite video was later split into individual feeds for each camera, preserving synchronization.</w:t>
      </w:r>
    </w:p>
    <w:p w14:paraId="64B4F53C" w14:textId="77777777" w:rsidR="00586A0B" w:rsidRDefault="00586A0B" w:rsidP="00586A0B">
      <w:pPr>
        <w:pStyle w:val="MDPI31text"/>
        <w:rPr>
          <w:rFonts w:eastAsiaTheme="minorEastAsia"/>
          <w:lang w:eastAsia="zh-CN"/>
        </w:rPr>
      </w:pPr>
      <w:r>
        <w:t>After recording, the composite video was split into individual video feeds for each camera while preserving the frame-by-frame synchronization established by OBS. This splitting process ensured that every frame from each camera was perfectly aligned in time</w:t>
      </w:r>
      <w:r>
        <w:rPr>
          <w:rFonts w:hint="eastAsia"/>
          <w:lang w:eastAsia="zh-CN"/>
        </w:rPr>
        <w:t>.</w:t>
      </w:r>
      <w:r>
        <w:t xml:space="preserv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w:t>
      </w:r>
      <w:r>
        <w:rPr>
          <w:rFonts w:hint="eastAsia"/>
          <w:lang w:eastAsia="zh-CN"/>
        </w:rPr>
        <w:t>;</w:t>
      </w:r>
      <w:r>
        <w:t xml:space="preserve"> without precise alignment, any temporal mismatch between frames could lead to inaccuracies in calculating the 3D coordinates of the ball.</w:t>
      </w:r>
    </w:p>
    <w:p w14:paraId="32253C07" w14:textId="77777777" w:rsidR="00F535A9" w:rsidRDefault="00F535A9" w:rsidP="00586A0B">
      <w:pPr>
        <w:pStyle w:val="MDPI52figure"/>
      </w:pPr>
      <w:r>
        <w:rPr>
          <w:noProof/>
        </w:rPr>
        <w:lastRenderedPageBreak/>
        <w:drawing>
          <wp:inline distT="0" distB="0" distL="0" distR="0" wp14:anchorId="3D48C2A8" wp14:editId="2B608E82">
            <wp:extent cx="4992472" cy="3242769"/>
            <wp:effectExtent l="0" t="0" r="0" b="0"/>
            <wp:docPr id="136730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08420" name="Picture 1" descr="A screenshot of a computer&#10;&#10;Description automatically generated"/>
                    <pic:cNvPicPr/>
                  </pic:nvPicPr>
                  <pic:blipFill>
                    <a:blip r:embed="rId12"/>
                    <a:stretch>
                      <a:fillRect/>
                    </a:stretch>
                  </pic:blipFill>
                  <pic:spPr>
                    <a:xfrm>
                      <a:off x="0" y="0"/>
                      <a:ext cx="5010016" cy="3254165"/>
                    </a:xfrm>
                    <a:prstGeom prst="rect">
                      <a:avLst/>
                    </a:prstGeom>
                  </pic:spPr>
                </pic:pic>
              </a:graphicData>
            </a:graphic>
          </wp:inline>
        </w:drawing>
      </w:r>
    </w:p>
    <w:p w14:paraId="597C93BC" w14:textId="5860373B" w:rsidR="00F535A9" w:rsidRPr="00511D7A" w:rsidRDefault="000949D7" w:rsidP="000949D7">
      <w:pPr>
        <w:pStyle w:val="MDPI51figurecaption"/>
        <w:jc w:val="both"/>
      </w:pPr>
      <w:r w:rsidRPr="000949D7">
        <w:rPr>
          <w:b/>
          <w:bCs/>
        </w:rPr>
        <w:t xml:space="preserve">Figure 2. </w:t>
      </w:r>
      <w:r w:rsidR="00F535A9" w:rsidRPr="00511D7A">
        <w:t>Frame alignment video recorded by OBS. The video layout shows the overhead view from the ceiling-mounted camera (</w:t>
      </w:r>
      <w:r w:rsidR="00F535A9" w:rsidRPr="005E64B2">
        <w:rPr>
          <w:b/>
          <w:bCs/>
        </w:rPr>
        <w:t>left</w:t>
      </w:r>
      <w:r w:rsidR="00F535A9" w:rsidRPr="00511D7A">
        <w:t>) and side views from the left and right cameras (</w:t>
      </w:r>
      <w:r w:rsidR="00F535A9" w:rsidRPr="005E64B2">
        <w:rPr>
          <w:b/>
          <w:bCs/>
        </w:rPr>
        <w:t>right</w:t>
      </w:r>
      <w:r w:rsidR="00F535A9" w:rsidRPr="00511D7A">
        <w:t>), allowing synchronized data capture across all views.</w:t>
      </w:r>
    </w:p>
    <w:p w14:paraId="7B0DC889" w14:textId="77777777" w:rsidR="00F535A9" w:rsidRPr="005F7CD7" w:rsidRDefault="00F535A9" w:rsidP="000949D7">
      <w:pPr>
        <w:pStyle w:val="MDPI31text"/>
        <w:rPr>
          <w:rFonts w:eastAsiaTheme="minorEastAsia"/>
        </w:rPr>
      </w:pPr>
      <w:r w:rsidRPr="005F7CD7">
        <w:rPr>
          <w:rFonts w:eastAsiaTheme="minorEastAsia"/>
        </w:rPr>
        <w:t>This dual synchronization approach—using OBS for initial alignment and ball contact for final validation—was critical for accurate 3D trajectory reconstruction; without precise alignment, any temporal mismatch between frames could lead to inaccuracies in calculating the 3D coordinates of the ball.</w:t>
      </w:r>
    </w:p>
    <w:p w14:paraId="5AD32495" w14:textId="6C0E62FE" w:rsidR="00F535A9" w:rsidRPr="000949D7" w:rsidRDefault="000949D7" w:rsidP="000949D7">
      <w:pPr>
        <w:pStyle w:val="MDPI22heading2"/>
        <w:spacing w:before="240"/>
      </w:pPr>
      <w:r w:rsidRPr="000949D7">
        <w:t xml:space="preserve">2.3. </w:t>
      </w:r>
      <w:r w:rsidR="00F535A9" w:rsidRPr="000949D7">
        <w:t>Calibration and 3D Reconstruction</w:t>
      </w:r>
    </w:p>
    <w:p w14:paraId="712F48DC" w14:textId="77777777" w:rsidR="00F535A9" w:rsidRDefault="00F535A9" w:rsidP="000949D7">
      <w:pPr>
        <w:pStyle w:val="MDPI31text"/>
      </w:pPr>
      <w:r>
        <w:t>Calibration involves two main components: intrinsic calibration</w:t>
      </w:r>
      <w:r>
        <w:rPr>
          <w:rFonts w:hint="eastAsia"/>
          <w:lang w:eastAsia="zh-CN"/>
        </w:rPr>
        <w:t>, which determines</w:t>
      </w:r>
      <w:r>
        <w:t xml:space="preserve"> the internal parameters of each camera</w:t>
      </w:r>
      <w:r>
        <w:rPr>
          <w:rFonts w:hint="eastAsia"/>
          <w:lang w:eastAsia="zh-CN"/>
        </w:rPr>
        <w:t>,</w:t>
      </w:r>
      <w:r>
        <w:t xml:space="preserve"> and extrinsic calibration</w:t>
      </w:r>
      <w:r>
        <w:rPr>
          <w:rFonts w:hint="eastAsia"/>
          <w:lang w:eastAsia="zh-CN"/>
        </w:rPr>
        <w:t>, which aligns</w:t>
      </w:r>
      <w:r>
        <w:t xml:space="preserve"> the cameras with a common coordinate system.</w:t>
      </w:r>
    </w:p>
    <w:p w14:paraId="3E0B0CDE" w14:textId="77777777" w:rsidR="00F535A9" w:rsidRDefault="00F535A9" w:rsidP="000949D7">
      <w:pPr>
        <w:pStyle w:val="MDPI31text"/>
      </w:pPr>
      <w:r>
        <w:t xml:space="preserve">Intrinsic calibration was performed by using a chessboard pattern, </w:t>
      </w:r>
      <w:r>
        <w:rPr>
          <w:rFonts w:hint="eastAsia"/>
          <w:lang w:eastAsia="zh-CN"/>
        </w:rPr>
        <w:t>a standard computer-vision technique</w:t>
      </w:r>
      <w:r>
        <w:t xml:space="preserve"> for determining camera-specific parameters. The chessboard was placed within the view of each camera, and 100 images were captured. These images were then employed to calculate each camera’s intrinsic parameters, including focal length, optical center, and lens distortion coefficients</w:t>
      </w:r>
      <w:r>
        <w:rPr>
          <w:rFonts w:hint="eastAsia"/>
          <w:lang w:eastAsia="zh-CN"/>
        </w:rPr>
        <w:t xml:space="preserve"> </w:t>
      </w:r>
      <w:r>
        <w:t>[</w:t>
      </w:r>
      <w:r>
        <w:rPr>
          <w:rFonts w:eastAsiaTheme="minorEastAsia" w:hint="eastAsia"/>
          <w:lang w:eastAsia="zh-CN"/>
        </w:rPr>
        <w:t>9</w:t>
      </w:r>
      <w:r>
        <w:t>].</w:t>
      </w:r>
    </w:p>
    <w:p w14:paraId="48F97EAF" w14:textId="6B78987E" w:rsidR="00F535A9" w:rsidRDefault="00F535A9" w:rsidP="000949D7">
      <w:pPr>
        <w:pStyle w:val="MDPI31text"/>
      </w:pPr>
      <w:r>
        <w:t xml:space="preserve">After obtaining intrinsic parameters, extrinsic calibration was conducted to establish a </w:t>
      </w:r>
      <w:r>
        <w:rPr>
          <w:rFonts w:hint="eastAsia"/>
          <w:lang w:eastAsia="zh-CN"/>
        </w:rPr>
        <w:t>standard</w:t>
      </w:r>
      <w:r>
        <w:t xml:space="preserve">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w:t>
      </w:r>
      <w:r w:rsidRPr="004B0A81">
        <w:t>in</w:t>
      </w:r>
      <w:r w:rsidR="006339F5" w:rsidRPr="004B0A81">
        <w:t>t’</w:t>
      </w:r>
      <w:r w:rsidRPr="004B0A81">
        <w:t>s positio</w:t>
      </w:r>
      <w:r>
        <w:t>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267DD7D7" w14:textId="77777777" w:rsidR="00F535A9" w:rsidRDefault="00F535A9" w:rsidP="000949D7">
      <w:pPr>
        <w:pStyle w:val="MDPI52figure"/>
        <w:ind w:left="2608"/>
        <w:jc w:val="left"/>
      </w:pPr>
      <w:r>
        <w:rPr>
          <w:noProof/>
        </w:rPr>
        <w:lastRenderedPageBreak/>
        <w:drawing>
          <wp:inline distT="0" distB="0" distL="0" distR="0" wp14:anchorId="3247E526" wp14:editId="0B2EA711">
            <wp:extent cx="4880484" cy="2265839"/>
            <wp:effectExtent l="0" t="0" r="0" b="1270"/>
            <wp:docPr id="150185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1336" name=""/>
                    <pic:cNvPicPr/>
                  </pic:nvPicPr>
                  <pic:blipFill>
                    <a:blip r:embed="rId13"/>
                    <a:stretch>
                      <a:fillRect/>
                    </a:stretch>
                  </pic:blipFill>
                  <pic:spPr>
                    <a:xfrm>
                      <a:off x="0" y="0"/>
                      <a:ext cx="4911692" cy="2280328"/>
                    </a:xfrm>
                    <a:prstGeom prst="rect">
                      <a:avLst/>
                    </a:prstGeom>
                  </pic:spPr>
                </pic:pic>
              </a:graphicData>
            </a:graphic>
          </wp:inline>
        </w:drawing>
      </w:r>
    </w:p>
    <w:p w14:paraId="44CE2BE5" w14:textId="1C8A0C8B" w:rsidR="00F535A9" w:rsidRPr="00FE42F3" w:rsidRDefault="000949D7" w:rsidP="000949D7">
      <w:pPr>
        <w:pStyle w:val="MDPI51figurecaption"/>
        <w:jc w:val="both"/>
        <w:rPr>
          <w:rFonts w:eastAsiaTheme="minorEastAsia"/>
          <w:lang w:eastAsia="zh-CN"/>
        </w:rPr>
      </w:pPr>
      <w:r w:rsidRPr="000949D7">
        <w:rPr>
          <w:b/>
          <w:bCs/>
        </w:rPr>
        <w:t xml:space="preserve">Figure 3. </w:t>
      </w:r>
      <w:r w:rsidR="00F535A9">
        <w:t>The</w:t>
      </w:r>
      <w:r w:rsidR="00F535A9" w:rsidRPr="00511D7A">
        <w:t xml:space="preserve"> calibration points </w:t>
      </w:r>
      <w:r w:rsidR="00F535A9">
        <w:rPr>
          <w:rFonts w:hint="eastAsia"/>
          <w:lang w:eastAsia="zh-CN"/>
        </w:rPr>
        <w:t xml:space="preserve">are </w:t>
      </w:r>
      <w:r w:rsidR="00F535A9">
        <w:t>applied</w:t>
      </w:r>
      <w:r w:rsidR="00F535A9" w:rsidRPr="00511D7A">
        <w:t xml:space="preserve"> </w:t>
      </w:r>
      <w:r w:rsidR="00F535A9">
        <w:rPr>
          <w:rFonts w:hint="eastAsia"/>
          <w:lang w:eastAsia="zh-CN"/>
        </w:rPr>
        <w:t>to</w:t>
      </w:r>
      <w:r w:rsidR="00F535A9" w:rsidRPr="00511D7A">
        <w:t xml:space="preserve"> align cameras </w:t>
      </w:r>
      <w:r w:rsidR="00F535A9">
        <w:rPr>
          <w:rFonts w:hint="eastAsia"/>
          <w:lang w:eastAsia="zh-CN"/>
        </w:rPr>
        <w:t>with</w:t>
      </w:r>
      <w:r w:rsidR="00F535A9" w:rsidRPr="00511D7A">
        <w:t xml:space="preserve"> a coordinate system. The 16 fixed reference points are labeled with their 3D coordinates in the image, providing the foundation for accurate spatial calibration.</w:t>
      </w:r>
    </w:p>
    <w:p w14:paraId="3476D366" w14:textId="0224B43B" w:rsidR="00F535A9" w:rsidRPr="000949D7" w:rsidRDefault="000949D7" w:rsidP="000949D7">
      <w:pPr>
        <w:pStyle w:val="MDPI22heading2"/>
        <w:spacing w:before="240"/>
      </w:pPr>
      <w:r w:rsidRPr="000949D7">
        <w:t xml:space="preserve">2.4. </w:t>
      </w:r>
      <w:commentRangeStart w:id="16"/>
      <w:commentRangeStart w:id="17"/>
      <w:r w:rsidR="00F535A9" w:rsidRPr="00CB63DB">
        <w:rPr>
          <w:highlight w:val="yellow"/>
        </w:rPr>
        <w:t>Ball Detection</w:t>
      </w:r>
      <w:commentRangeEnd w:id="16"/>
      <w:r w:rsidR="00CB63DB">
        <w:rPr>
          <w:rStyle w:val="CommentReference"/>
          <w:rFonts w:eastAsia="SimSun"/>
          <w:i w:val="0"/>
          <w:snapToGrid/>
          <w:lang w:eastAsia="zh-CN" w:bidi="ar-SA"/>
          <w14:ligatures w14:val="none"/>
        </w:rPr>
        <w:commentReference w:id="16"/>
      </w:r>
      <w:commentRangeEnd w:id="17"/>
      <w:r w:rsidR="00B378FA">
        <w:rPr>
          <w:rStyle w:val="CommentReference"/>
          <w:rFonts w:eastAsia="SimSun"/>
          <w:i w:val="0"/>
          <w:snapToGrid/>
          <w:lang w:eastAsia="zh-CN" w:bidi="ar-SA"/>
          <w14:ligatures w14:val="none"/>
        </w:rPr>
        <w:commentReference w:id="17"/>
      </w:r>
    </w:p>
    <w:p w14:paraId="4D98B669" w14:textId="77777777" w:rsidR="00F535A9" w:rsidRDefault="00F535A9" w:rsidP="000949D7">
      <w:pPr>
        <w:pStyle w:val="MDPI31text"/>
        <w:rPr>
          <w:rFonts w:eastAsiaTheme="minorEastAsia"/>
          <w:lang w:val="en-NZ" w:eastAsia="zh-CN"/>
        </w:rPr>
      </w:pPr>
      <w:r w:rsidRPr="006155EC">
        <w:rPr>
          <w:lang w:val="en-NZ"/>
        </w:rPr>
        <w:t>YOLOv11 was selected for its high efficiency in detecting small, fast-moving objects, making it suitable for identifying a table tennis ball in each frame</w:t>
      </w:r>
      <w:r>
        <w:rPr>
          <w:lang w:val="en-NZ"/>
        </w:rPr>
        <w:t xml:space="preserve"> [</w:t>
      </w:r>
      <w:r>
        <w:rPr>
          <w:rFonts w:eastAsiaTheme="minorEastAsia" w:hint="eastAsia"/>
          <w:lang w:val="en-NZ" w:eastAsia="zh-CN"/>
        </w:rPr>
        <w:t>10</w:t>
      </w:r>
      <w:r>
        <w:rPr>
          <w:lang w:val="en-NZ"/>
        </w:rPr>
        <w:t>]</w:t>
      </w:r>
      <w:r w:rsidRPr="006155EC">
        <w:rPr>
          <w:lang w:val="en-NZ"/>
        </w:rPr>
        <w:t xml:space="preserve">. To optimize YOLOv11 for the specific challenges of this project, </w:t>
      </w:r>
      <w:r>
        <w:rPr>
          <w:lang w:val="en-NZ"/>
        </w:rPr>
        <w:t>several</w:t>
      </w:r>
      <w:r w:rsidRPr="006155EC">
        <w:rPr>
          <w:lang w:val="en-NZ"/>
        </w:rPr>
        <w:t xml:space="preserve"> modifications were implemented to improve its accuracy in detecting small objects like the table tennis ball, which is often difficult to track due to its rapid motion and small size in the frame.</w:t>
      </w:r>
    </w:p>
    <w:p w14:paraId="769AC97C" w14:textId="602AF373" w:rsidR="00F535A9" w:rsidRPr="006A7A76" w:rsidRDefault="00F535A9" w:rsidP="000949D7">
      <w:pPr>
        <w:pStyle w:val="MDPI31text"/>
        <w:rPr>
          <w:rFonts w:eastAsiaTheme="minorEastAsia"/>
          <w:lang w:val="en-NZ"/>
        </w:rPr>
      </w:pPr>
      <w:r w:rsidRPr="009B5F3C">
        <w:rPr>
          <w:rFonts w:eastAsiaTheme="minorEastAsia"/>
          <w:lang w:val="en-NZ"/>
        </w:rPr>
        <w:t xml:space="preserve">To adapt the YOLOv11 network for our specific task, we performed transfer learning using a custom dataset of </w:t>
      </w:r>
      <w:r w:rsidR="00904DBD" w:rsidRPr="009B5F3C">
        <w:rPr>
          <w:rFonts w:eastAsiaTheme="minorEastAsia"/>
          <w:lang w:val="en-NZ"/>
        </w:rPr>
        <w:t>2000</w:t>
      </w:r>
      <w:r w:rsidRPr="009B5F3C">
        <w:rPr>
          <w:rFonts w:eastAsiaTheme="minorEastAsia"/>
          <w:lang w:val="en-NZ"/>
        </w:rPr>
        <w:t xml:space="preserve"> </w:t>
      </w:r>
      <w:proofErr w:type="spellStart"/>
      <w:r w:rsidRPr="009B5F3C">
        <w:rPr>
          <w:rFonts w:eastAsiaTheme="minorEastAsia"/>
          <w:lang w:val="en-NZ"/>
        </w:rPr>
        <w:t>labeled</w:t>
      </w:r>
      <w:proofErr w:type="spellEnd"/>
      <w:r w:rsidRPr="009B5F3C">
        <w:rPr>
          <w:rFonts w:eastAsiaTheme="minorEastAsia"/>
          <w:lang w:val="en-NZ"/>
        </w:rPr>
        <w:t xml:space="preserve"> images extracted from the experimental videos. The images were resized to 640 × 640 pixels, the standard input resolution for YOLO, and selected to represent a wide variety of ball movements, including serves, smashes, and rallies. Each image was manually annotated with bounding boxes for the ball. The dataset was divided into 70% for training, 20% for validation, and 10% for testing. Training was conducted for 300 epochs with a batch size of 16, using a cosine annealing learning rate schedule starting at 0.001. To ensure efficient processing, training was performed on an NVIDIA A100 GPU, with loss and accuracy metrics monitored during training and validation to prevent overfitting.</w:t>
      </w:r>
    </w:p>
    <w:p w14:paraId="2B30971B" w14:textId="77777777" w:rsidR="00F535A9" w:rsidRDefault="00F535A9" w:rsidP="000949D7">
      <w:pPr>
        <w:pStyle w:val="MDPI31text"/>
        <w:rPr>
          <w:lang w:val="en-NZ" w:eastAsia="zh-CN"/>
        </w:rPr>
      </w:pPr>
      <w:r w:rsidRPr="006155EC">
        <w:rPr>
          <w:lang w:val="en-NZ"/>
        </w:rPr>
        <w:t>The standard YOLOv11 architecture was adapted to enhance its sensitivity to small objects by removing the large object detection layers and incorporating a</w:t>
      </w:r>
      <w:r>
        <w:rPr>
          <w:lang w:val="en-NZ"/>
        </w:rPr>
        <w:t xml:space="preserve"> custom</w:t>
      </w:r>
      <w:r w:rsidRPr="006155EC">
        <w:rPr>
          <w:lang w:val="en-NZ"/>
        </w:rPr>
        <w:t xml:space="preserve"> Resample Convolution (</w:t>
      </w:r>
      <w:proofErr w:type="spellStart"/>
      <w:r w:rsidRPr="006155EC">
        <w:rPr>
          <w:lang w:val="en-NZ"/>
        </w:rPr>
        <w:t>ResConv</w:t>
      </w:r>
      <w:proofErr w:type="spellEnd"/>
      <w:r w:rsidRPr="006155EC">
        <w:rPr>
          <w:lang w:val="en-NZ"/>
        </w:rPr>
        <w:t xml:space="preserve">) layer, as shown in Figure 4. The </w:t>
      </w:r>
      <w:proofErr w:type="spellStart"/>
      <w:r w:rsidRPr="006155EC">
        <w:rPr>
          <w:lang w:val="en-NZ"/>
        </w:rPr>
        <w:t>ResConv</w:t>
      </w:r>
      <w:proofErr w:type="spellEnd"/>
      <w:r w:rsidRPr="006155EC">
        <w:rPr>
          <w:lang w:val="en-NZ"/>
        </w:rPr>
        <w:t xml:space="preserve"> layer is designed to better handle small-scale features, allowing the model to focus on the fine details required for detecting small objects like the ball. Additionally, </w:t>
      </w:r>
      <w:proofErr w:type="spellStart"/>
      <w:r>
        <w:rPr>
          <w:lang w:val="en-NZ"/>
        </w:rPr>
        <w:t>up</w:t>
      </w:r>
      <w:r>
        <w:rPr>
          <w:rFonts w:eastAsiaTheme="minorEastAsia" w:hint="eastAsia"/>
          <w:lang w:val="en-NZ" w:eastAsia="zh-CN"/>
        </w:rPr>
        <w:t>s</w:t>
      </w:r>
      <w:r w:rsidRPr="006155EC">
        <w:rPr>
          <w:lang w:val="en-NZ"/>
        </w:rPr>
        <w:t>ampling</w:t>
      </w:r>
      <w:proofErr w:type="spellEnd"/>
      <w:r w:rsidRPr="006155EC">
        <w:rPr>
          <w:lang w:val="en-NZ"/>
        </w:rPr>
        <w:t xml:space="preserve"> layers were modified to emphasize finer spatial resolution, which is crucial for capturing the movement</w:t>
      </w:r>
      <w:r>
        <w:rPr>
          <w:lang w:val="en-NZ"/>
        </w:rPr>
        <w:t xml:space="preserve"> of the ball</w:t>
      </w:r>
      <w:r w:rsidRPr="006155EC">
        <w:rPr>
          <w:lang w:val="en-NZ"/>
        </w:rPr>
        <w:t xml:space="preserve"> accurately, even at high speeds</w:t>
      </w:r>
      <w:r>
        <w:rPr>
          <w:rFonts w:hint="eastAsia"/>
          <w:lang w:val="en-NZ" w:eastAsia="zh-CN"/>
        </w:rPr>
        <w:t>.</w:t>
      </w:r>
    </w:p>
    <w:p w14:paraId="2D23803A" w14:textId="00CFB7B2" w:rsidR="00F535A9" w:rsidRDefault="00F535A9" w:rsidP="000949D7">
      <w:pPr>
        <w:pStyle w:val="MDPI31text"/>
        <w:rPr>
          <w:lang w:val="en-NZ"/>
        </w:rPr>
      </w:pPr>
      <w:r w:rsidRPr="002948DF">
        <w:rPr>
          <w:lang w:val="en-NZ"/>
        </w:rPr>
        <w:t xml:space="preserve">The </w:t>
      </w:r>
      <w:proofErr w:type="spellStart"/>
      <w:r w:rsidRPr="002948DF">
        <w:rPr>
          <w:lang w:val="en-NZ"/>
        </w:rPr>
        <w:t>ResConv</w:t>
      </w:r>
      <w:proofErr w:type="spellEnd"/>
      <w:r w:rsidRPr="002948DF">
        <w:rPr>
          <w:lang w:val="en-NZ"/>
        </w:rPr>
        <w:t xml:space="preserve"> layer is designed to enhance small object detection by preserving spatial details often lost during traditional </w:t>
      </w:r>
      <w:proofErr w:type="spellStart"/>
      <w:r w:rsidRPr="002948DF">
        <w:rPr>
          <w:lang w:val="en-NZ"/>
        </w:rPr>
        <w:t>downsampling</w:t>
      </w:r>
      <w:proofErr w:type="spellEnd"/>
      <w:r w:rsidRPr="002948DF">
        <w:rPr>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w:t>
      </w:r>
      <w:r>
        <w:rPr>
          <w:lang w:val="en-NZ"/>
        </w:rPr>
        <w:t xml:space="preserve"> and </w:t>
      </w:r>
      <w:r w:rsidRPr="002948DF">
        <w:rPr>
          <w:lang w:val="en-NZ"/>
        </w:rPr>
        <w:t>improv</w:t>
      </w:r>
      <w:r>
        <w:rPr>
          <w:lang w:val="en-NZ"/>
        </w:rPr>
        <w:t>e</w:t>
      </w:r>
      <w:r w:rsidRPr="002948DF">
        <w:rPr>
          <w:lang w:val="en-NZ"/>
        </w:rPr>
        <w:t xml:space="preserve"> the mod</w:t>
      </w:r>
      <w:r w:rsidRPr="00424885">
        <w:rPr>
          <w:lang w:val="en-NZ"/>
        </w:rPr>
        <w:t>e</w:t>
      </w:r>
      <w:r w:rsidR="006339F5" w:rsidRPr="00424885">
        <w:rPr>
          <w:lang w:val="en-NZ"/>
        </w:rPr>
        <w:t>l’</w:t>
      </w:r>
      <w:r w:rsidRPr="00424885">
        <w:rPr>
          <w:lang w:val="en-NZ"/>
        </w:rPr>
        <w:t xml:space="preserve">s </w:t>
      </w:r>
      <w:r w:rsidRPr="002948DF">
        <w:rPr>
          <w:lang w:val="en-NZ"/>
        </w:rPr>
        <w:t>ability to detect small objects.</w:t>
      </w:r>
    </w:p>
    <w:tbl>
      <w:tblPr>
        <w:tblStyle w:val="TableGrid"/>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0949D7" w14:paraId="5F06E0C2" w14:textId="77777777" w:rsidTr="000949D7">
        <w:trPr>
          <w:cantSplit/>
          <w:trHeight w:val="340"/>
        </w:trPr>
        <w:tc>
          <w:tcPr>
            <w:tcW w:w="7426" w:type="dxa"/>
            <w:shd w:val="clear" w:color="auto" w:fill="auto"/>
            <w:vAlign w:val="center"/>
          </w:tcPr>
          <w:p w14:paraId="28E6F5A1" w14:textId="1FCE9138" w:rsidR="000949D7" w:rsidRDefault="000949D7" w:rsidP="000949D7">
            <w:pPr>
              <w:pStyle w:val="MDPI31text"/>
              <w:spacing w:before="120" w:after="120" w:line="260" w:lineRule="atLeast"/>
              <w:ind w:left="706" w:firstLine="0"/>
              <w:jc w:val="center"/>
              <w:rPr>
                <w:lang w:val="en-NZ"/>
              </w:rPr>
            </w:pPr>
            <m:oMathPara>
              <m:oMath>
                <m:r>
                  <w:rPr>
                    <w:rFonts w:ascii="Cambria Math" w:hAnsi="Cambria Math"/>
                    <w:sz w:val="16"/>
                    <w:szCs w:val="16"/>
                    <w:lang w:val="en-NZ"/>
                  </w:rPr>
                  <m:t>Y</m:t>
                </m:r>
                <m:r>
                  <m:rPr>
                    <m:sty m:val="p"/>
                  </m:rPr>
                  <w:rPr>
                    <w:rFonts w:ascii="Cambria Math" w:hAnsi="Cambria Math"/>
                    <w:sz w:val="16"/>
                    <w:szCs w:val="16"/>
                    <w:lang w:val="en-NZ"/>
                  </w:rPr>
                  <m:t>=</m:t>
                </m:r>
                <m:r>
                  <w:rPr>
                    <w:rFonts w:ascii="Cambria Math" w:hAnsi="Cambria Math"/>
                    <w:sz w:val="16"/>
                    <w:szCs w:val="16"/>
                    <w:lang w:val="en-NZ"/>
                  </w:rPr>
                  <m:t>Conv</m:t>
                </m:r>
                <m:r>
                  <m:rPr>
                    <m:sty m:val="p"/>
                  </m:rPr>
                  <w:rPr>
                    <w:rFonts w:ascii="Cambria Math" w:hAnsi="Cambria Math"/>
                    <w:sz w:val="16"/>
                    <w:szCs w:val="16"/>
                    <w:lang w:val="en-NZ"/>
                  </w:rPr>
                  <m:t>(</m:t>
                </m:r>
                <m:r>
                  <w:rPr>
                    <w:rFonts w:ascii="Cambria Math" w:hAnsi="Cambria Math"/>
                    <w:sz w:val="16"/>
                    <w:szCs w:val="16"/>
                    <w:lang w:val="en-NZ"/>
                  </w:rPr>
                  <m:t>concat</m:t>
                </m:r>
                <m:d>
                  <m:dPr>
                    <m:ctrlPr>
                      <w:rPr>
                        <w:rFonts w:ascii="Cambria Math" w:hAnsi="Cambria Math"/>
                        <w:sz w:val="16"/>
                        <w:szCs w:val="16"/>
                        <w:lang w:val="en-NZ"/>
                      </w:rPr>
                    </m:ctrlPr>
                  </m:dPr>
                  <m:e>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…,∷2,1∷2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…,1∷2,1∷2</m:t>
                        </m:r>
                      </m:e>
                    </m:d>
                  </m:e>
                </m:d>
                <m:r>
                  <m:rPr>
                    <m:sty m:val="p"/>
                  </m:rPr>
                  <w:rPr>
                    <w:rFonts w:ascii="Cambria Math" w:hAnsi="Cambria Math"/>
                    <w:sz w:val="16"/>
                    <w:szCs w:val="16"/>
                    <w:lang w:val="en-NZ"/>
                  </w:rPr>
                  <m:t>)</m:t>
                </m:r>
              </m:oMath>
            </m:oMathPara>
          </w:p>
        </w:tc>
        <w:tc>
          <w:tcPr>
            <w:tcW w:w="430" w:type="dxa"/>
            <w:shd w:val="clear" w:color="auto" w:fill="auto"/>
            <w:vAlign w:val="center"/>
          </w:tcPr>
          <w:p w14:paraId="3F69F5C8" w14:textId="7537EBEF" w:rsidR="000949D7" w:rsidRPr="000949D7" w:rsidRDefault="000949D7" w:rsidP="000949D7">
            <w:pPr>
              <w:pStyle w:val="MDPI31text"/>
              <w:spacing w:before="120" w:after="120" w:line="260" w:lineRule="atLeast"/>
              <w:ind w:left="0" w:firstLine="0"/>
              <w:jc w:val="right"/>
              <w:rPr>
                <w:lang w:val="en-NZ"/>
              </w:rPr>
            </w:pPr>
            <w:r>
              <w:rPr>
                <w:lang w:val="en-NZ"/>
              </w:rPr>
              <w:t>(</w:t>
            </w:r>
            <w:commentRangeStart w:id="18"/>
            <w:commentRangeStart w:id="19"/>
            <w:r w:rsidRPr="0071054D">
              <w:rPr>
                <w:highlight w:val="yellow"/>
                <w:lang w:val="en-NZ"/>
              </w:rPr>
              <w:fldChar w:fldCharType="begin"/>
            </w:r>
            <w:r w:rsidRPr="0071054D">
              <w:rPr>
                <w:highlight w:val="yellow"/>
                <w:lang w:val="en-NZ"/>
              </w:rPr>
              <w:instrText xml:space="preserve"> seq EquationSeq \* \Arabic </w:instrText>
            </w:r>
            <w:r w:rsidRPr="0071054D">
              <w:rPr>
                <w:highlight w:val="yellow"/>
                <w:lang w:val="en-NZ"/>
              </w:rPr>
              <w:fldChar w:fldCharType="separate"/>
            </w:r>
            <w:r w:rsidR="0005529A" w:rsidRPr="0071054D">
              <w:rPr>
                <w:noProof/>
                <w:highlight w:val="yellow"/>
                <w:lang w:val="en-NZ"/>
              </w:rPr>
              <w:t>1</w:t>
            </w:r>
            <w:r w:rsidRPr="0071054D">
              <w:rPr>
                <w:highlight w:val="yellow"/>
                <w:lang w:val="en-NZ"/>
              </w:rPr>
              <w:fldChar w:fldCharType="end"/>
            </w:r>
            <w:r w:rsidRPr="0071054D">
              <w:rPr>
                <w:highlight w:val="yellow"/>
                <w:lang w:val="en-NZ"/>
              </w:rPr>
              <w:t>)</w:t>
            </w:r>
            <w:commentRangeEnd w:id="18"/>
            <w:r w:rsidR="0071054D">
              <w:rPr>
                <w:rStyle w:val="CommentReference"/>
                <w:rFonts w:eastAsia="SimSun"/>
                <w:noProof/>
                <w:snapToGrid/>
                <w:lang w:eastAsia="zh-CN" w:bidi="ar-SA"/>
                <w14:ligatures w14:val="none"/>
              </w:rPr>
              <w:commentReference w:id="18"/>
            </w:r>
            <w:commentRangeEnd w:id="19"/>
            <w:r w:rsidR="00B378FA">
              <w:rPr>
                <w:rStyle w:val="CommentReference"/>
                <w:rFonts w:eastAsia="SimSun"/>
                <w:noProof/>
                <w:snapToGrid/>
                <w:lang w:eastAsia="zh-CN" w:bidi="ar-SA"/>
                <w14:ligatures w14:val="none"/>
              </w:rPr>
              <w:commentReference w:id="19"/>
            </w:r>
          </w:p>
        </w:tc>
      </w:tr>
    </w:tbl>
    <w:p w14:paraId="638D244A" w14:textId="3595399A" w:rsidR="00F535A9" w:rsidRPr="0081031B" w:rsidRDefault="00F535A9" w:rsidP="000949D7">
      <w:pPr>
        <w:pStyle w:val="MDPI31text"/>
        <w:ind w:firstLine="0"/>
        <w:rPr>
          <w:lang w:val="en-NZ"/>
        </w:rPr>
      </w:pPr>
      <w:r>
        <w:rPr>
          <w:lang w:val="en-NZ"/>
        </w:rPr>
        <w:t>where</w:t>
      </w:r>
      <w:r w:rsidRPr="002948DF">
        <w:rPr>
          <w:lang w:val="en-NZ"/>
        </w:rPr>
        <w:t xml:space="preserve"> </w:t>
      </w:r>
      <m:oMath>
        <m:r>
          <w:rPr>
            <w:rFonts w:ascii="Cambria Math" w:hAnsi="Cambria Math"/>
            <w:lang w:val="en-NZ"/>
          </w:rPr>
          <m:t>X</m:t>
        </m:r>
      </m:oMath>
      <w:r w:rsidRPr="002948DF">
        <w:rPr>
          <w:lang w:val="en-NZ"/>
        </w:rPr>
        <w:t xml:space="preserve"> is the input tensor with shape (</w:t>
      </w:r>
      <w:r w:rsidRPr="00463C3B">
        <w:rPr>
          <w:i/>
          <w:iCs/>
          <w:lang w:val="en-NZ"/>
        </w:rPr>
        <w:t>B</w:t>
      </w:r>
      <w:r w:rsidRPr="00BD0C54">
        <w:rPr>
          <w:lang w:val="en-NZ"/>
        </w:rPr>
        <w:t>,</w:t>
      </w:r>
      <w:r w:rsidR="00BD0C54">
        <w:rPr>
          <w:lang w:val="en-NZ"/>
        </w:rPr>
        <w:t xml:space="preserve"> </w:t>
      </w:r>
      <w:r w:rsidRPr="00463C3B">
        <w:rPr>
          <w:i/>
          <w:iCs/>
          <w:lang w:val="en-NZ"/>
        </w:rPr>
        <w:t>C</w:t>
      </w:r>
      <w:r w:rsidRPr="00BD0C54">
        <w:rPr>
          <w:lang w:val="en-NZ"/>
        </w:rPr>
        <w:t>,</w:t>
      </w:r>
      <w:r w:rsidR="00BD0C54">
        <w:rPr>
          <w:i/>
          <w:iCs/>
          <w:lang w:val="en-NZ"/>
        </w:rPr>
        <w:t xml:space="preserve"> </w:t>
      </w:r>
      <w:r w:rsidRPr="00463C3B">
        <w:rPr>
          <w:i/>
          <w:iCs/>
          <w:lang w:val="en-NZ"/>
        </w:rPr>
        <w:t>H</w:t>
      </w:r>
      <w:r w:rsidRPr="00BD0C54">
        <w:rPr>
          <w:lang w:val="en-NZ"/>
        </w:rPr>
        <w:t>,</w:t>
      </w:r>
      <w:r w:rsidR="00BD0C54">
        <w:rPr>
          <w:lang w:val="en-NZ"/>
        </w:rPr>
        <w:t xml:space="preserve"> </w:t>
      </w:r>
      <w:r w:rsidRPr="00463C3B">
        <w:rPr>
          <w:i/>
          <w:iCs/>
          <w:lang w:val="en-NZ"/>
        </w:rPr>
        <w:t>W</w:t>
      </w:r>
      <w:r w:rsidRPr="002948DF">
        <w:rPr>
          <w:lang w:val="en-NZ"/>
        </w:rPr>
        <w:t xml:space="preserve">), </w:t>
      </w:r>
      <w:r w:rsidRPr="00463C3B">
        <w:rPr>
          <w:i/>
          <w:iCs/>
          <w:lang w:val="en-NZ"/>
        </w:rPr>
        <w:t>B</w:t>
      </w:r>
      <w:r w:rsidRPr="002948DF">
        <w:rPr>
          <w:lang w:val="en-NZ"/>
        </w:rPr>
        <w:t xml:space="preserve"> is the batch size, </w:t>
      </w:r>
      <w:r w:rsidRPr="004A78FD">
        <w:rPr>
          <w:i/>
          <w:iCs/>
          <w:lang w:val="en-NZ"/>
        </w:rPr>
        <w:t>C</w:t>
      </w:r>
      <w:r w:rsidRPr="002948DF">
        <w:rPr>
          <w:lang w:val="en-NZ"/>
        </w:rPr>
        <w:t xml:space="preserve"> </w:t>
      </w:r>
      <w:r>
        <w:rPr>
          <w:lang w:val="en-NZ"/>
        </w:rPr>
        <w:t xml:space="preserve">is </w:t>
      </w:r>
      <w:r w:rsidRPr="002948DF">
        <w:rPr>
          <w:lang w:val="en-NZ"/>
        </w:rPr>
        <w:t xml:space="preserve">the number of channels, </w:t>
      </w:r>
      <w:r>
        <w:rPr>
          <w:lang w:val="en-NZ"/>
        </w:rPr>
        <w:t xml:space="preserve">and </w:t>
      </w:r>
      <w:r w:rsidRPr="00DD141B">
        <w:rPr>
          <w:i/>
          <w:iCs/>
          <w:lang w:val="en-NZ"/>
        </w:rPr>
        <w:t>H</w:t>
      </w:r>
      <w:r>
        <w:rPr>
          <w:lang w:val="en-NZ"/>
        </w:rPr>
        <w:t xml:space="preserve"> are </w:t>
      </w:r>
      <w:r w:rsidRPr="00DD141B">
        <w:rPr>
          <w:i/>
          <w:iCs/>
          <w:lang w:val="en-NZ"/>
        </w:rPr>
        <w:t>W</w:t>
      </w:r>
      <w:r w:rsidRPr="002948DF">
        <w:rPr>
          <w:lang w:val="en-NZ"/>
        </w:rPr>
        <w:t xml:space="preserve"> </w:t>
      </w:r>
      <w:r>
        <w:rPr>
          <w:lang w:val="en-NZ"/>
        </w:rPr>
        <w:t xml:space="preserve">are </w:t>
      </w:r>
      <w:r w:rsidRPr="002948DF">
        <w:rPr>
          <w:lang w:val="en-NZ"/>
        </w:rPr>
        <w:t xml:space="preserve">the spatial dimensions. The input is sliced into four regions, capturing localized spatial information. These slices are concatenated along the channel </w:t>
      </w:r>
      <w:r w:rsidRPr="002948DF">
        <w:rPr>
          <w:lang w:val="en-NZ"/>
        </w:rPr>
        <w:lastRenderedPageBreak/>
        <w:t xml:space="preserve">dimension, resulting in a tensor </w:t>
      </w:r>
      <w:commentRangeStart w:id="20"/>
      <w:commentRangeStart w:id="21"/>
      <m:oMath>
        <m:sSup>
          <m:sSupPr>
            <m:ctrlPr>
              <w:rPr>
                <w:rFonts w:ascii="Cambria Math" w:hAnsi="Cambria Math"/>
                <w:highlight w:val="yellow"/>
                <w:lang w:val="en-NZ"/>
              </w:rPr>
            </m:ctrlPr>
          </m:sSupPr>
          <m:e>
            <m:r>
              <w:rPr>
                <w:rFonts w:ascii="Cambria Math" w:hAnsi="Cambria Math"/>
                <w:highlight w:val="yellow"/>
                <w:lang w:val="en-NZ"/>
              </w:rPr>
              <m:t>x</m:t>
            </m:r>
          </m:e>
          <m:sup>
            <m:r>
              <m:rPr>
                <m:sty m:val="p"/>
              </m:rPr>
              <w:rPr>
                <w:rFonts w:ascii="Cambria Math" w:hAnsi="Cambria Math"/>
                <w:highlight w:val="yellow"/>
                <w:lang w:val="en-NZ"/>
              </w:rPr>
              <m:t>'</m:t>
            </m:r>
          </m:sup>
        </m:sSup>
        <w:commentRangeEnd w:id="20"/>
        <m:r>
          <m:rPr>
            <m:sty m:val="p"/>
          </m:rPr>
          <w:rPr>
            <w:rStyle w:val="CommentReference"/>
            <w:rFonts w:eastAsia="SimSun"/>
            <w:noProof/>
            <w:snapToGrid/>
            <w:lang w:eastAsia="zh-CN" w:bidi="ar-SA"/>
            <w14:ligatures w14:val="none"/>
          </w:rPr>
          <w:commentReference w:id="20"/>
        </m:r>
        <w:commentRangeEnd w:id="21"/>
        <m:r>
          <m:rPr>
            <m:sty m:val="p"/>
          </m:rPr>
          <w:rPr>
            <w:rStyle w:val="CommentReference"/>
            <w:rFonts w:eastAsia="SimSun"/>
            <w:noProof/>
            <w:snapToGrid/>
            <w:lang w:eastAsia="zh-CN" w:bidi="ar-SA"/>
            <w14:ligatures w14:val="none"/>
          </w:rPr>
          <w:commentReference w:id="21"/>
        </m:r>
      </m:oMath>
      <w:r w:rsidR="00BB61C2">
        <w:rPr>
          <w:lang w:val="en-NZ"/>
        </w:rPr>
        <w:t xml:space="preserve"> </w:t>
      </w:r>
      <w:r w:rsidRPr="002948DF">
        <w:rPr>
          <w:lang w:val="en-NZ"/>
        </w:rPr>
        <w:t>of shape (</w:t>
      </w:r>
      <w:r w:rsidRPr="00CE7916">
        <w:rPr>
          <w:i/>
          <w:iCs/>
          <w:lang w:val="en-NZ"/>
        </w:rPr>
        <w:t>B</w:t>
      </w:r>
      <w:r w:rsidRPr="002948DF">
        <w:rPr>
          <w:lang w:val="en-NZ"/>
        </w:rPr>
        <w:t>,</w:t>
      </w:r>
      <w:r>
        <w:rPr>
          <w:lang w:val="en-NZ"/>
        </w:rPr>
        <w:t xml:space="preserve"> </w:t>
      </w:r>
      <w:r w:rsidRPr="002948DF">
        <w:rPr>
          <w:lang w:val="en-NZ"/>
        </w:rPr>
        <w:t>4</w:t>
      </w:r>
      <w:r w:rsidRPr="00CE7916">
        <w:rPr>
          <w:i/>
          <w:iCs/>
          <w:lang w:val="en-NZ"/>
        </w:rPr>
        <w:t>C</w:t>
      </w:r>
      <w:r w:rsidRPr="002948DF">
        <w:rPr>
          <w:lang w:val="en-NZ"/>
        </w:rPr>
        <w:t>,</w:t>
      </w:r>
      <w:r>
        <w:rPr>
          <w:lang w:val="en-NZ"/>
        </w:rPr>
        <w:t xml:space="preserve"> </w:t>
      </w:r>
      <w:r w:rsidRPr="00CE7916">
        <w:rPr>
          <w:i/>
          <w:iCs/>
          <w:lang w:val="en-NZ"/>
        </w:rPr>
        <w:t>H</w:t>
      </w:r>
      <w:r w:rsidRPr="002948DF">
        <w:rPr>
          <w:lang w:val="en-NZ"/>
        </w:rPr>
        <w:t>/2,</w:t>
      </w:r>
      <w:r>
        <w:rPr>
          <w:lang w:val="en-NZ"/>
        </w:rPr>
        <w:t xml:space="preserve"> </w:t>
      </w:r>
      <w:r w:rsidRPr="00CE7916">
        <w:rPr>
          <w:i/>
          <w:iCs/>
          <w:lang w:val="en-NZ"/>
        </w:rPr>
        <w:t>W</w:t>
      </w:r>
      <w:r w:rsidRPr="002948DF">
        <w:rPr>
          <w:lang w:val="en-NZ"/>
        </w:rPr>
        <w:t>/2), with quadrupled channels and halved spatial resolution.</w:t>
      </w:r>
    </w:p>
    <w:p w14:paraId="38B6065F" w14:textId="6FECD8BD" w:rsidR="00F535A9" w:rsidRPr="0081031B" w:rsidRDefault="00F535A9" w:rsidP="000949D7">
      <w:pPr>
        <w:pStyle w:val="MDPI31text"/>
        <w:rPr>
          <w:lang w:val="en-NZ"/>
        </w:rPr>
      </w:pPr>
      <w:r w:rsidRPr="002948DF">
        <w:rPr>
          <w:lang w:val="en-NZ"/>
        </w:rPr>
        <w:t xml:space="preserve">The concatenated tensor </w:t>
      </w:r>
      <m:oMath>
        <m:sSup>
          <m:sSupPr>
            <m:ctrlPr>
              <w:rPr>
                <w:rFonts w:ascii="Cambria Math" w:hAnsi="Cambria Math"/>
                <w:highlight w:val="yellow"/>
                <w:lang w:val="en-NZ"/>
              </w:rPr>
            </m:ctrlPr>
          </m:sSupPr>
          <m:e>
            <m:r>
              <w:rPr>
                <w:rFonts w:ascii="Cambria Math" w:hAnsi="Cambria Math"/>
                <w:highlight w:val="yellow"/>
                <w:lang w:val="en-NZ"/>
              </w:rPr>
              <m:t>x</m:t>
            </m:r>
          </m:e>
          <m:sup>
            <m:r>
              <m:rPr>
                <m:sty m:val="p"/>
              </m:rPr>
              <w:rPr>
                <w:rFonts w:ascii="Cambria Math" w:hAnsi="Cambria Math"/>
                <w:highlight w:val="yellow"/>
                <w:lang w:val="en-NZ"/>
              </w:rPr>
              <m:t>'</m:t>
            </m:r>
          </m:sup>
        </m:sSup>
      </m:oMath>
      <w:r w:rsidRPr="002948DF">
        <w:rPr>
          <w:lang w:val="en-NZ"/>
        </w:rPr>
        <w:t xml:space="preserve"> is passed through a 3</w:t>
      </w:r>
      <w:r w:rsidR="00F2495C">
        <w:rPr>
          <w:lang w:val="en-NZ"/>
        </w:rPr>
        <w:t xml:space="preserve"> </w:t>
      </w:r>
      <w:r w:rsidRPr="002948DF">
        <w:rPr>
          <w:lang w:val="en-NZ"/>
        </w:rPr>
        <w:t>×</w:t>
      </w:r>
      <w:r w:rsidR="00F2495C">
        <w:rPr>
          <w:lang w:val="en-NZ"/>
        </w:rPr>
        <w:t xml:space="preserve"> </w:t>
      </w:r>
      <w:r w:rsidRPr="002948DF">
        <w:rPr>
          <w:lang w:val="en-NZ"/>
        </w:rPr>
        <w:t>3</w:t>
      </w:r>
      <w:r w:rsidR="006339F5">
        <w:rPr>
          <w:lang w:val="en-NZ"/>
        </w:rPr>
        <w:t xml:space="preserve"> </w:t>
      </w:r>
      <w:r w:rsidRPr="002948DF">
        <w:rPr>
          <w:lang w:val="en-NZ"/>
        </w:rPr>
        <w:t xml:space="preserve">convolution, producing the output </w:t>
      </w:r>
      <w:r w:rsidRPr="00CA2133">
        <w:rPr>
          <w:i/>
          <w:iCs/>
          <w:lang w:val="en-NZ"/>
        </w:rPr>
        <w:t>Y</w:t>
      </w:r>
      <w:r w:rsidRPr="002948DF">
        <w:rPr>
          <w:lang w:val="en-NZ"/>
        </w:rPr>
        <w:t xml:space="preserve"> with shape (</w:t>
      </w:r>
      <w:r w:rsidRPr="001614AD">
        <w:rPr>
          <w:i/>
          <w:iCs/>
          <w:lang w:val="en-NZ"/>
        </w:rPr>
        <w:t>B</w:t>
      </w:r>
      <w:r w:rsidRPr="002948DF">
        <w:rPr>
          <w:lang w:val="en-NZ"/>
        </w:rPr>
        <w:t>,</w:t>
      </w:r>
      <w:r>
        <w:rPr>
          <w:lang w:val="en-NZ"/>
        </w:rPr>
        <w:t xml:space="preserve"> </w:t>
      </w:r>
      <w:proofErr w:type="spellStart"/>
      <w:r w:rsidRPr="00CF3DC5">
        <w:rPr>
          <w:i/>
          <w:iCs/>
          <w:lang w:val="en-NZ"/>
        </w:rPr>
        <w:t>ouc</w:t>
      </w:r>
      <w:proofErr w:type="spellEnd"/>
      <w:r w:rsidRPr="002948DF">
        <w:rPr>
          <w:lang w:val="en-NZ"/>
        </w:rPr>
        <w:t>,</w:t>
      </w:r>
      <w:r>
        <w:rPr>
          <w:lang w:val="en-NZ"/>
        </w:rPr>
        <w:t xml:space="preserve"> </w:t>
      </w:r>
      <w:r w:rsidRPr="001614AD">
        <w:rPr>
          <w:i/>
          <w:iCs/>
          <w:lang w:val="en-NZ"/>
        </w:rPr>
        <w:t>H</w:t>
      </w:r>
      <w:r w:rsidRPr="002948DF">
        <w:rPr>
          <w:lang w:val="en-NZ"/>
        </w:rPr>
        <w:t>/2,</w:t>
      </w:r>
      <w:r>
        <w:rPr>
          <w:lang w:val="en-NZ"/>
        </w:rPr>
        <w:t xml:space="preserve"> </w:t>
      </w:r>
      <w:r w:rsidRPr="001614AD">
        <w:rPr>
          <w:i/>
          <w:iCs/>
          <w:lang w:val="en-NZ"/>
        </w:rPr>
        <w:t>W</w:t>
      </w:r>
      <w:r w:rsidRPr="002948DF">
        <w:rPr>
          <w:lang w:val="en-NZ"/>
        </w:rPr>
        <w:t xml:space="preserve">/2), where </w:t>
      </w:r>
      <w:proofErr w:type="spellStart"/>
      <w:r w:rsidRPr="00CF3DC5">
        <w:rPr>
          <w:i/>
          <w:iCs/>
          <w:lang w:val="en-NZ"/>
        </w:rPr>
        <w:t>ouc</w:t>
      </w:r>
      <w:proofErr w:type="spellEnd"/>
      <w:r w:rsidRPr="002948DF">
        <w:rPr>
          <w:lang w:val="en-NZ"/>
        </w:rPr>
        <w:t xml:space="preserve"> is the number of output channels. This process preserves critical details, ensuring robust small object detection while maintaining computational efficiency.</w:t>
      </w:r>
    </w:p>
    <w:p w14:paraId="3A1F3C09" w14:textId="77777777" w:rsidR="00F535A9" w:rsidRPr="0081031B" w:rsidRDefault="00F535A9" w:rsidP="000949D7">
      <w:pPr>
        <w:pStyle w:val="MDPI31text"/>
        <w:rPr>
          <w:lang w:val="en-NZ"/>
        </w:rPr>
      </w:pPr>
      <w:r w:rsidRPr="002F2572">
        <w:rPr>
          <w:lang w:val="en-NZ"/>
        </w:rPr>
        <w:t>With this optimized YOLOv11 model,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5B4EF0B9" w14:textId="28E85FB8" w:rsidR="00F535A9" w:rsidRDefault="00F535A9" w:rsidP="000949D7">
      <w:pPr>
        <w:pStyle w:val="MDPI31text"/>
        <w:rPr>
          <w:lang w:val="en-NZ"/>
        </w:rPr>
      </w:pPr>
      <w:r w:rsidRPr="002F2572">
        <w:rPr>
          <w:lang w:val="en-NZ"/>
        </w:rPr>
        <w:t xml:space="preserve">After detecting the ball in both camera feeds, the system applied calibration </w:t>
      </w:r>
      <w:r>
        <w:rPr>
          <w:lang w:val="en-NZ"/>
        </w:rPr>
        <w:t>outcomes</w:t>
      </w:r>
      <w:r w:rsidRPr="002F2572">
        <w:rPr>
          <w:lang w:val="en-NZ"/>
        </w:rPr>
        <w:t xml:space="preserve"> to reconstruct the ball position in 3D space. Using the intrinsic and extrinsic calibration parameters obtained earlier, the 2D coordinates of the ball from each camera were mapped to a </w:t>
      </w:r>
      <w:r>
        <w:rPr>
          <w:rFonts w:hint="eastAsia"/>
          <w:lang w:val="en-NZ" w:eastAsia="zh-CN"/>
        </w:rPr>
        <w:t>standard</w:t>
      </w:r>
      <w:r w:rsidRPr="002F2572">
        <w:rPr>
          <w:lang w:val="en-NZ"/>
        </w:rPr>
        <w:t xml:space="preserve"> 3D coordinate system. This triangulation process allowed for the precise calculation of th</w:t>
      </w:r>
      <w:r w:rsidRPr="003572A7">
        <w:rPr>
          <w:lang w:val="en-NZ"/>
        </w:rPr>
        <w:t>e bal</w:t>
      </w:r>
      <w:r w:rsidR="006339F5" w:rsidRPr="003572A7">
        <w:rPr>
          <w:lang w:val="en-NZ"/>
        </w:rPr>
        <w:t>l’</w:t>
      </w:r>
      <w:r w:rsidRPr="003572A7">
        <w:rPr>
          <w:lang w:val="en-NZ"/>
        </w:rPr>
        <w:t>s position</w:t>
      </w:r>
      <w:r w:rsidRPr="002F2572">
        <w:rPr>
          <w:lang w:val="en-NZ"/>
        </w:rPr>
        <w:t xml:space="preserve"> in 3D, enabling detailed trajectory analysis and accurate detection of key serve points, such as the throw, highest, and hit points.</w:t>
      </w:r>
    </w:p>
    <w:p w14:paraId="04A7F2F1" w14:textId="4BA3CD83" w:rsidR="0071054D" w:rsidRDefault="0071054D" w:rsidP="0071054D">
      <w:pPr>
        <w:pStyle w:val="MDPI52figure"/>
        <w:ind w:left="2608"/>
        <w:jc w:val="left"/>
        <w:rPr>
          <w:rFonts w:eastAsiaTheme="minorEastAsia"/>
          <w:lang w:eastAsia="zh-CN"/>
        </w:rPr>
      </w:pPr>
    </w:p>
    <w:p w14:paraId="49CEFB3C" w14:textId="00C5AE3E" w:rsidR="008A4161" w:rsidRDefault="008A4161" w:rsidP="0071054D">
      <w:pPr>
        <w:pStyle w:val="MDPI52figure"/>
        <w:ind w:left="2608"/>
        <w:jc w:val="left"/>
        <w:rPr>
          <w:rFonts w:eastAsiaTheme="minorEastAsia"/>
          <w:lang w:eastAsia="zh-CN"/>
        </w:rPr>
      </w:pPr>
      <w:r w:rsidRPr="008A4161">
        <w:rPr>
          <w:rFonts w:eastAsiaTheme="minorEastAsia"/>
          <w:noProof/>
          <w:lang w:eastAsia="zh-CN"/>
        </w:rPr>
        <w:drawing>
          <wp:inline distT="0" distB="0" distL="0" distR="0" wp14:anchorId="51A92E9D" wp14:editId="18D8AE4F">
            <wp:extent cx="4880408" cy="4806731"/>
            <wp:effectExtent l="0" t="0" r="0" b="0"/>
            <wp:docPr id="199503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2894" cy="4819029"/>
                    </a:xfrm>
                    <a:prstGeom prst="rect">
                      <a:avLst/>
                    </a:prstGeom>
                    <a:noFill/>
                    <a:ln>
                      <a:noFill/>
                    </a:ln>
                  </pic:spPr>
                </pic:pic>
              </a:graphicData>
            </a:graphic>
          </wp:inline>
        </w:drawing>
      </w:r>
    </w:p>
    <w:p w14:paraId="3A1FC1EC" w14:textId="77777777" w:rsidR="0071054D" w:rsidRPr="00511D7A" w:rsidRDefault="0071054D" w:rsidP="0071054D">
      <w:pPr>
        <w:pStyle w:val="MDPI51figurecaption"/>
        <w:jc w:val="both"/>
        <w:rPr>
          <w:lang w:val="en-NZ"/>
        </w:rPr>
      </w:pPr>
      <w:commentRangeStart w:id="22"/>
      <w:commentRangeStart w:id="23"/>
      <w:r w:rsidRPr="0071054D">
        <w:rPr>
          <w:b/>
          <w:bCs/>
          <w:highlight w:val="yellow"/>
          <w:lang w:val="en-NZ"/>
        </w:rPr>
        <w:t>Figure 4</w:t>
      </w:r>
      <w:commentRangeEnd w:id="22"/>
      <w:r>
        <w:rPr>
          <w:rStyle w:val="CommentReference"/>
          <w:rFonts w:eastAsia="SimSun"/>
          <w:noProof/>
          <w:lang w:eastAsia="zh-CN" w:bidi="ar-SA"/>
          <w14:ligatures w14:val="none"/>
        </w:rPr>
        <w:commentReference w:id="22"/>
      </w:r>
      <w:commentRangeEnd w:id="23"/>
      <w:r w:rsidR="00B378FA">
        <w:rPr>
          <w:rStyle w:val="CommentReference"/>
          <w:rFonts w:eastAsia="SimSun"/>
          <w:noProof/>
          <w:lang w:eastAsia="zh-CN" w:bidi="ar-SA"/>
          <w14:ligatures w14:val="none"/>
        </w:rPr>
        <w:commentReference w:id="23"/>
      </w:r>
      <w:r w:rsidRPr="000949D7">
        <w:rPr>
          <w:b/>
          <w:bCs/>
          <w:lang w:val="en-NZ"/>
        </w:rPr>
        <w:t xml:space="preserve">. </w:t>
      </w:r>
      <w:commentRangeStart w:id="24"/>
      <w:commentRangeStart w:id="25"/>
      <w:r w:rsidRPr="00424885">
        <w:rPr>
          <w:highlight w:val="yellow"/>
          <w:lang w:val="en-NZ"/>
        </w:rPr>
        <w:t>Modifi</w:t>
      </w:r>
      <w:commentRangeEnd w:id="24"/>
      <w:r>
        <w:rPr>
          <w:rStyle w:val="CommentReference"/>
          <w:rFonts w:eastAsia="SimSun"/>
          <w:noProof/>
          <w:lang w:eastAsia="zh-CN" w:bidi="ar-SA"/>
          <w14:ligatures w14:val="none"/>
        </w:rPr>
        <w:commentReference w:id="24"/>
      </w:r>
      <w:commentRangeEnd w:id="25"/>
      <w:r w:rsidR="00B378FA">
        <w:rPr>
          <w:rStyle w:val="CommentReference"/>
          <w:rFonts w:eastAsia="SimSun"/>
          <w:noProof/>
          <w:lang w:eastAsia="zh-CN" w:bidi="ar-SA"/>
          <w14:ligatures w14:val="none"/>
        </w:rPr>
        <w:commentReference w:id="25"/>
      </w:r>
      <w:r w:rsidRPr="00511D7A">
        <w:rPr>
          <w:lang w:val="en-NZ"/>
        </w:rPr>
        <w:t xml:space="preserve">ed YOLOv11 architecture for small object detection. The large object detection layer is removed, and a </w:t>
      </w:r>
      <w:r>
        <w:rPr>
          <w:lang w:val="en-NZ"/>
        </w:rPr>
        <w:t>Custom</w:t>
      </w:r>
      <w:r w:rsidRPr="00511D7A">
        <w:rPr>
          <w:lang w:val="en-NZ"/>
        </w:rPr>
        <w:t xml:space="preserve"> </w:t>
      </w:r>
      <w:proofErr w:type="spellStart"/>
      <w:r w:rsidRPr="00B378FA">
        <w:rPr>
          <w:i/>
          <w:iCs/>
          <w:lang w:val="en-NZ"/>
        </w:rPr>
        <w:t>ResConv</w:t>
      </w:r>
      <w:proofErr w:type="spellEnd"/>
      <w:r w:rsidRPr="00511D7A">
        <w:rPr>
          <w:lang w:val="en-NZ"/>
        </w:rPr>
        <w:t xml:space="preserve"> layer is added to enhance detection performance for small, fast-moving objects like the table tennis ball.</w:t>
      </w:r>
    </w:p>
    <w:p w14:paraId="7E75BFAC" w14:textId="75DF6981" w:rsidR="00F535A9" w:rsidRPr="000949D7" w:rsidRDefault="000949D7" w:rsidP="000949D7">
      <w:pPr>
        <w:pStyle w:val="MDPI22heading2"/>
        <w:spacing w:before="240"/>
      </w:pPr>
      <w:bookmarkStart w:id="26" w:name="_Hlk185095720"/>
      <w:r w:rsidRPr="000949D7">
        <w:lastRenderedPageBreak/>
        <w:t xml:space="preserve">2.5. </w:t>
      </w:r>
      <w:commentRangeStart w:id="27"/>
      <w:commentRangeStart w:id="28"/>
      <w:r w:rsidR="00F535A9" w:rsidRPr="00CB63DB">
        <w:rPr>
          <w:highlight w:val="yellow"/>
        </w:rPr>
        <w:t>Ball Tracking</w:t>
      </w:r>
      <w:commentRangeEnd w:id="27"/>
      <w:r w:rsidR="00CB63DB">
        <w:rPr>
          <w:rStyle w:val="CommentReference"/>
          <w:rFonts w:eastAsia="SimSun"/>
          <w:i w:val="0"/>
          <w:snapToGrid/>
          <w:lang w:eastAsia="zh-CN" w:bidi="ar-SA"/>
          <w14:ligatures w14:val="none"/>
        </w:rPr>
        <w:commentReference w:id="27"/>
      </w:r>
      <w:commentRangeEnd w:id="28"/>
      <w:r w:rsidR="0036559C">
        <w:rPr>
          <w:rStyle w:val="CommentReference"/>
          <w:rFonts w:eastAsia="SimSun"/>
          <w:i w:val="0"/>
          <w:snapToGrid/>
          <w:lang w:eastAsia="zh-CN" w:bidi="ar-SA"/>
          <w14:ligatures w14:val="none"/>
        </w:rPr>
        <w:commentReference w:id="28"/>
      </w:r>
    </w:p>
    <w:bookmarkEnd w:id="26"/>
    <w:p w14:paraId="06471ADB" w14:textId="38F1484F" w:rsidR="00F535A9" w:rsidRPr="0071054D" w:rsidRDefault="00F535A9" w:rsidP="000949D7">
      <w:pPr>
        <w:pStyle w:val="MDPI31text"/>
        <w:rPr>
          <w:rFonts w:eastAsiaTheme="minorEastAsia"/>
          <w:spacing w:val="-2"/>
        </w:rPr>
      </w:pPr>
      <w:r w:rsidRPr="0071054D">
        <w:rPr>
          <w:rFonts w:eastAsiaTheme="minorEastAsia"/>
          <w:spacing w:val="-2"/>
        </w:rPr>
        <w:t>To ensure high-quality video capture suitable for accurate ball tracking, the cameras were configured with specific settings to minimize motion blur. High shutter speeds of 1/500</w:t>
      </w:r>
      <w:r w:rsidR="00904DBD" w:rsidRPr="0071054D">
        <w:rPr>
          <w:rFonts w:eastAsiaTheme="minorEastAsia"/>
          <w:spacing w:val="-2"/>
        </w:rPr>
        <w:t xml:space="preserve"> </w:t>
      </w:r>
      <w:r w:rsidRPr="0071054D">
        <w:rPr>
          <w:rFonts w:eastAsiaTheme="minorEastAsia"/>
          <w:spacing w:val="-2"/>
        </w:rPr>
        <w:t>s or faster were used during recording. These settings allowed us to capture sharp frames of the ball even during high-speed serves and smashes, where the ball can reach speeds of up to 20 m/s. This mitigation of motion blur ensured that the bal</w:t>
      </w:r>
      <w:r w:rsidR="006339F5" w:rsidRPr="0071054D">
        <w:rPr>
          <w:rFonts w:eastAsiaTheme="minorEastAsia"/>
          <w:spacing w:val="-2"/>
        </w:rPr>
        <w:t>l’</w:t>
      </w:r>
      <w:r w:rsidRPr="0071054D">
        <w:rPr>
          <w:rFonts w:eastAsiaTheme="minorEastAsia"/>
          <w:spacing w:val="-2"/>
        </w:rPr>
        <w:t>s position could be precisely detected in each frame, providing a reliable input for tracking algorithms.</w:t>
      </w:r>
    </w:p>
    <w:p w14:paraId="70DDF04A" w14:textId="77777777" w:rsidR="00F535A9" w:rsidRDefault="00F535A9" w:rsidP="000949D7">
      <w:pPr>
        <w:pStyle w:val="MDPI31text"/>
      </w:pPr>
      <w:proofErr w:type="spellStart"/>
      <w:r>
        <w:t>ByteTrack</w:t>
      </w:r>
      <w:proofErr w:type="spellEnd"/>
      <w:r>
        <w:t xml:space="preserve"> was employed to maintain the ball position across consecutive frames [</w:t>
      </w:r>
      <w:r>
        <w:rPr>
          <w:rFonts w:eastAsiaTheme="minorEastAsia" w:hint="eastAsia"/>
          <w:lang w:eastAsia="zh-CN"/>
        </w:rPr>
        <w:t>11</w:t>
      </w:r>
      <w:r>
        <w:t xml:space="preserve">]. </w:t>
      </w:r>
      <w:r>
        <w:rPr>
          <w:rFonts w:hint="eastAsia"/>
          <w:lang w:eastAsia="zh-CN"/>
        </w:rPr>
        <w:t>It</w:t>
      </w:r>
      <w:r>
        <w:t xml:space="preserve"> is designed to associate every detection box, including low-confidence ones, improving its ability to handle objects with varying detection scores</w:t>
      </w:r>
      <w:r>
        <w:rPr>
          <w:rFonts w:hint="eastAsia"/>
          <w:lang w:eastAsia="zh-CN"/>
        </w:rPr>
        <w:t>. T</w:t>
      </w:r>
      <w:r>
        <w:t>his method has gained prominence for its robustness in tracking objects in challenging scenarios.</w:t>
      </w:r>
    </w:p>
    <w:p w14:paraId="5318E487" w14:textId="405DA143" w:rsidR="00F535A9" w:rsidRDefault="00F535A9" w:rsidP="000949D7">
      <w:pPr>
        <w:pStyle w:val="MDPI31text"/>
        <w:rPr>
          <w:rFonts w:eastAsiaTheme="minorEastAsia"/>
          <w:spacing w:val="-4"/>
        </w:rPr>
      </w:pPr>
      <w:r w:rsidRPr="002A162E">
        <w:rPr>
          <w:spacing w:val="-4"/>
        </w:rPr>
        <w:t>Figure 5</w:t>
      </w:r>
      <w:r w:rsidRPr="002A162E">
        <w:rPr>
          <w:rFonts w:eastAsiaTheme="minorEastAsia" w:hint="eastAsia"/>
          <w:spacing w:val="-4"/>
        </w:rPr>
        <w:t xml:space="preserve"> </w:t>
      </w:r>
      <w:r w:rsidRPr="002A162E">
        <w:rPr>
          <w:rFonts w:eastAsiaTheme="minorEastAsia"/>
          <w:spacing w:val="-4"/>
        </w:rPr>
        <w:t xml:space="preserve">illustrates the basic workflow of </w:t>
      </w:r>
      <w:proofErr w:type="spellStart"/>
      <w:r w:rsidRPr="002A162E">
        <w:rPr>
          <w:rFonts w:eastAsiaTheme="minorEastAsia"/>
          <w:spacing w:val="-4"/>
        </w:rPr>
        <w:t>ByteTrack</w:t>
      </w:r>
      <w:proofErr w:type="spellEnd"/>
      <w:r w:rsidRPr="002A162E">
        <w:rPr>
          <w:rFonts w:eastAsiaTheme="minorEastAsia"/>
          <w:spacing w:val="-4"/>
        </w:rPr>
        <w:t xml:space="preserve"> in our system, where detection boxes are associated with existing tracks, and Kalman filtering helps maintain track consistency.</w:t>
      </w:r>
    </w:p>
    <w:p w14:paraId="22BC3AF1" w14:textId="77777777" w:rsidR="002A162E" w:rsidRDefault="002A162E" w:rsidP="002A162E">
      <w:pPr>
        <w:pStyle w:val="MDPI31text"/>
        <w:rPr>
          <w:rFonts w:eastAsiaTheme="minorEastAsia"/>
          <w:lang w:eastAsia="zh-CN"/>
        </w:rPr>
      </w:pPr>
      <w:r>
        <w:t>The background subtraction and optical flow methods [</w:t>
      </w:r>
      <w:r>
        <w:rPr>
          <w:rFonts w:eastAsiaTheme="minorEastAsia" w:hint="eastAsia"/>
          <w:lang w:eastAsia="zh-CN"/>
        </w:rPr>
        <w:t>12</w:t>
      </w:r>
      <w:r>
        <w:t>] based on the OpenCV platform provide a simpler alternative for motion detection</w:t>
      </w:r>
      <w:r>
        <w:rPr>
          <w:rFonts w:hint="eastAsia"/>
          <w:lang w:eastAsia="zh-CN"/>
        </w:rPr>
        <w:t>. However, they</w:t>
      </w:r>
      <w:r>
        <w:t xml:space="preserve"> are susceptible to noise from lighting changes or background changes, which can cause track fragmentation. We will compare </w:t>
      </w:r>
      <w:r>
        <w:rPr>
          <w:rFonts w:hint="eastAsia"/>
          <w:lang w:eastAsia="zh-CN"/>
        </w:rPr>
        <w:t>them</w:t>
      </w:r>
      <w:r>
        <w:t xml:space="preserve"> with </w:t>
      </w:r>
      <w:proofErr w:type="spellStart"/>
      <w:r>
        <w:t>ByteTrack</w:t>
      </w:r>
      <w:proofErr w:type="spellEnd"/>
      <w:r>
        <w:t>.</w:t>
      </w:r>
    </w:p>
    <w:p w14:paraId="4F36BEEB" w14:textId="1EAA2202" w:rsidR="00526353" w:rsidRPr="00526353" w:rsidRDefault="00526353" w:rsidP="00526353">
      <w:pPr>
        <w:pStyle w:val="MDPI31text"/>
        <w:ind w:left="2040" w:firstLine="510"/>
        <w:rPr>
          <w:rFonts w:eastAsiaTheme="minorEastAsia"/>
          <w:lang w:eastAsia="zh-CN"/>
        </w:rPr>
      </w:pPr>
      <w:r>
        <w:rPr>
          <w:noProof/>
        </w:rPr>
        <w:drawing>
          <wp:inline distT="0" distB="0" distL="0" distR="0" wp14:anchorId="7FE77B04" wp14:editId="305974A7">
            <wp:extent cx="4661777" cy="2057400"/>
            <wp:effectExtent l="0" t="0" r="5715" b="0"/>
            <wp:docPr id="13767380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8058" name="Picture 1" descr="A diagram of a diagram&#10;&#10;Description automatically generated"/>
                    <pic:cNvPicPr/>
                  </pic:nvPicPr>
                  <pic:blipFill>
                    <a:blip r:embed="rId15"/>
                    <a:stretch>
                      <a:fillRect/>
                    </a:stretch>
                  </pic:blipFill>
                  <pic:spPr>
                    <a:xfrm>
                      <a:off x="0" y="0"/>
                      <a:ext cx="4681423" cy="2066070"/>
                    </a:xfrm>
                    <a:prstGeom prst="rect">
                      <a:avLst/>
                    </a:prstGeom>
                  </pic:spPr>
                </pic:pic>
              </a:graphicData>
            </a:graphic>
          </wp:inline>
        </w:drawing>
      </w:r>
    </w:p>
    <w:p w14:paraId="40EFF49A" w14:textId="77777777" w:rsidR="00BB6FBC" w:rsidRPr="00511D7A" w:rsidRDefault="00BB6FBC" w:rsidP="00BB6FBC">
      <w:pPr>
        <w:pStyle w:val="MDPI51figurecaption"/>
        <w:jc w:val="both"/>
      </w:pPr>
      <w:commentRangeStart w:id="29"/>
      <w:commentRangeStart w:id="30"/>
      <w:r w:rsidRPr="000949D7">
        <w:rPr>
          <w:b/>
          <w:bCs/>
        </w:rPr>
        <w:t>Figu</w:t>
      </w:r>
      <w:commentRangeStart w:id="31"/>
      <w:commentRangeStart w:id="32"/>
      <w:r w:rsidRPr="00BB6FBC">
        <w:rPr>
          <w:b/>
          <w:bCs/>
          <w:highlight w:val="yellow"/>
        </w:rPr>
        <w:t xml:space="preserve">re 5. </w:t>
      </w:r>
      <w:commentRangeEnd w:id="29"/>
      <w:r w:rsidR="0070776F">
        <w:rPr>
          <w:rStyle w:val="CommentReference"/>
          <w:rFonts w:eastAsia="SimSun"/>
          <w:noProof/>
          <w:lang w:eastAsia="zh-CN" w:bidi="ar-SA"/>
          <w14:ligatures w14:val="none"/>
        </w:rPr>
        <w:commentReference w:id="29"/>
      </w:r>
      <w:commentRangeEnd w:id="30"/>
      <w:r w:rsidR="00526353">
        <w:rPr>
          <w:rStyle w:val="CommentReference"/>
          <w:rFonts w:eastAsia="SimSun"/>
          <w:noProof/>
          <w:lang w:eastAsia="zh-CN" w:bidi="ar-SA"/>
          <w14:ligatures w14:val="none"/>
        </w:rPr>
        <w:commentReference w:id="30"/>
      </w:r>
      <w:proofErr w:type="spellStart"/>
      <w:r w:rsidRPr="00BB6FBC">
        <w:rPr>
          <w:highlight w:val="yellow"/>
        </w:rPr>
        <w:t>ByteTrac</w:t>
      </w:r>
      <w:commentRangeEnd w:id="31"/>
      <w:r>
        <w:rPr>
          <w:rStyle w:val="CommentReference"/>
          <w:rFonts w:eastAsia="SimSun"/>
          <w:noProof/>
          <w:lang w:eastAsia="zh-CN" w:bidi="ar-SA"/>
          <w14:ligatures w14:val="none"/>
        </w:rPr>
        <w:commentReference w:id="31"/>
      </w:r>
      <w:commentRangeEnd w:id="32"/>
      <w:r w:rsidR="0036559C">
        <w:rPr>
          <w:rStyle w:val="CommentReference"/>
          <w:rFonts w:eastAsia="SimSun"/>
          <w:noProof/>
          <w:lang w:eastAsia="zh-CN" w:bidi="ar-SA"/>
          <w14:ligatures w14:val="none"/>
        </w:rPr>
        <w:commentReference w:id="32"/>
      </w:r>
      <w:r w:rsidRPr="00511D7A">
        <w:t>k</w:t>
      </w:r>
      <w:proofErr w:type="spellEnd"/>
      <w:r w:rsidRPr="00511D7A">
        <w:t xml:space="preserve"> Framework for Table Tennis Ball Tracking</w:t>
      </w:r>
      <w:r>
        <w:t xml:space="preserve"> </w:t>
      </w:r>
      <w:r w:rsidRPr="00511D7A">
        <w:t>starting from detection boxes output by YOLO. 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p>
    <w:p w14:paraId="196EBEC2" w14:textId="7D51047F" w:rsidR="00F535A9" w:rsidRPr="000949D7" w:rsidRDefault="000949D7" w:rsidP="000949D7">
      <w:pPr>
        <w:pStyle w:val="MDPI22heading2"/>
        <w:spacing w:before="240"/>
        <w:rPr>
          <w:rFonts w:eastAsia="SimSun"/>
          <w:bCs/>
          <w:iCs/>
          <w:snapToGrid/>
          <w:lang w:val="en-NZ"/>
        </w:rPr>
      </w:pPr>
      <w:r w:rsidRPr="000949D7">
        <w:rPr>
          <w:rFonts w:eastAsiaTheme="minorEastAsia"/>
        </w:rPr>
        <w:t xml:space="preserve">2.6. </w:t>
      </w:r>
      <w:r w:rsidR="00F535A9" w:rsidRPr="000949D7">
        <w:t>Video Segmentation</w:t>
      </w:r>
    </w:p>
    <w:p w14:paraId="4898EA39" w14:textId="59B9715D" w:rsidR="00F535A9" w:rsidRDefault="00F535A9" w:rsidP="000949D7">
      <w:pPr>
        <w:pStyle w:val="MDPI31text"/>
      </w:pPr>
      <w:r>
        <w:t>The precise 3D trajectory of a table tennis ball, including its spatial coordinates and temporal sequence, is employed as the primary cue for segmenting video. The trajectory spans the entire serve action, from th</w:t>
      </w:r>
      <w:r w:rsidRPr="006A6F40">
        <w:t>e bal</w:t>
      </w:r>
      <w:r w:rsidR="006339F5" w:rsidRPr="006A6F40">
        <w:t>l’</w:t>
      </w:r>
      <w:r w:rsidRPr="006A6F40">
        <w:t>s app</w:t>
      </w:r>
      <w:r>
        <w:t>earance to departure from the table. This approach significantly simplifies video segmentation in the context of table tennis serves, eliminating the need for multi-stream models.</w:t>
      </w:r>
    </w:p>
    <w:p w14:paraId="2D5E6D11" w14:textId="5E7B442B" w:rsidR="00F535A9" w:rsidRPr="0071054D" w:rsidRDefault="00F535A9" w:rsidP="000949D7">
      <w:pPr>
        <w:pStyle w:val="MDPI31text"/>
        <w:rPr>
          <w:spacing w:val="-2"/>
        </w:rPr>
      </w:pPr>
      <w:r w:rsidRPr="0071054D">
        <w:rPr>
          <w:spacing w:val="-2"/>
        </w:rPr>
        <w:t xml:space="preserve">Unlike recent methods that heavily rely on player pose estimation and multi-stream architectures integrating RGB data, optical flow, and player positioning (as seen in table tennis and tennis research) </w:t>
      </w:r>
      <w:r w:rsidR="006339F5" w:rsidRPr="0071054D">
        <w:rPr>
          <w:spacing w:val="-2"/>
        </w:rPr>
        <w:t>[13–16</w:t>
      </w:r>
      <w:r w:rsidRPr="0071054D">
        <w:rPr>
          <w:spacing w:val="-2"/>
        </w:rPr>
        <w:t>], the focus of this paper is exclusively on the ball 3D trajectory. The calibrated 3D coordinates of the ball provide sufficient information to isolate serve sequences without relying on additional data streams or complex model architectures.</w:t>
      </w:r>
    </w:p>
    <w:p w14:paraId="1A8AEF48" w14:textId="771000E4" w:rsidR="00F535A9" w:rsidRPr="002A162E" w:rsidRDefault="00F535A9" w:rsidP="000949D7">
      <w:pPr>
        <w:pStyle w:val="MDPI31text"/>
        <w:rPr>
          <w:rFonts w:eastAsiaTheme="minorEastAsia"/>
          <w:spacing w:val="-4"/>
          <w:lang w:val="en-NZ" w:eastAsia="zh-CN"/>
        </w:rPr>
      </w:pPr>
      <w:r w:rsidRPr="002A162E">
        <w:rPr>
          <w:spacing w:val="-4"/>
        </w:rPr>
        <w:t>The s</w:t>
      </w:r>
      <w:r w:rsidRPr="002A162E">
        <w:rPr>
          <w:rFonts w:hint="eastAsia"/>
          <w:spacing w:val="-4"/>
          <w:lang w:eastAsia="zh-CN"/>
        </w:rPr>
        <w:t>traightforward segmentation process</w:t>
      </w:r>
      <w:r w:rsidRPr="002A162E">
        <w:rPr>
          <w:spacing w:val="-4"/>
        </w:rPr>
        <w:t xml:space="preserve"> relies on the spatial movement within the calibrated 3D space. A threshold </w:t>
      </w:r>
      <w:r w:rsidR="00904DBD" w:rsidRPr="002A162E">
        <w:rPr>
          <w:spacing w:val="-4"/>
        </w:rPr>
        <w:t>Y &gt; 0</w:t>
      </w:r>
      <w:r w:rsidRPr="002A162E">
        <w:rPr>
          <w:spacing w:val="-4"/>
        </w:rPr>
        <w:t>.5,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r w:rsidRPr="002A162E">
        <w:rPr>
          <w:rFonts w:eastAsiaTheme="minorEastAsia" w:hint="eastAsia"/>
          <w:spacing w:val="-4"/>
          <w:lang w:eastAsia="zh-CN"/>
        </w:rPr>
        <w:t xml:space="preserve"> </w:t>
      </w:r>
      <w:r w:rsidRPr="002A162E">
        <w:rPr>
          <w:rFonts w:eastAsiaTheme="minorEastAsia"/>
          <w:spacing w:val="-4"/>
          <w:lang w:eastAsia="zh-CN"/>
        </w:rPr>
        <w:t xml:space="preserve">Specifically, the Y-coordinate represents the ball’s </w:t>
      </w:r>
      <w:r w:rsidRPr="002A162E">
        <w:rPr>
          <w:rFonts w:eastAsiaTheme="minorEastAsia"/>
          <w:spacing w:val="-4"/>
          <w:lang w:eastAsia="zh-CN"/>
        </w:rPr>
        <w:lastRenderedPageBreak/>
        <w:t>position in the forward</w:t>
      </w:r>
      <w:r w:rsidR="00F47BE0" w:rsidRPr="002A162E">
        <w:rPr>
          <w:rFonts w:eastAsiaTheme="minorEastAsia"/>
          <w:spacing w:val="-4"/>
          <w:lang w:eastAsia="zh-CN"/>
        </w:rPr>
        <w:t>–</w:t>
      </w:r>
      <w:r w:rsidRPr="002A162E">
        <w:rPr>
          <w:rFonts w:eastAsiaTheme="minorEastAsia"/>
          <w:spacing w:val="-4"/>
          <w:lang w:eastAsia="zh-CN"/>
        </w:rPr>
        <w:t>backward direction relative to the table, with the baseline of the playe</w:t>
      </w:r>
      <w:r w:rsidR="006339F5" w:rsidRPr="002A162E">
        <w:rPr>
          <w:rFonts w:eastAsiaTheme="minorEastAsia"/>
          <w:spacing w:val="-4"/>
          <w:lang w:eastAsia="zh-CN"/>
        </w:rPr>
        <w:t>r’</w:t>
      </w:r>
      <w:r w:rsidRPr="002A162E">
        <w:rPr>
          <w:rFonts w:eastAsiaTheme="minorEastAsia"/>
          <w:spacing w:val="-4"/>
          <w:lang w:eastAsia="zh-CN"/>
        </w:rPr>
        <w:t>s side of the table set at Y = 0. The serve is considered complete when the ball crosses this threshold, marking the transition from the active serve motion to the post-serve phase.</w:t>
      </w:r>
    </w:p>
    <w:p w14:paraId="5F0A6948" w14:textId="0A2A84D5" w:rsidR="00F535A9" w:rsidRPr="000949D7" w:rsidRDefault="000949D7" w:rsidP="000949D7">
      <w:pPr>
        <w:pStyle w:val="MDPI22heading2"/>
        <w:spacing w:before="240"/>
      </w:pPr>
      <w:r w:rsidRPr="000949D7">
        <w:t xml:space="preserve">2.7. </w:t>
      </w:r>
      <w:commentRangeStart w:id="33"/>
      <w:commentRangeStart w:id="34"/>
      <w:r w:rsidR="00F535A9" w:rsidRPr="00CB63DB">
        <w:rPr>
          <w:highlight w:val="yellow"/>
        </w:rPr>
        <w:t>Transformer Model for Key Point Detecti</w:t>
      </w:r>
      <w:commentRangeEnd w:id="33"/>
      <w:r w:rsidR="00CB63DB">
        <w:rPr>
          <w:rStyle w:val="CommentReference"/>
          <w:rFonts w:eastAsia="SimSun"/>
          <w:i w:val="0"/>
          <w:snapToGrid/>
          <w:lang w:eastAsia="zh-CN" w:bidi="ar-SA"/>
          <w14:ligatures w14:val="none"/>
        </w:rPr>
        <w:commentReference w:id="33"/>
      </w:r>
      <w:commentRangeEnd w:id="34"/>
      <w:r w:rsidR="002C35E5">
        <w:rPr>
          <w:rStyle w:val="CommentReference"/>
          <w:rFonts w:eastAsia="SimSun"/>
          <w:i w:val="0"/>
          <w:snapToGrid/>
          <w:lang w:eastAsia="zh-CN" w:bidi="ar-SA"/>
          <w14:ligatures w14:val="none"/>
        </w:rPr>
        <w:commentReference w:id="34"/>
      </w:r>
      <w:r w:rsidR="00F535A9" w:rsidRPr="000949D7">
        <w:t>on</w:t>
      </w:r>
    </w:p>
    <w:p w14:paraId="2D75DDFA" w14:textId="3BFF2736" w:rsidR="00F535A9" w:rsidRDefault="00F535A9" w:rsidP="000949D7">
      <w:pPr>
        <w:pStyle w:val="MDPI31text"/>
        <w:rPr>
          <w:rFonts w:eastAsiaTheme="minorEastAsia"/>
          <w:lang w:eastAsia="zh-CN"/>
        </w:rPr>
      </w:pPr>
      <w:r>
        <w:t>A Transformer model was applied to analy</w:t>
      </w:r>
      <w:r>
        <w:rPr>
          <w:rFonts w:hint="eastAsia"/>
          <w:lang w:eastAsia="zh-CN"/>
        </w:rPr>
        <w:t>z</w:t>
      </w:r>
      <w:r>
        <w:t>e the 3D trajectory of a table tennis serve and identify key turning points, such as the throw, highest, and hit points. This approach leverages the Transformer’s attention mechanism</w:t>
      </w:r>
      <w:r>
        <w:rPr>
          <w:rFonts w:hint="eastAsia"/>
          <w:lang w:eastAsia="zh-CN"/>
        </w:rPr>
        <w:t xml:space="preserve"> </w:t>
      </w:r>
      <w:r>
        <w:t>[1</w:t>
      </w:r>
      <w:r>
        <w:rPr>
          <w:rFonts w:eastAsiaTheme="minorEastAsia" w:hint="eastAsia"/>
          <w:lang w:eastAsia="zh-CN"/>
        </w:rPr>
        <w:t>7</w:t>
      </w:r>
      <w:r>
        <w:t>], which excels in capturing dependencies in sequential data, making it highly effective for recognizing patterns in the ball movement over time. By learning from labeled trajectories, the model can accurately predict critical points within the serve sequence, thereby enhancing the ability of this model to detect fouls based on serve dynamics.</w:t>
      </w:r>
    </w:p>
    <w:p w14:paraId="0AF8717A" w14:textId="18EBC06A" w:rsidR="00F535A9" w:rsidRPr="00272FA1" w:rsidRDefault="00F535A9" w:rsidP="000949D7">
      <w:pPr>
        <w:pStyle w:val="MDPI31text"/>
        <w:rPr>
          <w:rFonts w:eastAsiaTheme="minorEastAsia"/>
        </w:rPr>
      </w:pPr>
      <w:r w:rsidRPr="00272FA1">
        <w:rPr>
          <w:rFonts w:eastAsiaTheme="minorEastAsia"/>
        </w:rPr>
        <w:t xml:space="preserve">The dataset used for training consists of labeled 3D trajectory data, specifically targeting key points in table tennis serves (throw point, highest point, and hit point). The data </w:t>
      </w:r>
      <w:r w:rsidR="00812DBE">
        <w:rPr>
          <w:rFonts w:eastAsiaTheme="minorEastAsia"/>
        </w:rPr>
        <w:t>were</w:t>
      </w:r>
      <w:r w:rsidR="00812DBE" w:rsidRPr="00272FA1">
        <w:rPr>
          <w:rFonts w:eastAsiaTheme="minorEastAsia"/>
        </w:rPr>
        <w:t xml:space="preserve"> </w:t>
      </w:r>
      <w:r w:rsidRPr="00272FA1">
        <w:rPr>
          <w:rFonts w:eastAsiaTheme="minorEastAsia"/>
        </w:rPr>
        <w:t xml:space="preserve">collected from a series of table tennis serves, and </w:t>
      </w:r>
      <w:r w:rsidR="00812DBE">
        <w:rPr>
          <w:rFonts w:eastAsiaTheme="minorEastAsia"/>
        </w:rPr>
        <w:t>they are</w:t>
      </w:r>
      <w:r w:rsidRPr="00272FA1">
        <w:rPr>
          <w:rFonts w:eastAsiaTheme="minorEastAsia"/>
        </w:rPr>
        <w:t xml:space="preserve"> structured in such a way that each trajectory consists of 3D coordinates (x, y, z) along with the corresponding frame indices. The dataset contains a total of 300 labeled serves, and it was split into 70% training, 15% validation, and 15% test sets. The training data </w:t>
      </w:r>
      <w:r w:rsidR="00812DBE">
        <w:rPr>
          <w:rFonts w:eastAsiaTheme="minorEastAsia"/>
        </w:rPr>
        <w:t>were</w:t>
      </w:r>
      <w:r w:rsidR="00812DBE" w:rsidRPr="00272FA1">
        <w:rPr>
          <w:rFonts w:eastAsiaTheme="minorEastAsia"/>
        </w:rPr>
        <w:t xml:space="preserve"> </w:t>
      </w:r>
      <w:r w:rsidRPr="00272FA1">
        <w:rPr>
          <w:rFonts w:eastAsiaTheme="minorEastAsia"/>
        </w:rPr>
        <w:t xml:space="preserve">used to update the model’s weights, the validation set was employed to tune hyperparameters, and the test data </w:t>
      </w:r>
      <w:r w:rsidR="00812DBE">
        <w:rPr>
          <w:rFonts w:eastAsiaTheme="minorEastAsia"/>
        </w:rPr>
        <w:t>were</w:t>
      </w:r>
      <w:r w:rsidR="00812DBE" w:rsidRPr="00272FA1">
        <w:rPr>
          <w:rFonts w:eastAsiaTheme="minorEastAsia"/>
        </w:rPr>
        <w:t xml:space="preserve"> </w:t>
      </w:r>
      <w:r w:rsidRPr="00272FA1">
        <w:rPr>
          <w:rFonts w:eastAsiaTheme="minorEastAsia"/>
        </w:rPr>
        <w:t>used to evaluate the mo</w:t>
      </w:r>
      <w:r w:rsidRPr="00270477">
        <w:rPr>
          <w:rFonts w:eastAsiaTheme="minorEastAsia"/>
        </w:rPr>
        <w:t>de</w:t>
      </w:r>
      <w:r w:rsidR="006339F5" w:rsidRPr="00270477">
        <w:rPr>
          <w:rFonts w:eastAsiaTheme="minorEastAsia"/>
        </w:rPr>
        <w:t>l’</w:t>
      </w:r>
      <w:r w:rsidRPr="00270477">
        <w:rPr>
          <w:rFonts w:eastAsiaTheme="minorEastAsia"/>
        </w:rPr>
        <w:t>s perform</w:t>
      </w:r>
      <w:r w:rsidRPr="00272FA1">
        <w:rPr>
          <w:rFonts w:eastAsiaTheme="minorEastAsia"/>
        </w:rPr>
        <w:t>ance. The dataset includes serves from 3 different individuals with varied serve styles, ensuring that the model generalizes well across different scenarios.</w:t>
      </w:r>
    </w:p>
    <w:p w14:paraId="68A78F33" w14:textId="77777777" w:rsidR="00F535A9" w:rsidRDefault="00F535A9" w:rsidP="000949D7">
      <w:pPr>
        <w:pStyle w:val="MDPI31text"/>
        <w:rPr>
          <w:rFonts w:eastAsiaTheme="minorEastAsia"/>
        </w:rPr>
      </w:pPr>
      <w:r w:rsidRPr="00272FA1">
        <w:rPr>
          <w:rFonts w:eastAsiaTheme="minorEastAsia"/>
        </w:rPr>
        <w:t xml:space="preserve">Training was conducted with a batch size of 1, as each sample is a sequence of varying lengths depending on the serve. The model was trained for 100 epochs, utilizing </w:t>
      </w:r>
      <w:proofErr w:type="spellStart"/>
      <w:r w:rsidRPr="00272FA1">
        <w:rPr>
          <w:rFonts w:eastAsiaTheme="minorEastAsia"/>
        </w:rPr>
        <w:t>CrossEntropyLoss</w:t>
      </w:r>
      <w:proofErr w:type="spellEnd"/>
      <w:r w:rsidRPr="00272FA1">
        <w:rPr>
          <w:rFonts w:eastAsiaTheme="minorEastAsia"/>
        </w:rPr>
        <w:t xml:space="preserve"> for classification of the key points. Adam optimizer was employed with a learning rate of 0.001. These details provide a clearer understanding of the training setup and the dataset used.</w:t>
      </w:r>
    </w:p>
    <w:p w14:paraId="0ED2E445" w14:textId="3D64DB38" w:rsidR="00F535A9" w:rsidRPr="00C127AC" w:rsidRDefault="00F535A9" w:rsidP="000949D7">
      <w:pPr>
        <w:pStyle w:val="MDPI31text"/>
        <w:rPr>
          <w:rFonts w:eastAsiaTheme="minorEastAsia"/>
        </w:rPr>
      </w:pPr>
      <w:r w:rsidRPr="00C127AC">
        <w:rPr>
          <w:rFonts w:eastAsiaTheme="minorEastAsia"/>
        </w:rPr>
        <w:t>The Transformer architecture has been widely used for modeling sequential data, particularly in natural language processing (NLP) tasks (</w:t>
      </w:r>
      <w:commentRangeStart w:id="35"/>
      <w:commentRangeStart w:id="36"/>
      <w:r w:rsidRPr="0071054D">
        <w:rPr>
          <w:rFonts w:eastAsiaTheme="minorEastAsia"/>
          <w:highlight w:val="yellow"/>
        </w:rPr>
        <w:t>Vaswani et al., 2017</w:t>
      </w:r>
      <w:commentRangeEnd w:id="35"/>
      <w:r w:rsidR="0071054D">
        <w:rPr>
          <w:rStyle w:val="CommentReference"/>
          <w:rFonts w:eastAsia="SimSun"/>
          <w:noProof/>
          <w:snapToGrid/>
          <w:lang w:eastAsia="zh-CN" w:bidi="ar-SA"/>
          <w14:ligatures w14:val="none"/>
        </w:rPr>
        <w:commentReference w:id="35"/>
      </w:r>
      <w:commentRangeEnd w:id="36"/>
      <w:r w:rsidR="002C35E5">
        <w:rPr>
          <w:rStyle w:val="CommentReference"/>
          <w:rFonts w:eastAsia="SimSun"/>
          <w:noProof/>
          <w:snapToGrid/>
          <w:lang w:eastAsia="zh-CN" w:bidi="ar-SA"/>
          <w14:ligatures w14:val="none"/>
        </w:rPr>
        <w:commentReference w:id="36"/>
      </w:r>
      <w:r w:rsidRPr="00C127AC">
        <w:rPr>
          <w:rFonts w:eastAsiaTheme="minorEastAsia"/>
        </w:rPr>
        <w:t>)</w:t>
      </w:r>
      <w:r w:rsidR="00526353">
        <w:rPr>
          <w:rFonts w:eastAsiaTheme="minorEastAsia" w:hint="eastAsia"/>
          <w:lang w:eastAsia="zh-CN"/>
        </w:rPr>
        <w:t>[1</w:t>
      </w:r>
      <w:r w:rsidR="009E2468">
        <w:rPr>
          <w:rFonts w:eastAsiaTheme="minorEastAsia" w:hint="eastAsia"/>
          <w:lang w:eastAsia="zh-CN"/>
        </w:rPr>
        <w:t>7</w:t>
      </w:r>
      <w:r w:rsidR="00526353">
        <w:rPr>
          <w:rFonts w:eastAsiaTheme="minorEastAsia" w:hint="eastAsia"/>
          <w:lang w:eastAsia="zh-CN"/>
        </w:rPr>
        <w:t>]</w:t>
      </w:r>
      <w:r w:rsidRPr="00C127AC">
        <w:rPr>
          <w:rFonts w:eastAsiaTheme="minorEastAsia"/>
        </w:rPr>
        <w:t xml:space="preserve">. For this study, we employed a modified version of the Transformer architecture, known as the </w:t>
      </w:r>
      <w:proofErr w:type="spellStart"/>
      <w:r w:rsidRPr="00C127AC">
        <w:rPr>
          <w:rFonts w:eastAsiaTheme="minorEastAsia"/>
        </w:rPr>
        <w:t>TrajectoryTransformer</w:t>
      </w:r>
      <w:proofErr w:type="spellEnd"/>
      <w:r w:rsidRPr="00C127AC">
        <w:rPr>
          <w:rFonts w:eastAsiaTheme="minorEastAsia"/>
        </w:rPr>
        <w:t>, designed specifically for trajectory prediction. Unlike typical NLP tasks, where the input consists of word embeddings, our model processes sequential data consisting of 3D trajectory points (x, y, z) and the corresponding frame index. The input to the model was thus updated to 4 dimensions (3D coordinates + frame index).</w:t>
      </w:r>
    </w:p>
    <w:p w14:paraId="5149BC21" w14:textId="0C43AA23" w:rsidR="00F535A9" w:rsidRPr="006A7A76" w:rsidRDefault="00F535A9" w:rsidP="000949D7">
      <w:pPr>
        <w:pStyle w:val="MDPI31text"/>
        <w:rPr>
          <w:rFonts w:eastAsiaTheme="minorEastAsia"/>
        </w:rPr>
      </w:pPr>
      <w:r w:rsidRPr="00C127AC">
        <w:rPr>
          <w:rFonts w:eastAsiaTheme="minorEastAsia"/>
        </w:rPr>
        <w:t>Our approach is similar to those used in time-series prediction tasks, where Transformer models have been adapted to forecast sequential patterns in various domains, such as human motion prediction (</w:t>
      </w:r>
      <w:r w:rsidRPr="0071054D">
        <w:rPr>
          <w:rFonts w:eastAsiaTheme="minorEastAsia"/>
          <w:highlight w:val="yellow"/>
        </w:rPr>
        <w:t xml:space="preserve">Zhang et al., </w:t>
      </w:r>
      <w:proofErr w:type="gramStart"/>
      <w:r w:rsidRPr="0071054D">
        <w:rPr>
          <w:rFonts w:eastAsiaTheme="minorEastAsia"/>
          <w:highlight w:val="yellow"/>
        </w:rPr>
        <w:t>2021</w:t>
      </w:r>
      <w:r w:rsidRPr="00C127AC">
        <w:rPr>
          <w:rFonts w:eastAsiaTheme="minorEastAsia"/>
        </w:rPr>
        <w:t>)</w:t>
      </w:r>
      <w:r w:rsidR="001479F1">
        <w:rPr>
          <w:rFonts w:eastAsiaTheme="minorEastAsia" w:hint="eastAsia"/>
          <w:lang w:eastAsia="zh-CN"/>
        </w:rPr>
        <w:t>[</w:t>
      </w:r>
      <w:proofErr w:type="gramEnd"/>
      <w:r w:rsidR="001479F1">
        <w:rPr>
          <w:rFonts w:eastAsiaTheme="minorEastAsia" w:hint="eastAsia"/>
          <w:lang w:eastAsia="zh-CN"/>
        </w:rPr>
        <w:t>16]</w:t>
      </w:r>
      <w:r w:rsidRPr="00C127AC">
        <w:rPr>
          <w:rFonts w:eastAsiaTheme="minorEastAsia"/>
        </w:rPr>
        <w:t xml:space="preserve"> and ball trajectory forecasting in sports analytics (</w:t>
      </w:r>
      <w:r w:rsidRPr="0071054D">
        <w:rPr>
          <w:rFonts w:eastAsiaTheme="minorEastAsia"/>
          <w:highlight w:val="yellow"/>
        </w:rPr>
        <w:t>Li et al., 2020</w:t>
      </w:r>
      <w:r w:rsidRPr="00C127AC">
        <w:rPr>
          <w:rFonts w:eastAsiaTheme="minorEastAsia"/>
        </w:rPr>
        <w:t>)</w:t>
      </w:r>
      <w:r w:rsidR="008578E4">
        <w:rPr>
          <w:rFonts w:eastAsiaTheme="minorEastAsia" w:hint="eastAsia"/>
          <w:lang w:eastAsia="zh-CN"/>
        </w:rPr>
        <w:t>[</w:t>
      </w:r>
      <w:r w:rsidR="001479F1">
        <w:rPr>
          <w:rFonts w:eastAsiaTheme="minorEastAsia" w:hint="eastAsia"/>
          <w:lang w:eastAsia="zh-CN"/>
        </w:rPr>
        <w:t>3</w:t>
      </w:r>
      <w:r w:rsidR="008578E4">
        <w:rPr>
          <w:rFonts w:eastAsiaTheme="minorEastAsia" w:hint="eastAsia"/>
          <w:lang w:eastAsia="zh-CN"/>
        </w:rPr>
        <w:t>]</w:t>
      </w:r>
      <w:r w:rsidRPr="00C127AC">
        <w:rPr>
          <w:rFonts w:eastAsiaTheme="minorEastAsia"/>
        </w:rPr>
        <w:t>. In particular, our model reduces the depth and complexity of the Transformer to improve efficiency for the real-time analysis of sports trajectories, using two encoder layers and four attention heads, which are optimal for our specific task.</w:t>
      </w:r>
    </w:p>
    <w:p w14:paraId="68D73CEE" w14:textId="77777777" w:rsidR="00F535A9" w:rsidRDefault="00F535A9" w:rsidP="000949D7">
      <w:pPr>
        <w:pStyle w:val="MDPI31text"/>
      </w:pPr>
      <w:r>
        <w:t xml:space="preserve">As shown in Figure 6,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t>
      </w:r>
      <w:r>
        <w:rPr>
          <w:rFonts w:hint="eastAsia"/>
          <w:lang w:eastAsia="zh-CN"/>
        </w:rPr>
        <w:t>precisely</w:t>
      </w:r>
      <w:r>
        <w:t>.</w:t>
      </w:r>
    </w:p>
    <w:p w14:paraId="5548B612" w14:textId="77777777" w:rsidR="00BB6FBC" w:rsidRDefault="00BB6FBC" w:rsidP="00BB6FBC">
      <w:pPr>
        <w:pStyle w:val="MDPI52figure"/>
        <w:ind w:left="2608"/>
        <w:jc w:val="left"/>
      </w:pPr>
      <w:r>
        <w:rPr>
          <w:noProof/>
        </w:rPr>
        <w:lastRenderedPageBreak/>
        <w:drawing>
          <wp:inline distT="0" distB="0" distL="0" distR="0" wp14:anchorId="31146DD6" wp14:editId="77C6803B">
            <wp:extent cx="4954079" cy="1845591"/>
            <wp:effectExtent l="0" t="0" r="0" b="2540"/>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6"/>
                    <a:stretch>
                      <a:fillRect/>
                    </a:stretch>
                  </pic:blipFill>
                  <pic:spPr>
                    <a:xfrm>
                      <a:off x="0" y="0"/>
                      <a:ext cx="4986660" cy="1857729"/>
                    </a:xfrm>
                    <a:prstGeom prst="rect">
                      <a:avLst/>
                    </a:prstGeom>
                  </pic:spPr>
                </pic:pic>
              </a:graphicData>
            </a:graphic>
          </wp:inline>
        </w:drawing>
      </w:r>
    </w:p>
    <w:p w14:paraId="617DC5A6" w14:textId="77777777" w:rsidR="00BB6FBC" w:rsidRPr="00511D7A" w:rsidRDefault="00BB6FBC" w:rsidP="00BB6FBC">
      <w:pPr>
        <w:pStyle w:val="MDPI51figurecaption"/>
        <w:jc w:val="both"/>
      </w:pPr>
      <w:r w:rsidRPr="000949D7">
        <w:rPr>
          <w:b/>
          <w:bCs/>
        </w:rPr>
        <w:t xml:space="preserve">Figure 6. </w:t>
      </w:r>
      <w:r w:rsidRPr="00511D7A">
        <w:t>The left panel shows the trajectory path, while the right panel highlights the annotated turning points (throw point, highest point, and hit point). The</w:t>
      </w:r>
      <w:r>
        <w:t xml:space="preserve"> </w:t>
      </w:r>
      <w:r w:rsidRPr="00511D7A">
        <w:t>Transformer model outlines its components, such as multi-head attention, which enables it to process the trajectory data and extract key turning points.</w:t>
      </w:r>
    </w:p>
    <w:p w14:paraId="24497817" w14:textId="10B72159" w:rsidR="00F535A9" w:rsidRPr="002A162E" w:rsidRDefault="00F535A9" w:rsidP="000949D7">
      <w:pPr>
        <w:pStyle w:val="MDPI31text"/>
        <w:rPr>
          <w:spacing w:val="-2"/>
        </w:rPr>
      </w:pPr>
      <w:r w:rsidRPr="002A162E">
        <w:rPr>
          <w:spacing w:val="-2"/>
        </w:rPr>
        <w:t xml:space="preserve">Like </w:t>
      </w:r>
      <w:proofErr w:type="spellStart"/>
      <w:r w:rsidR="0012343A" w:rsidRPr="002A162E">
        <w:rPr>
          <w:spacing w:val="-2"/>
        </w:rPr>
        <w:t>spatio</w:t>
      </w:r>
      <w:proofErr w:type="spellEnd"/>
      <w:r w:rsidR="0012343A" w:rsidRPr="002A162E">
        <w:rPr>
          <w:spacing w:val="-2"/>
        </w:rPr>
        <w:t xml:space="preserve">-temporal </w:t>
      </w:r>
      <w:r w:rsidRPr="002A162E">
        <w:rPr>
          <w:spacing w:val="-2"/>
        </w:rPr>
        <w:t xml:space="preserve">Transformer </w:t>
      </w:r>
      <w:r w:rsidR="0012343A" w:rsidRPr="002A162E">
        <w:rPr>
          <w:spacing w:val="-2"/>
        </w:rPr>
        <w:t xml:space="preserve">networks </w:t>
      </w:r>
      <w:r w:rsidRPr="002A162E">
        <w:rPr>
          <w:spacing w:val="-2"/>
        </w:rPr>
        <w:t>(S2TNet</w:t>
      </w:r>
      <w:r w:rsidR="0012343A" w:rsidRPr="002A162E">
        <w:rPr>
          <w:spacing w:val="-2"/>
        </w:rPr>
        <w:t>s</w:t>
      </w:r>
      <w:r w:rsidRPr="002A162E">
        <w:rPr>
          <w:spacing w:val="-2"/>
        </w:rPr>
        <w:t xml:space="preserve">) and the Trajectory Unified Transformer </w:t>
      </w:r>
      <w:r w:rsidR="006339F5" w:rsidRPr="002A162E">
        <w:rPr>
          <w:spacing w:val="-2"/>
        </w:rPr>
        <w:t>[18–20</w:t>
      </w:r>
      <w:r w:rsidRPr="002A162E">
        <w:rPr>
          <w:spacing w:val="-2"/>
        </w:rPr>
        <w:t>],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3190C6F9" w14:textId="0501C07E" w:rsidR="00F535A9" w:rsidRPr="000949D7" w:rsidRDefault="000949D7" w:rsidP="000949D7">
      <w:pPr>
        <w:pStyle w:val="MDPI22heading2"/>
        <w:spacing w:before="240"/>
      </w:pPr>
      <w:r w:rsidRPr="000949D7">
        <w:t xml:space="preserve">2.8. </w:t>
      </w:r>
      <w:r w:rsidR="00F535A9" w:rsidRPr="000949D7">
        <w:t>Rule-Based Foul Detection</w:t>
      </w:r>
    </w:p>
    <w:p w14:paraId="1A2E1647" w14:textId="77777777" w:rsidR="00F535A9" w:rsidRDefault="00F535A9" w:rsidP="000949D7">
      <w:pPr>
        <w:pStyle w:val="MDPI31text"/>
      </w:pPr>
      <w:r>
        <w:t>A set of rule-based criteria is employed to determine whether a serve violates table tennis regulations. These criteria are designed to assess various aspects of the serve and provide objective data to assist referees in evaluating serve compliance</w:t>
      </w:r>
      <w:r>
        <w:rPr>
          <w:rFonts w:hint="eastAsia"/>
          <w:lang w:eastAsia="zh-CN"/>
        </w:rPr>
        <w:t xml:space="preserve"> </w:t>
      </w:r>
      <w:r>
        <w:t>[</w:t>
      </w:r>
      <w:r>
        <w:rPr>
          <w:rFonts w:eastAsiaTheme="minorEastAsia" w:hint="eastAsia"/>
          <w:lang w:eastAsia="zh-CN"/>
        </w:rPr>
        <w:t>21</w:t>
      </w:r>
      <w:r>
        <w:t>].</w:t>
      </w:r>
    </w:p>
    <w:p w14:paraId="751950C5" w14:textId="77777777" w:rsidR="00F535A9" w:rsidRDefault="00F535A9" w:rsidP="000949D7">
      <w:pPr>
        <w:pStyle w:val="MDPI52figure"/>
        <w:ind w:left="2608"/>
        <w:jc w:val="left"/>
      </w:pPr>
      <w:r>
        <w:rPr>
          <w:noProof/>
        </w:rPr>
        <w:drawing>
          <wp:inline distT="0" distB="0" distL="0" distR="0" wp14:anchorId="7EDFC7D3" wp14:editId="6A01EE33">
            <wp:extent cx="4873538" cy="2378562"/>
            <wp:effectExtent l="0" t="0" r="3810" b="3175"/>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17"/>
                    <a:stretch>
                      <a:fillRect/>
                    </a:stretch>
                  </pic:blipFill>
                  <pic:spPr>
                    <a:xfrm>
                      <a:off x="0" y="0"/>
                      <a:ext cx="4900098" cy="2391525"/>
                    </a:xfrm>
                    <a:prstGeom prst="rect">
                      <a:avLst/>
                    </a:prstGeom>
                  </pic:spPr>
                </pic:pic>
              </a:graphicData>
            </a:graphic>
          </wp:inline>
        </w:drawing>
      </w:r>
    </w:p>
    <w:p w14:paraId="673C917F" w14:textId="239BF2A0" w:rsidR="00F535A9" w:rsidRPr="00511D7A" w:rsidRDefault="000949D7" w:rsidP="000949D7">
      <w:pPr>
        <w:pStyle w:val="MDPI51figurecaption"/>
        <w:jc w:val="both"/>
      </w:pPr>
      <w:r w:rsidRPr="000949D7">
        <w:rPr>
          <w:b/>
          <w:bCs/>
        </w:rPr>
        <w:t>Figure</w:t>
      </w:r>
      <w:commentRangeStart w:id="37"/>
      <w:commentRangeStart w:id="38"/>
      <w:r w:rsidRPr="00BB6FBC">
        <w:rPr>
          <w:b/>
          <w:bCs/>
          <w:highlight w:val="yellow"/>
        </w:rPr>
        <w:t xml:space="preserve"> 7. </w:t>
      </w:r>
      <w:r w:rsidR="00F535A9" w:rsidRPr="00BB6FBC">
        <w:rPr>
          <w:highlight w:val="yellow"/>
        </w:rPr>
        <w:t>Rule-Bas</w:t>
      </w:r>
      <w:commentRangeEnd w:id="37"/>
      <w:r w:rsidR="00BB6FBC">
        <w:rPr>
          <w:rStyle w:val="CommentReference"/>
          <w:rFonts w:eastAsia="SimSun"/>
          <w:noProof/>
          <w:lang w:eastAsia="zh-CN" w:bidi="ar-SA"/>
          <w14:ligatures w14:val="none"/>
        </w:rPr>
        <w:commentReference w:id="37"/>
      </w:r>
      <w:commentRangeEnd w:id="38"/>
      <w:r w:rsidR="002C35E5">
        <w:rPr>
          <w:rStyle w:val="CommentReference"/>
          <w:rFonts w:eastAsia="SimSun"/>
          <w:noProof/>
          <w:lang w:eastAsia="zh-CN" w:bidi="ar-SA"/>
          <w14:ligatures w14:val="none"/>
        </w:rPr>
        <w:commentReference w:id="38"/>
      </w:r>
      <w:r w:rsidR="00F535A9" w:rsidRPr="00511D7A">
        <w:t>ed Foul Detection:</w:t>
      </w:r>
      <w:r w:rsidR="00F535A9">
        <w:t xml:space="preserve"> </w:t>
      </w:r>
      <w:r w:rsidR="00F535A9" w:rsidRPr="00511D7A">
        <w:t>(</w:t>
      </w:r>
      <w:r w:rsidR="00F535A9" w:rsidRPr="00270477">
        <w:rPr>
          <w:b/>
          <w:bCs/>
        </w:rPr>
        <w:t>a</w:t>
      </w:r>
      <w:r w:rsidR="00F535A9" w:rsidRPr="00511D7A">
        <w:t xml:space="preserve">) 3D trajectory visualization with the throw point (yellow), </w:t>
      </w:r>
      <w:r w:rsidR="00F535A9">
        <w:rPr>
          <w:rFonts w:hint="eastAsia"/>
          <w:lang w:eastAsia="zh-CN"/>
        </w:rPr>
        <w:t xml:space="preserve">the </w:t>
      </w:r>
      <w:r w:rsidR="00F535A9" w:rsidRPr="00511D7A">
        <w:t>highest point (red), and the calculated vertical angle. The vertical normal vector and the line connecting the key points are included for clear representation. (</w:t>
      </w:r>
      <w:r w:rsidR="00F535A9" w:rsidRPr="00270477">
        <w:rPr>
          <w:b/>
          <w:bCs/>
        </w:rPr>
        <w:t>b</w:t>
      </w:r>
      <w:r w:rsidR="00F535A9" w:rsidRPr="00511D7A">
        <w:t>) Spatial analysis of the serv</w:t>
      </w:r>
      <w:r w:rsidR="00F535A9">
        <w:rPr>
          <w:rFonts w:hint="eastAsia"/>
          <w:lang w:eastAsia="zh-CN"/>
        </w:rPr>
        <w:t>ing</w:t>
      </w:r>
      <w:r w:rsidR="00F535A9" w:rsidRPr="00511D7A">
        <w:t xml:space="preserve"> area, showing the trajectory of the ball relative to the permitted boundaries and confirming compliance with service area rules.</w:t>
      </w:r>
    </w:p>
    <w:p w14:paraId="284BC186" w14:textId="77777777" w:rsidR="00F535A9" w:rsidRDefault="00F535A9" w:rsidP="00F535A9">
      <w:pPr>
        <w:pStyle w:val="MDPI31text"/>
        <w:ind w:firstLine="0"/>
      </w:pPr>
      <w:commentRangeStart w:id="39"/>
      <w:commentRangeStart w:id="40"/>
      <w:r w:rsidRPr="007C7827">
        <w:rPr>
          <w:b/>
          <w:bCs/>
          <w:highlight w:val="yellow"/>
        </w:rPr>
        <w:t xml:space="preserve">Minimum Drop </w:t>
      </w:r>
      <w:commentRangeStart w:id="41"/>
      <w:commentRangeStart w:id="42"/>
      <w:r w:rsidRPr="007C7827">
        <w:rPr>
          <w:b/>
          <w:bCs/>
          <w:highlight w:val="yellow"/>
        </w:rPr>
        <w:t>Height</w:t>
      </w:r>
      <w:commentRangeEnd w:id="39"/>
      <w:commentRangeEnd w:id="40"/>
      <w:commentRangeEnd w:id="41"/>
      <w:r w:rsidR="007C7827">
        <w:rPr>
          <w:rStyle w:val="CommentReference"/>
          <w:rFonts w:eastAsia="SimSun"/>
          <w:noProof/>
          <w:snapToGrid/>
          <w:lang w:eastAsia="zh-CN" w:bidi="ar-SA"/>
          <w14:ligatures w14:val="none"/>
        </w:rPr>
        <w:commentReference w:id="41"/>
      </w:r>
      <w:commentRangeEnd w:id="42"/>
      <w:r w:rsidR="000136D4">
        <w:rPr>
          <w:rStyle w:val="CommentReference"/>
          <w:rFonts w:eastAsia="SimSun"/>
          <w:noProof/>
          <w:snapToGrid/>
          <w:lang w:eastAsia="zh-CN" w:bidi="ar-SA"/>
          <w14:ligatures w14:val="none"/>
        </w:rPr>
        <w:commentReference w:id="42"/>
      </w:r>
      <w:r w:rsidR="007C7827">
        <w:rPr>
          <w:rStyle w:val="CommentReference"/>
          <w:rFonts w:eastAsia="SimSun"/>
          <w:noProof/>
          <w:snapToGrid/>
          <w:lang w:eastAsia="zh-CN" w:bidi="ar-SA"/>
          <w14:ligatures w14:val="none"/>
        </w:rPr>
        <w:commentReference w:id="39"/>
      </w:r>
      <w:r w:rsidR="002C35E5">
        <w:rPr>
          <w:rStyle w:val="CommentReference"/>
          <w:rFonts w:eastAsia="SimSun"/>
          <w:noProof/>
          <w:snapToGrid/>
          <w:lang w:eastAsia="zh-CN" w:bidi="ar-SA"/>
          <w14:ligatures w14:val="none"/>
        </w:rPr>
        <w:commentReference w:id="40"/>
      </w:r>
      <w:r>
        <w:t>: To ensure that the serve meets the minimum height requirement, we monitor the ball trajectory to confirm it reaches a specified drop height. This criterion helps verify that the serve complies with the rules regarding the initial toss height.</w:t>
      </w:r>
    </w:p>
    <w:p w14:paraId="68F583E7" w14:textId="1315665E" w:rsidR="00F535A9" w:rsidRDefault="00F535A9" w:rsidP="00F535A9">
      <w:pPr>
        <w:pStyle w:val="MDPI31text"/>
        <w:ind w:firstLine="0"/>
      </w:pPr>
      <w:r w:rsidRPr="007C7827">
        <w:rPr>
          <w:b/>
          <w:bCs/>
          <w:highlight w:val="yellow"/>
        </w:rPr>
        <w:t>Vertical Angle at Throw</w:t>
      </w:r>
      <w:r>
        <w:t xml:space="preserve">: </w:t>
      </w:r>
      <w:r>
        <w:rPr>
          <w:rFonts w:hint="eastAsia"/>
          <w:lang w:eastAsia="zh-CN"/>
        </w:rPr>
        <w:t>This</w:t>
      </w:r>
      <w:r>
        <w:t xml:space="preserve"> assesses the initial toss direction. To ensure that the toss remains near the vertical axis, we calculate the angle between the vector connecting the </w:t>
      </w:r>
      <w:r>
        <w:lastRenderedPageBreak/>
        <w:t>throw point and the highest point of the ball trajectory and the vertical reference vector (0,0,1). This angle is computed by using Equation</w:t>
      </w:r>
      <w:r w:rsidR="00AC4079">
        <w:t xml:space="preserve"> </w:t>
      </w:r>
      <w:r>
        <w:t>(2).</w:t>
      </w:r>
    </w:p>
    <w:tbl>
      <w:tblPr>
        <w:tblStyle w:val="TableGrid"/>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0949D7" w14:paraId="2D9A8CAC" w14:textId="77777777" w:rsidTr="000949D7">
        <w:trPr>
          <w:cantSplit/>
          <w:trHeight w:val="340"/>
        </w:trPr>
        <w:tc>
          <w:tcPr>
            <w:tcW w:w="7426" w:type="dxa"/>
            <w:shd w:val="clear" w:color="auto" w:fill="auto"/>
            <w:vAlign w:val="center"/>
          </w:tcPr>
          <w:p w14:paraId="381DCE5D" w14:textId="6B3D1F60" w:rsidR="000949D7" w:rsidRDefault="000949D7" w:rsidP="000949D7">
            <w:pPr>
              <w:pStyle w:val="MDPI31text"/>
              <w:spacing w:before="120" w:after="120" w:line="260" w:lineRule="atLeast"/>
              <w:ind w:left="706" w:firstLine="0"/>
              <w:jc w:val="center"/>
            </w:pPr>
            <m:oMath>
              <m:r>
                <w:rPr>
                  <w:rFonts w:ascii="Cambria Math" w:hAnsi="Cambria Math"/>
                  <w:lang w:val="en"/>
                </w:rPr>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t xml:space="preserve"> </w:t>
            </w:r>
          </w:p>
        </w:tc>
        <w:tc>
          <w:tcPr>
            <w:tcW w:w="430" w:type="dxa"/>
            <w:shd w:val="clear" w:color="auto" w:fill="auto"/>
            <w:vAlign w:val="center"/>
          </w:tcPr>
          <w:p w14:paraId="6A828E50" w14:textId="3A838252" w:rsidR="000949D7" w:rsidRPr="000949D7" w:rsidRDefault="000949D7" w:rsidP="000949D7">
            <w:pPr>
              <w:pStyle w:val="MDPI31text"/>
              <w:spacing w:before="120" w:after="120" w:line="260" w:lineRule="atLeast"/>
              <w:ind w:left="0" w:firstLine="0"/>
              <w:jc w:val="right"/>
            </w:pPr>
            <w:r>
              <w:t>(</w:t>
            </w:r>
            <w:r w:rsidR="002A162E">
              <w:rPr>
                <w:noProof/>
              </w:rPr>
              <w:fldChar w:fldCharType="begin"/>
            </w:r>
            <w:r w:rsidR="002A162E">
              <w:rPr>
                <w:noProof/>
              </w:rPr>
              <w:instrText xml:space="preserve"> seq EquationSeq \* \Arabic </w:instrText>
            </w:r>
            <w:r w:rsidR="002A162E">
              <w:rPr>
                <w:noProof/>
              </w:rPr>
              <w:fldChar w:fldCharType="separate"/>
            </w:r>
            <w:r w:rsidR="0005529A">
              <w:rPr>
                <w:noProof/>
              </w:rPr>
              <w:t>2</w:t>
            </w:r>
            <w:r w:rsidR="002A162E">
              <w:rPr>
                <w:noProof/>
              </w:rPr>
              <w:fldChar w:fldCharType="end"/>
            </w:r>
            <w:r>
              <w:t>)</w:t>
            </w:r>
          </w:p>
        </w:tc>
      </w:tr>
    </w:tbl>
    <w:p w14:paraId="334C4142" w14:textId="34EB1620" w:rsidR="00F535A9" w:rsidRDefault="00F535A9" w:rsidP="00F535A9">
      <w:pPr>
        <w:pStyle w:val="MDPI31text"/>
        <w:ind w:firstLine="0"/>
      </w:pPr>
      <w:r>
        <w:t>where</w:t>
      </w:r>
      <w:r>
        <w:rPr>
          <w:rFonts w:eastAsiaTheme="minorEastAsia" w:hint="eastAsia"/>
          <w:lang w:val="en-NZ"/>
        </w:rPr>
        <w:t xml:space="preserve"> </w:t>
      </w:r>
      <m:oMath>
        <m:sSub>
          <m:sSubPr>
            <m:ctrlPr>
              <w:rPr>
                <w:rFonts w:ascii="Cambria Math" w:hAnsi="Cambria Math"/>
                <w:i/>
                <w:snapToGrid/>
                <w:color w:val="auto"/>
                <w:szCs w:val="20"/>
                <w:highlight w:val="yellow"/>
                <w:lang w:val="en" w:eastAsia="en-US" w:bidi="ar-SA"/>
              </w:rPr>
            </m:ctrlPr>
          </m:sSubPr>
          <m:e>
            <m:r>
              <w:rPr>
                <w:rFonts w:ascii="Cambria Math" w:hAnsi="Cambria Math"/>
                <w:color w:val="auto"/>
                <w:highlight w:val="yellow"/>
                <w:lang w:val="en" w:eastAsia="en-US"/>
              </w:rPr>
              <m:t>A</m:t>
            </m:r>
          </m:e>
          <m:sub>
            <m:r>
              <w:rPr>
                <w:rFonts w:ascii="Cambria Math" w:hAnsi="Cambria Math"/>
                <w:color w:val="auto"/>
                <w:highlight w:val="yellow"/>
                <w:lang w:val="en" w:eastAsia="en-US"/>
              </w:rPr>
              <m:t>x</m:t>
            </m:r>
          </m:sub>
        </m:sSub>
      </m:oMath>
      <w:r w:rsidRPr="002C35E5">
        <w:rPr>
          <w:rFonts w:eastAsiaTheme="minorEastAsia"/>
          <w:highlight w:val="yellow"/>
          <w:lang w:val="en-NZ"/>
        </w:rPr>
        <w:t xml:space="preserve">, </w:t>
      </w:r>
      <m:oMath>
        <m:sSub>
          <m:sSubPr>
            <m:ctrlPr>
              <w:rPr>
                <w:rFonts w:ascii="Cambria Math" w:hAnsi="Cambria Math"/>
                <w:i/>
                <w:snapToGrid/>
                <w:color w:val="auto"/>
                <w:szCs w:val="20"/>
                <w:highlight w:val="yellow"/>
                <w:lang w:val="en" w:eastAsia="en-US" w:bidi="ar-SA"/>
              </w:rPr>
            </m:ctrlPr>
          </m:sSubPr>
          <m:e>
            <m:r>
              <w:rPr>
                <w:rFonts w:ascii="Cambria Math" w:hAnsi="Cambria Math"/>
                <w:color w:val="auto"/>
                <w:highlight w:val="yellow"/>
                <w:lang w:val="en" w:eastAsia="en-US"/>
              </w:rPr>
              <m:t>A</m:t>
            </m:r>
          </m:e>
          <m:sub>
            <m:r>
              <w:rPr>
                <w:rFonts w:ascii="Cambria Math" w:hAnsi="Cambria Math"/>
                <w:color w:val="auto"/>
                <w:highlight w:val="yellow"/>
                <w:lang w:val="en" w:eastAsia="en-US"/>
              </w:rPr>
              <m:t>y</m:t>
            </m:r>
          </m:sub>
        </m:sSub>
      </m:oMath>
      <w:r w:rsidRPr="002C35E5">
        <w:rPr>
          <w:rFonts w:eastAsiaTheme="minorEastAsia"/>
          <w:highlight w:val="yellow"/>
          <w:lang w:val="en-NZ"/>
        </w:rPr>
        <w:t xml:space="preserve">, </w:t>
      </w:r>
      <m:oMath>
        <m:sSub>
          <m:sSubPr>
            <m:ctrlPr>
              <w:rPr>
                <w:rFonts w:ascii="Cambria Math" w:hAnsi="Cambria Math"/>
                <w:i/>
                <w:snapToGrid/>
                <w:color w:val="auto"/>
                <w:szCs w:val="20"/>
                <w:highlight w:val="yellow"/>
                <w:lang w:val="en" w:eastAsia="en-US" w:bidi="ar-SA"/>
              </w:rPr>
            </m:ctrlPr>
          </m:sSubPr>
          <m:e>
            <m:r>
              <w:rPr>
                <w:rFonts w:ascii="Cambria Math" w:hAnsi="Cambria Math"/>
                <w:color w:val="auto"/>
                <w:highlight w:val="yellow"/>
                <w:lang w:val="en" w:eastAsia="en-US"/>
              </w:rPr>
              <m:t>A</m:t>
            </m:r>
          </m:e>
          <m:sub>
            <m:r>
              <w:rPr>
                <w:rFonts w:ascii="Cambria Math" w:hAnsi="Cambria Math"/>
                <w:color w:val="auto"/>
                <w:highlight w:val="yellow"/>
                <w:lang w:val="en" w:eastAsia="en-US"/>
              </w:rPr>
              <m:t>z</m:t>
            </m:r>
          </m:sub>
        </m:sSub>
      </m:oMath>
      <w:r w:rsidR="006339F5" w:rsidRPr="002C35E5">
        <w:rPr>
          <w:rFonts w:eastAsiaTheme="minorEastAsia"/>
          <w:highlight w:val="yellow"/>
          <w:lang w:val="en-NZ"/>
        </w:rPr>
        <w:t xml:space="preserve"> </w:t>
      </w:r>
      <w:r w:rsidRPr="00AF5B85">
        <w:rPr>
          <w:rFonts w:eastAsiaTheme="minorEastAsia"/>
        </w:rPr>
        <w:t xml:space="preserve">are the components of the vector </w:t>
      </w:r>
      <m:oMath>
        <m:acc>
          <m:accPr>
            <m:chr m:val="⃗"/>
            <m:ctrlPr>
              <w:rPr>
                <w:rFonts w:ascii="Cambria Math" w:eastAsiaTheme="minorEastAsia" w:hAnsi="Cambria Math"/>
                <w:i/>
                <w:lang w:val="en-NZ"/>
              </w:rPr>
            </m:ctrlPr>
          </m:accPr>
          <m:e>
            <m:r>
              <w:rPr>
                <w:rFonts w:ascii="Cambria Math" w:eastAsiaTheme="minorEastAsia" w:hAnsi="Cambria Math"/>
                <w:highlight w:val="yellow"/>
                <w:lang w:val="en-NZ"/>
              </w:rPr>
              <m:t>A</m:t>
            </m:r>
          </m:e>
        </m:acc>
      </m:oMath>
      <w:r w:rsidRPr="00AF5B85">
        <w:rPr>
          <w:rFonts w:eastAsiaTheme="minorEastAsia"/>
        </w:rPr>
        <w:t xml:space="preserve">, which connects the throw point to the highest point, and </w:t>
      </w:r>
      <m:oMath>
        <m:sSub>
          <m:sSubPr>
            <m:ctrlPr>
              <w:rPr>
                <w:rFonts w:ascii="Cambria Math" w:hAnsi="Cambria Math"/>
                <w:i/>
                <w:snapToGrid/>
                <w:color w:val="auto"/>
                <w:szCs w:val="20"/>
                <w:highlight w:val="yellow"/>
                <w:lang w:val="en" w:eastAsia="en-US" w:bidi="ar-SA"/>
              </w:rPr>
            </m:ctrlPr>
          </m:sSubPr>
          <m:e>
            <m:r>
              <w:rPr>
                <w:rFonts w:ascii="Cambria Math" w:hAnsi="Cambria Math"/>
                <w:color w:val="auto"/>
                <w:highlight w:val="yellow"/>
                <w:lang w:val="en" w:eastAsia="en-US"/>
              </w:rPr>
              <m:t>B</m:t>
            </m:r>
          </m:e>
          <m:sub>
            <m:r>
              <w:rPr>
                <w:rFonts w:ascii="Cambria Math" w:hAnsi="Cambria Math"/>
                <w:color w:val="auto"/>
                <w:highlight w:val="yellow"/>
                <w:lang w:val="en" w:eastAsia="en-US"/>
              </w:rPr>
              <m:t>x</m:t>
            </m:r>
          </m:sub>
        </m:sSub>
      </m:oMath>
      <w:r w:rsidRPr="002C35E5">
        <w:rPr>
          <w:rFonts w:eastAsiaTheme="minorEastAsia"/>
          <w:highlight w:val="yellow"/>
          <w:lang w:val="en-NZ"/>
        </w:rPr>
        <w:t xml:space="preserve">, </w:t>
      </w:r>
      <m:oMath>
        <m:sSub>
          <m:sSubPr>
            <m:ctrlPr>
              <w:rPr>
                <w:rFonts w:ascii="Cambria Math" w:hAnsi="Cambria Math"/>
                <w:i/>
                <w:snapToGrid/>
                <w:color w:val="auto"/>
                <w:szCs w:val="20"/>
                <w:highlight w:val="yellow"/>
                <w:lang w:val="en" w:eastAsia="en-US" w:bidi="ar-SA"/>
              </w:rPr>
            </m:ctrlPr>
          </m:sSubPr>
          <m:e>
            <m:r>
              <w:rPr>
                <w:rFonts w:ascii="Cambria Math" w:hAnsi="Cambria Math"/>
                <w:color w:val="auto"/>
                <w:highlight w:val="yellow"/>
                <w:lang w:val="en" w:eastAsia="en-US"/>
              </w:rPr>
              <m:t>B</m:t>
            </m:r>
          </m:e>
          <m:sub>
            <m:r>
              <w:rPr>
                <w:rFonts w:ascii="Cambria Math" w:hAnsi="Cambria Math"/>
                <w:color w:val="auto"/>
                <w:highlight w:val="yellow"/>
                <w:lang w:val="en" w:eastAsia="en-US"/>
              </w:rPr>
              <m:t>y</m:t>
            </m:r>
          </m:sub>
        </m:sSub>
      </m:oMath>
      <w:r w:rsidRPr="002C35E5">
        <w:rPr>
          <w:rFonts w:eastAsiaTheme="minorEastAsia"/>
          <w:highlight w:val="yellow"/>
          <w:lang w:val="en-NZ"/>
        </w:rPr>
        <w:t xml:space="preserve">, </w:t>
      </w:r>
      <m:oMath>
        <m:sSub>
          <m:sSubPr>
            <m:ctrlPr>
              <w:rPr>
                <w:rFonts w:ascii="Cambria Math" w:hAnsi="Cambria Math"/>
                <w:i/>
                <w:snapToGrid/>
                <w:color w:val="auto"/>
                <w:szCs w:val="20"/>
                <w:highlight w:val="yellow"/>
                <w:lang w:val="en" w:eastAsia="en-US" w:bidi="ar-SA"/>
              </w:rPr>
            </m:ctrlPr>
          </m:sSubPr>
          <m:e>
            <m:r>
              <w:rPr>
                <w:rFonts w:ascii="Cambria Math" w:hAnsi="Cambria Math"/>
                <w:color w:val="auto"/>
                <w:highlight w:val="yellow"/>
                <w:lang w:val="en" w:eastAsia="en-US"/>
              </w:rPr>
              <m:t>B</m:t>
            </m:r>
          </m:e>
          <m:sub>
            <m:r>
              <w:rPr>
                <w:rFonts w:ascii="Cambria Math" w:hAnsi="Cambria Math"/>
                <w:color w:val="auto"/>
                <w:highlight w:val="yellow"/>
                <w:lang w:val="en" w:eastAsia="en-US"/>
              </w:rPr>
              <m:t>z</m:t>
            </m:r>
          </m:sub>
        </m:sSub>
      </m:oMath>
      <w:r w:rsidRPr="00AF5B85">
        <w:rPr>
          <w:rFonts w:eastAsiaTheme="minorEastAsia"/>
        </w:rPr>
        <w:t xml:space="preserve"> represent the components of the vertical reference vector</w:t>
      </w:r>
      <w:r w:rsidRPr="007C7827">
        <w:rPr>
          <w:rFonts w:eastAsiaTheme="minorEastAsia"/>
          <w:highlight w:val="yellow"/>
        </w:rPr>
        <w:t xml:space="preserve"> </w:t>
      </w:r>
      <m:oMath>
        <m:acc>
          <m:accPr>
            <m:chr m:val="⃗"/>
            <m:ctrlPr>
              <w:rPr>
                <w:rFonts w:ascii="Cambria Math" w:eastAsiaTheme="minorEastAsia" w:hAnsi="Cambria Math"/>
                <w:i/>
                <w:highlight w:val="yellow"/>
                <w:lang w:val="en-NZ"/>
              </w:rPr>
            </m:ctrlPr>
          </m:accPr>
          <m:e>
            <m:r>
              <w:rPr>
                <w:rFonts w:ascii="Cambria Math" w:eastAsiaTheme="minorEastAsia" w:hAnsi="Cambria Math"/>
                <w:highlight w:val="yellow"/>
                <w:lang w:val="en-NZ"/>
              </w:rPr>
              <m:t>B</m:t>
            </m:r>
          </m:e>
        </m:acc>
      </m:oMath>
      <w:r w:rsidRPr="007C7827">
        <w:rPr>
          <w:rFonts w:eastAsiaTheme="minorEastAsia"/>
          <w:highlight w:val="yellow"/>
        </w:rPr>
        <w:t xml:space="preserve"> =</w:t>
      </w:r>
      <w:r w:rsidRPr="00AF5B85">
        <w:rPr>
          <w:rFonts w:eastAsiaTheme="minorEastAsia"/>
        </w:rPr>
        <w:t xml:space="preserve"> (0, 0, 1). </w:t>
      </w:r>
      <w:r>
        <w:rPr>
          <w:rFonts w:eastAsiaTheme="minorEastAsia"/>
        </w:rPr>
        <w:t xml:space="preserve">Equation (2) </w:t>
      </w:r>
      <w:r w:rsidRPr="00AF5B85">
        <w:rPr>
          <w:rFonts w:eastAsiaTheme="minorEastAsia"/>
        </w:rPr>
        <w:t>computes the angle in radians, which is then converted to degrees. If</w:t>
      </w:r>
      <w:r w:rsidRPr="007C7827">
        <w:rPr>
          <w:rFonts w:eastAsiaTheme="minorEastAsia"/>
          <w:highlight w:val="yellow"/>
        </w:rPr>
        <w:t xml:space="preserve"> </w:t>
      </w:r>
      <m:oMath>
        <m:r>
          <w:rPr>
            <w:rFonts w:ascii="Cambria Math" w:hAnsi="Cambria Math"/>
            <w:color w:val="auto"/>
            <w:highlight w:val="yellow"/>
            <w:lang w:val="en" w:eastAsia="en-US"/>
          </w:rPr>
          <m:t>θ</m:t>
        </m:r>
      </m:oMath>
      <w:r w:rsidRPr="007C7827">
        <w:rPr>
          <w:rFonts w:eastAsiaTheme="minorEastAsia"/>
          <w:highlight w:val="yellow"/>
        </w:rPr>
        <w:t xml:space="preserve"> </w:t>
      </w:r>
      <w:r w:rsidRPr="00AF5B85">
        <w:rPr>
          <w:rFonts w:eastAsiaTheme="minorEastAsia"/>
        </w:rPr>
        <w:t xml:space="preserve">exceeds 30°, the toss is flagged as a potential foul for excessive backward tilt. As illustrated in </w:t>
      </w:r>
      <w:commentRangeStart w:id="43"/>
      <w:commentRangeStart w:id="44"/>
      <w:r w:rsidRPr="00BB6FBC">
        <w:rPr>
          <w:rFonts w:eastAsiaTheme="minorEastAsia"/>
          <w:bCs/>
          <w:highlight w:val="yellow"/>
        </w:rPr>
        <w:t xml:space="preserve">Figure </w:t>
      </w:r>
      <w:r w:rsidR="000136D4">
        <w:rPr>
          <w:rFonts w:eastAsiaTheme="minorEastAsia" w:hint="eastAsia"/>
          <w:bCs/>
          <w:highlight w:val="yellow"/>
          <w:lang w:eastAsia="zh-CN"/>
        </w:rPr>
        <w:t>7</w:t>
      </w:r>
      <w:r w:rsidRPr="00BB6FBC">
        <w:rPr>
          <w:rFonts w:eastAsiaTheme="minorEastAsia"/>
          <w:bCs/>
          <w:highlight w:val="yellow"/>
        </w:rPr>
        <w:t>a</w:t>
      </w:r>
      <w:commentRangeEnd w:id="43"/>
      <w:r w:rsidR="00BB6FBC">
        <w:rPr>
          <w:rStyle w:val="CommentReference"/>
          <w:rFonts w:eastAsia="SimSun"/>
          <w:noProof/>
          <w:snapToGrid/>
          <w:lang w:eastAsia="zh-CN" w:bidi="ar-SA"/>
          <w14:ligatures w14:val="none"/>
        </w:rPr>
        <w:commentReference w:id="43"/>
      </w:r>
      <w:commentRangeEnd w:id="44"/>
      <w:r w:rsidR="00FE0994">
        <w:rPr>
          <w:rStyle w:val="CommentReference"/>
          <w:rFonts w:eastAsia="SimSun"/>
          <w:noProof/>
          <w:snapToGrid/>
          <w:lang w:eastAsia="zh-CN" w:bidi="ar-SA"/>
          <w14:ligatures w14:val="none"/>
        </w:rPr>
        <w:commentReference w:id="44"/>
      </w:r>
      <w:r w:rsidRPr="00AF5B85">
        <w:rPr>
          <w:rFonts w:eastAsiaTheme="minorEastAsia"/>
        </w:rPr>
        <w:t xml:space="preserve">, the system visualizes the ball’s 3D trajectory, indicating key points such as the throw point (yellow) and </w:t>
      </w:r>
      <w:r>
        <w:rPr>
          <w:rFonts w:eastAsiaTheme="minorEastAsia" w:hint="eastAsia"/>
        </w:rPr>
        <w:t xml:space="preserve">the </w:t>
      </w:r>
      <w:r w:rsidRPr="00AF5B85">
        <w:rPr>
          <w:rFonts w:eastAsiaTheme="minorEastAsia"/>
        </w:rPr>
        <w:t>highest point (red), along with the calculated vertical angle and the vertical reference vector. This visualization aids in understanding and validating the system’s assessment of the toss</w:t>
      </w:r>
      <w:r>
        <w:t xml:space="preserve"> angle.</w:t>
      </w:r>
    </w:p>
    <w:p w14:paraId="64A3923C" w14:textId="30F78A93" w:rsidR="00F535A9" w:rsidRPr="00505BC8" w:rsidRDefault="00F535A9" w:rsidP="000949D7">
      <w:pPr>
        <w:pStyle w:val="MDPI31text"/>
        <w:spacing w:before="60"/>
        <w:ind w:firstLine="0"/>
        <w:rPr>
          <w:rFonts w:eastAsiaTheme="minorEastAsia"/>
          <w:lang w:eastAsia="zh-CN"/>
        </w:rPr>
      </w:pPr>
      <w:r w:rsidRPr="007C7827">
        <w:rPr>
          <w:b/>
          <w:bCs/>
          <w:highlight w:val="yellow"/>
        </w:rPr>
        <w:t>Service Area Positioning</w:t>
      </w:r>
      <w:r w:rsidRPr="007C7827">
        <w:rPr>
          <w:highlight w:val="yellow"/>
        </w:rPr>
        <w:t>:</w:t>
      </w:r>
      <w:r>
        <w:t xml:space="preserve"> The </w:t>
      </w:r>
      <w:r>
        <w:rPr>
          <w:rFonts w:hint="eastAsia"/>
          <w:lang w:eastAsia="zh-CN"/>
        </w:rPr>
        <w:t>ball 3D coordinates</w:t>
      </w:r>
      <w:r>
        <w:t xml:space="preserve"> are continuously tracked to ensure that the ball remains within the designated service area throughout the serve</w:t>
      </w:r>
      <w:r>
        <w:rPr>
          <w:rFonts w:hint="eastAsia"/>
          <w:lang w:eastAsia="zh-CN"/>
        </w:rPr>
        <w:t>,</w:t>
      </w:r>
      <w:r>
        <w:t xml:space="preserve"> as shown in Figure 8b. This spatial analysis prevents serves from originating outside the legal area, ensuring compliance with spatial regulations.</w:t>
      </w:r>
    </w:p>
    <w:p w14:paraId="722DE920" w14:textId="7FE6A7CB" w:rsidR="00F535A9" w:rsidRPr="00F05199" w:rsidRDefault="000949D7" w:rsidP="000949D7">
      <w:pPr>
        <w:pStyle w:val="MDPI21heading1"/>
      </w:pPr>
      <w:r>
        <w:t xml:space="preserve">3. </w:t>
      </w:r>
      <w:r w:rsidR="00F535A9" w:rsidRPr="00F05199">
        <w:t>Results</w:t>
      </w:r>
    </w:p>
    <w:p w14:paraId="66556EF4" w14:textId="1E4320D3" w:rsidR="00F535A9" w:rsidRPr="000949D7" w:rsidRDefault="000949D7" w:rsidP="000949D7">
      <w:pPr>
        <w:pStyle w:val="MDPI22heading2"/>
      </w:pPr>
      <w:r w:rsidRPr="000949D7">
        <w:t xml:space="preserve">3.1. </w:t>
      </w:r>
      <w:r w:rsidR="008154E0">
        <w:t xml:space="preserve">Implementation for </w:t>
      </w:r>
      <w:r w:rsidR="00F535A9" w:rsidRPr="000949D7">
        <w:t>Ball Detection</w:t>
      </w:r>
    </w:p>
    <w:p w14:paraId="768E6A11" w14:textId="0320581D" w:rsidR="00F535A9" w:rsidRDefault="00F535A9" w:rsidP="000949D7">
      <w:pPr>
        <w:pStyle w:val="MDPI31text"/>
        <w:rPr>
          <w:rFonts w:eastAsiaTheme="minorEastAsia"/>
          <w:lang w:eastAsia="zh-CN"/>
        </w:rPr>
      </w:pPr>
      <w:r w:rsidRPr="00507BCA">
        <w:t xml:space="preserve">The performance was evaluated by comparing it with two benchmark models: YOLOv8 and YOLO11m. The evaluation focused on precision, recall, mAP@50, mAP@50:95, and training time. As shown in </w:t>
      </w:r>
      <w:r w:rsidRPr="00084AED">
        <w:t>Table 1</w:t>
      </w:r>
      <w:r w:rsidRPr="00507BCA">
        <w:t xml:space="preserve">, our model achieved the highest detection accuracy across all metrics, demonstrating its superiority in handling the fast-moving, small-sized table tennis ball while maintaining competitive training efficiency. Specifically, our model achieved a precision </w:t>
      </w:r>
      <w:r w:rsidR="00A62582">
        <w:t xml:space="preserve">of </w:t>
      </w:r>
      <w:r w:rsidRPr="00507BCA">
        <w:t xml:space="preserve">87.52%, a recall </w:t>
      </w:r>
      <w:r w:rsidR="00A62582">
        <w:t xml:space="preserve">of </w:t>
      </w:r>
      <w:r w:rsidRPr="00507BCA">
        <w:t xml:space="preserve">83.37%, a mAP@50 </w:t>
      </w:r>
      <w:r w:rsidR="00A62582">
        <w:t xml:space="preserve">of </w:t>
      </w:r>
      <w:r w:rsidRPr="00507BCA">
        <w:t xml:space="preserve">86.87%, and a mAP@50:95 </w:t>
      </w:r>
      <w:r w:rsidR="00A62582">
        <w:t xml:space="preserve">of </w:t>
      </w:r>
      <w:r w:rsidRPr="00507BCA">
        <w:t xml:space="preserve">39.84%, outperforming both YOLOv8 and YOLO11m. The training time of our model was 4 </w:t>
      </w:r>
      <w:r w:rsidR="006339F5">
        <w:t>h</w:t>
      </w:r>
      <w:r w:rsidRPr="00507BCA">
        <w:t xml:space="preserve"> and 33 </w:t>
      </w:r>
      <w:r w:rsidR="006339F5">
        <w:t>min</w:t>
      </w:r>
      <w:r w:rsidRPr="00507BCA">
        <w:t xml:space="preserve">, slightly longer than </w:t>
      </w:r>
      <w:r w:rsidR="00A62582">
        <w:t xml:space="preserve">that of </w:t>
      </w:r>
      <w:r w:rsidRPr="00507BCA">
        <w:t xml:space="preserve">YOLOv8 but shorter than </w:t>
      </w:r>
      <w:r w:rsidR="00A62582">
        <w:t xml:space="preserve">that of </w:t>
      </w:r>
      <w:r w:rsidRPr="00507BCA">
        <w:t>YOLO11m, reflecting a balance between accuracy and efficiency</w:t>
      </w:r>
      <w:r>
        <w:rPr>
          <w:rFonts w:eastAsiaTheme="minorEastAsia" w:hint="eastAsia"/>
          <w:lang w:eastAsia="zh-CN"/>
        </w:rPr>
        <w:t>.</w:t>
      </w:r>
    </w:p>
    <w:p w14:paraId="0ED30E9B" w14:textId="3DD15B56" w:rsidR="00F535A9" w:rsidRPr="002A162E" w:rsidRDefault="00F535A9" w:rsidP="000949D7">
      <w:pPr>
        <w:pStyle w:val="MDPI31text"/>
        <w:rPr>
          <w:rFonts w:eastAsiaTheme="minorEastAsia"/>
          <w:spacing w:val="-2"/>
        </w:rPr>
      </w:pPr>
      <w:r w:rsidRPr="002A162E">
        <w:rPr>
          <w:rFonts w:eastAsiaTheme="minorEastAsia"/>
          <w:spacing w:val="-2"/>
        </w:rPr>
        <w:t xml:space="preserve">In the context of these metrics, </w:t>
      </w:r>
      <w:r w:rsidR="00A62582" w:rsidRPr="002A162E">
        <w:rPr>
          <w:rFonts w:eastAsiaTheme="minorEastAsia"/>
          <w:spacing w:val="-2"/>
        </w:rPr>
        <w:t>mean average precision</w:t>
      </w:r>
      <w:r w:rsidR="00A62582" w:rsidRPr="002A162E">
        <w:rPr>
          <w:rFonts w:eastAsiaTheme="minorEastAsia"/>
          <w:spacing w:val="-2"/>
          <w:highlight w:val="yellow"/>
        </w:rPr>
        <w:t xml:space="preserve"> (</w:t>
      </w:r>
      <w:commentRangeStart w:id="45"/>
      <w:commentRangeStart w:id="46"/>
      <w:proofErr w:type="spellStart"/>
      <w:r w:rsidRPr="002C35E5">
        <w:rPr>
          <w:rFonts w:eastAsiaTheme="minorEastAsia"/>
          <w:i/>
          <w:iCs/>
          <w:spacing w:val="-2"/>
          <w:highlight w:val="yellow"/>
        </w:rPr>
        <w:t>mAP</w:t>
      </w:r>
      <w:proofErr w:type="spellEnd"/>
      <w:r w:rsidR="00A62582" w:rsidRPr="002A162E">
        <w:rPr>
          <w:rFonts w:eastAsiaTheme="minorEastAsia"/>
          <w:spacing w:val="-2"/>
          <w:highlight w:val="yellow"/>
        </w:rPr>
        <w:t>)</w:t>
      </w:r>
      <w:r w:rsidRPr="002A162E">
        <w:rPr>
          <w:rFonts w:eastAsiaTheme="minorEastAsia"/>
          <w:spacing w:val="-2"/>
          <w:highlight w:val="yellow"/>
        </w:rPr>
        <w:t xml:space="preserve"> </w:t>
      </w:r>
      <w:commentRangeEnd w:id="45"/>
      <w:r w:rsidR="00742F35" w:rsidRPr="002A162E">
        <w:rPr>
          <w:rStyle w:val="CommentReference"/>
          <w:rFonts w:eastAsia="SimSun"/>
          <w:noProof/>
          <w:snapToGrid/>
          <w:spacing w:val="-2"/>
          <w:lang w:eastAsia="zh-CN" w:bidi="ar-SA"/>
          <w14:ligatures w14:val="none"/>
        </w:rPr>
        <w:commentReference w:id="45"/>
      </w:r>
      <w:commentRangeEnd w:id="46"/>
      <w:r w:rsidR="002C35E5">
        <w:rPr>
          <w:rStyle w:val="CommentReference"/>
          <w:rFonts w:eastAsia="SimSun"/>
          <w:noProof/>
          <w:snapToGrid/>
          <w:lang w:eastAsia="zh-CN" w:bidi="ar-SA"/>
          <w14:ligatures w14:val="none"/>
        </w:rPr>
        <w:commentReference w:id="46"/>
      </w:r>
      <w:r w:rsidRPr="002A162E">
        <w:rPr>
          <w:rFonts w:eastAsiaTheme="minorEastAsia"/>
          <w:spacing w:val="-2"/>
        </w:rPr>
        <w:t xml:space="preserve">serves as a critical evaluation indicator, measuring the average precision across different classes. mAP@50 denotes the </w:t>
      </w:r>
      <w:proofErr w:type="spellStart"/>
      <w:r w:rsidRPr="002C35E5">
        <w:rPr>
          <w:rFonts w:eastAsiaTheme="minorEastAsia"/>
          <w:i/>
          <w:iCs/>
          <w:spacing w:val="-2"/>
          <w:highlight w:val="yellow"/>
        </w:rPr>
        <w:t>mAP</w:t>
      </w:r>
      <w:proofErr w:type="spellEnd"/>
      <w:r w:rsidRPr="002A162E">
        <w:rPr>
          <w:rFonts w:eastAsiaTheme="minorEastAsia"/>
          <w:spacing w:val="-2"/>
        </w:rPr>
        <w:t xml:space="preserve"> at a 50% threshold of </w:t>
      </w:r>
      <w:r w:rsidR="0096523F" w:rsidRPr="002A162E">
        <w:rPr>
          <w:rFonts w:eastAsiaTheme="minorEastAsia"/>
          <w:spacing w:val="-2"/>
        </w:rPr>
        <w:t>intersection over union (</w:t>
      </w:r>
      <w:proofErr w:type="spellStart"/>
      <w:r w:rsidR="0096523F" w:rsidRPr="002A162E">
        <w:rPr>
          <w:rFonts w:eastAsiaTheme="minorEastAsia"/>
          <w:spacing w:val="-2"/>
        </w:rPr>
        <w:t>IoU</w:t>
      </w:r>
      <w:proofErr w:type="spellEnd"/>
      <w:r w:rsidRPr="002A162E">
        <w:rPr>
          <w:rFonts w:eastAsiaTheme="minorEastAsia"/>
          <w:spacing w:val="-2"/>
        </w:rPr>
        <w:t>). Formally, the average precision (</w:t>
      </w:r>
      <w:r w:rsidRPr="002C35E5">
        <w:rPr>
          <w:rFonts w:eastAsiaTheme="minorEastAsia"/>
          <w:i/>
          <w:iCs/>
          <w:spacing w:val="-2"/>
          <w:highlight w:val="yellow"/>
        </w:rPr>
        <w:t>AP</w:t>
      </w:r>
      <w:r w:rsidRPr="002A162E">
        <w:rPr>
          <w:rFonts w:eastAsiaTheme="minorEastAsia"/>
          <w:spacing w:val="-2"/>
        </w:rPr>
        <w:t>) for a specific class is computed as the area under the precision</w:t>
      </w:r>
      <w:r w:rsidR="008431C5" w:rsidRPr="002A162E">
        <w:rPr>
          <w:rFonts w:eastAsiaTheme="minorEastAsia"/>
          <w:spacing w:val="-2"/>
        </w:rPr>
        <w:t>–</w:t>
      </w:r>
      <w:r w:rsidRPr="002A162E">
        <w:rPr>
          <w:rFonts w:eastAsiaTheme="minorEastAsia"/>
          <w:spacing w:val="-2"/>
        </w:rPr>
        <w:t>recall curve:</w:t>
      </w:r>
    </w:p>
    <w:tbl>
      <w:tblPr>
        <w:tblStyle w:val="TableGrid"/>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0949D7" w14:paraId="3BE7915D" w14:textId="77777777" w:rsidTr="000949D7">
        <w:trPr>
          <w:cantSplit/>
          <w:trHeight w:val="340"/>
        </w:trPr>
        <w:tc>
          <w:tcPr>
            <w:tcW w:w="7426" w:type="dxa"/>
            <w:shd w:val="clear" w:color="auto" w:fill="auto"/>
            <w:vAlign w:val="center"/>
          </w:tcPr>
          <w:p w14:paraId="55A74534" w14:textId="65CBA6A2" w:rsidR="000949D7" w:rsidRDefault="000949D7" w:rsidP="000949D7">
            <w:pPr>
              <w:pStyle w:val="MDPI31text"/>
              <w:spacing w:before="120" w:after="120" w:line="260" w:lineRule="atLeast"/>
              <w:ind w:left="706" w:firstLine="0"/>
              <w:jc w:val="center"/>
              <w:rPr>
                <w:rFonts w:eastAsiaTheme="minorEastAsia"/>
              </w:rPr>
            </w:pPr>
            <m:oMath>
              <m:r>
                <w:rPr>
                  <w:rFonts w:ascii="Cambria Math" w:hAnsi="Cambria Math"/>
                </w:rPr>
                <m:t>AP=</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dr</m:t>
                  </m:r>
                </m:e>
              </m:nary>
            </m:oMath>
            <w:r>
              <w:rPr>
                <w:rFonts w:eastAsiaTheme="minorEastAsia"/>
              </w:rPr>
              <w:t xml:space="preserve"> </w:t>
            </w:r>
          </w:p>
        </w:tc>
        <w:tc>
          <w:tcPr>
            <w:tcW w:w="430" w:type="dxa"/>
            <w:shd w:val="clear" w:color="auto" w:fill="auto"/>
            <w:vAlign w:val="center"/>
          </w:tcPr>
          <w:p w14:paraId="0D16B9EE" w14:textId="4B6D271E" w:rsidR="000949D7" w:rsidRPr="000949D7" w:rsidRDefault="000949D7" w:rsidP="000949D7">
            <w:pPr>
              <w:pStyle w:val="MDPI31text"/>
              <w:spacing w:before="120" w:after="120" w:line="260" w:lineRule="atLeast"/>
              <w:ind w:left="0"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EquationSeq \* \Arabic </w:instrText>
            </w:r>
            <w:r>
              <w:rPr>
                <w:rFonts w:eastAsiaTheme="minorEastAsia"/>
              </w:rPr>
              <w:fldChar w:fldCharType="separate"/>
            </w:r>
            <w:r w:rsidR="0005529A">
              <w:rPr>
                <w:rFonts w:eastAsiaTheme="minorEastAsia"/>
                <w:noProof/>
              </w:rPr>
              <w:t>3</w:t>
            </w:r>
            <w:r>
              <w:rPr>
                <w:rFonts w:eastAsiaTheme="minorEastAsia"/>
              </w:rPr>
              <w:fldChar w:fldCharType="end"/>
            </w:r>
            <w:r>
              <w:rPr>
                <w:rFonts w:eastAsiaTheme="minorEastAsia"/>
              </w:rPr>
              <w:t>)</w:t>
            </w:r>
          </w:p>
        </w:tc>
      </w:tr>
    </w:tbl>
    <w:p w14:paraId="3659AF4E" w14:textId="77777777" w:rsidR="00F535A9" w:rsidRDefault="00F535A9" w:rsidP="000949D7">
      <w:pPr>
        <w:pStyle w:val="MDPI31text"/>
        <w:rPr>
          <w:rFonts w:eastAsiaTheme="minorEastAsia"/>
        </w:rPr>
      </w:pPr>
      <w:r w:rsidRPr="00065F17">
        <w:rPr>
          <w:rFonts w:eastAsiaTheme="minorEastAsia"/>
        </w:rPr>
        <w:t xml:space="preserve">The </w:t>
      </w:r>
      <w:proofErr w:type="spellStart"/>
      <w:r w:rsidRPr="002C35E5">
        <w:rPr>
          <w:rFonts w:eastAsiaTheme="minorEastAsia"/>
          <w:i/>
          <w:iCs/>
          <w:highlight w:val="yellow"/>
        </w:rPr>
        <w:t>mAP</w:t>
      </w:r>
      <w:proofErr w:type="spellEnd"/>
      <w:r w:rsidRPr="00065F17">
        <w:rPr>
          <w:rFonts w:eastAsiaTheme="minorEastAsia"/>
        </w:rPr>
        <w:t xml:space="preserve"> is then derived as the mean of </w:t>
      </w:r>
      <w:r w:rsidRPr="002C35E5">
        <w:rPr>
          <w:rFonts w:eastAsiaTheme="minorEastAsia"/>
          <w:i/>
          <w:iCs/>
          <w:highlight w:val="yellow"/>
        </w:rPr>
        <w:t>AP</w:t>
      </w:r>
      <w:r w:rsidRPr="00065F17">
        <w:rPr>
          <w:rFonts w:eastAsiaTheme="minorEastAsia"/>
        </w:rPr>
        <w:t xml:space="preserve"> values across all classes:</w:t>
      </w:r>
    </w:p>
    <w:tbl>
      <w:tblPr>
        <w:tblStyle w:val="TableGrid"/>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0949D7" w14:paraId="646F123C" w14:textId="77777777" w:rsidTr="000949D7">
        <w:trPr>
          <w:cantSplit/>
          <w:trHeight w:val="340"/>
        </w:trPr>
        <w:tc>
          <w:tcPr>
            <w:tcW w:w="7426" w:type="dxa"/>
            <w:shd w:val="clear" w:color="auto" w:fill="auto"/>
            <w:vAlign w:val="center"/>
          </w:tcPr>
          <w:p w14:paraId="0A42B320" w14:textId="1FF7BF74" w:rsidR="000949D7" w:rsidRDefault="000949D7" w:rsidP="000949D7">
            <w:pPr>
              <w:pStyle w:val="MDPI31text"/>
              <w:spacing w:before="120" w:after="120" w:line="260" w:lineRule="atLeast"/>
              <w:ind w:left="706" w:firstLine="0"/>
              <w:jc w:val="center"/>
              <w:rPr>
                <w:rFonts w:eastAsiaTheme="minorEastAsia"/>
              </w:rPr>
            </w:pPr>
            <m:oMath>
              <m:r>
                <w:rPr>
                  <w:rFonts w:ascii="Cambria Math" w:hAnsi="Cambria Math"/>
                </w:rPr>
                <m:t>mAP=</m:t>
              </m:r>
              <m:f>
                <m:fPr>
                  <m:ctrlPr>
                    <w:rPr>
                      <w:rFonts w:ascii="Cambria Math" w:hAnsi="Cambria Math"/>
                      <w:i/>
                    </w:rPr>
                  </m:ctrlPr>
                </m:fPr>
                <m:num>
                  <m:r>
                    <w:rPr>
                      <w:rFonts w:ascii="Cambria Math" w:hAnsi="Cambria Math"/>
                    </w:rPr>
                    <m:t>1</m:t>
                  </m:r>
                </m:num>
                <m:den>
                  <m:r>
                    <w:rPr>
                      <w:rFonts w:ascii="Cambria Math" w:hAnsi="Cambria Math"/>
                    </w:rPr>
                    <m:t>nc</m:t>
                  </m:r>
                </m:den>
              </m:f>
              <m:nary>
                <m:naryPr>
                  <m:chr m:val="∑"/>
                  <m:limLoc m:val="undOvr"/>
                  <m:subHide m:val="1"/>
                  <m:supHide m:val="1"/>
                  <m:ctrlPr>
                    <w:rPr>
                      <w:rFonts w:ascii="Cambria Math" w:hAnsi="Cambria Math"/>
                      <w:i/>
                    </w:rPr>
                  </m:ctrlPr>
                </m:naryPr>
                <m:sub/>
                <m:sup/>
                <m:e>
                  <m:r>
                    <w:rPr>
                      <w:rFonts w:ascii="Cambria Math" w:hAnsi="Cambria Math"/>
                    </w:rPr>
                    <m:t>AP</m:t>
                  </m:r>
                </m:e>
              </m:nary>
            </m:oMath>
            <w:r>
              <w:rPr>
                <w:rFonts w:eastAsiaTheme="minorEastAsia"/>
              </w:rPr>
              <w:t xml:space="preserve"> </w:t>
            </w:r>
          </w:p>
        </w:tc>
        <w:tc>
          <w:tcPr>
            <w:tcW w:w="430" w:type="dxa"/>
            <w:shd w:val="clear" w:color="auto" w:fill="auto"/>
            <w:vAlign w:val="center"/>
          </w:tcPr>
          <w:p w14:paraId="3BDE910A" w14:textId="57DE26FE" w:rsidR="000949D7" w:rsidRPr="000949D7" w:rsidRDefault="000949D7" w:rsidP="000949D7">
            <w:pPr>
              <w:pStyle w:val="MDPI31text"/>
              <w:spacing w:before="120" w:after="120" w:line="260" w:lineRule="atLeast"/>
              <w:ind w:left="0"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EquationSeq \* \Arabic </w:instrText>
            </w:r>
            <w:r>
              <w:rPr>
                <w:rFonts w:eastAsiaTheme="minorEastAsia"/>
              </w:rPr>
              <w:fldChar w:fldCharType="separate"/>
            </w:r>
            <w:r w:rsidR="0005529A">
              <w:rPr>
                <w:rFonts w:eastAsiaTheme="minorEastAsia"/>
                <w:noProof/>
              </w:rPr>
              <w:t>4</w:t>
            </w:r>
            <w:r>
              <w:rPr>
                <w:rFonts w:eastAsiaTheme="minorEastAsia"/>
              </w:rPr>
              <w:fldChar w:fldCharType="end"/>
            </w:r>
            <w:r>
              <w:rPr>
                <w:rFonts w:eastAsiaTheme="minorEastAsia"/>
              </w:rPr>
              <w:t>)</w:t>
            </w:r>
          </w:p>
        </w:tc>
      </w:tr>
    </w:tbl>
    <w:p w14:paraId="335CA036" w14:textId="77777777" w:rsidR="00F535A9" w:rsidRDefault="00F535A9" w:rsidP="000949D7">
      <w:pPr>
        <w:pStyle w:val="MDPI31text"/>
        <w:rPr>
          <w:rFonts w:eastAsiaTheme="minorEastAsia"/>
        </w:rPr>
      </w:pPr>
      <w:proofErr w:type="spellStart"/>
      <w:r w:rsidRPr="00FE0216">
        <w:rPr>
          <w:i/>
          <w:iCs/>
        </w:rPr>
        <w:t>nc</w:t>
      </w:r>
      <w:proofErr w:type="spellEnd"/>
      <w:r w:rsidRPr="00065F17">
        <w:rPr>
          <w:rFonts w:eastAsiaTheme="minorEastAsia"/>
        </w:rPr>
        <w:t xml:space="preserve"> is the total number of classes. Additionally, the stricter mAP@50:95 metric computes </w:t>
      </w:r>
      <w:proofErr w:type="spellStart"/>
      <w:r w:rsidRPr="00065F17">
        <w:rPr>
          <w:rFonts w:eastAsiaTheme="minorEastAsia"/>
        </w:rPr>
        <w:t>mAP</w:t>
      </w:r>
      <w:proofErr w:type="spellEnd"/>
      <w:r w:rsidRPr="00065F17">
        <w:rPr>
          <w:rFonts w:eastAsiaTheme="minorEastAsia"/>
        </w:rPr>
        <w:t xml:space="preserve"> values across </w:t>
      </w:r>
      <w:proofErr w:type="spellStart"/>
      <w:r w:rsidRPr="00065F17">
        <w:rPr>
          <w:rFonts w:eastAsiaTheme="minorEastAsia"/>
        </w:rPr>
        <w:t>IoU</w:t>
      </w:r>
      <w:proofErr w:type="spellEnd"/>
      <w:r w:rsidRPr="00065F17">
        <w:rPr>
          <w:rFonts w:eastAsiaTheme="minorEastAsia"/>
        </w:rPr>
        <w:t xml:space="preserve"> thresholds ranging from 50% to 95%, providing a more comprehensive evaluation of model performance.</w:t>
      </w:r>
    </w:p>
    <w:p w14:paraId="037B0F70" w14:textId="4D769D9A" w:rsidR="00F535A9" w:rsidRDefault="000949D7" w:rsidP="000949D7">
      <w:pPr>
        <w:pStyle w:val="MDPI41tablecaption"/>
        <w:rPr>
          <w:rFonts w:eastAsiaTheme="minorEastAsia"/>
        </w:rPr>
      </w:pPr>
      <w:r w:rsidRPr="000949D7">
        <w:rPr>
          <w:rFonts w:eastAsiaTheme="minorEastAsia"/>
          <w:b/>
          <w:lang w:val="en-NZ"/>
        </w:rPr>
        <w:t xml:space="preserve">Table 1. </w:t>
      </w:r>
      <w:r w:rsidR="00F535A9" w:rsidRPr="005F21FA">
        <w:t>Performance</w:t>
      </w:r>
      <w:r w:rsidR="00F535A9" w:rsidRPr="00FE0216">
        <w:t xml:space="preserve"> values of </w:t>
      </w:r>
      <w:r w:rsidR="00F535A9" w:rsidRPr="00FE0216">
        <w:rPr>
          <w:rFonts w:eastAsiaTheme="minorEastAsia"/>
        </w:rPr>
        <w:t xml:space="preserve">YOLOv8, </w:t>
      </w:r>
      <w:r w:rsidR="00F535A9">
        <w:rPr>
          <w:rFonts w:eastAsiaTheme="minorEastAsia" w:hint="eastAsia"/>
        </w:rPr>
        <w:t>YOLO</w:t>
      </w:r>
      <w:r w:rsidR="00F535A9">
        <w:rPr>
          <w:rFonts w:eastAsiaTheme="minorEastAsia"/>
        </w:rPr>
        <w:t>11m</w:t>
      </w:r>
      <w:r w:rsidR="002E63B1">
        <w:rPr>
          <w:rFonts w:eastAsiaTheme="minorEastAsia"/>
        </w:rPr>
        <w:t>,</w:t>
      </w:r>
      <w:r w:rsidR="00F535A9">
        <w:rPr>
          <w:rFonts w:eastAsiaTheme="minorEastAsia"/>
        </w:rPr>
        <w:t xml:space="preserve"> </w:t>
      </w:r>
      <w:r w:rsidR="00F535A9" w:rsidRPr="00FE0216">
        <w:t xml:space="preserve">and </w:t>
      </w:r>
      <w:r w:rsidR="00F535A9">
        <w:t>this work.</w:t>
      </w:r>
    </w:p>
    <w:tbl>
      <w:tblPr>
        <w:tblW w:w="7857" w:type="dxa"/>
        <w:tblInd w:w="2608" w:type="dxa"/>
        <w:tblLayout w:type="fixed"/>
        <w:tblCellMar>
          <w:left w:w="0" w:type="dxa"/>
          <w:right w:w="0" w:type="dxa"/>
        </w:tblCellMar>
        <w:tblLook w:val="04A0" w:firstRow="1" w:lastRow="0" w:firstColumn="1" w:lastColumn="0" w:noHBand="0" w:noVBand="1"/>
      </w:tblPr>
      <w:tblGrid>
        <w:gridCol w:w="1285"/>
        <w:gridCol w:w="1232"/>
        <w:gridCol w:w="378"/>
        <w:gridCol w:w="906"/>
        <w:gridCol w:w="1022"/>
        <w:gridCol w:w="1339"/>
        <w:gridCol w:w="1695"/>
      </w:tblGrid>
      <w:tr w:rsidR="00F535A9" w:rsidRPr="005F21FA" w14:paraId="200C3A78" w14:textId="77777777" w:rsidTr="002A162E">
        <w:tc>
          <w:tcPr>
            <w:tcW w:w="1285" w:type="dxa"/>
            <w:tcBorders>
              <w:top w:val="single" w:sz="8" w:space="0" w:color="auto"/>
              <w:left w:val="nil"/>
              <w:bottom w:val="single" w:sz="4" w:space="0" w:color="auto"/>
              <w:right w:val="nil"/>
            </w:tcBorders>
            <w:shd w:val="clear" w:color="auto" w:fill="auto"/>
            <w:noWrap/>
            <w:vAlign w:val="center"/>
            <w:hideMark/>
          </w:tcPr>
          <w:p w14:paraId="230BEAAB" w14:textId="77777777" w:rsidR="00F535A9" w:rsidRPr="005F21FA" w:rsidRDefault="00F535A9" w:rsidP="002A162E">
            <w:pPr>
              <w:autoSpaceDE w:val="0"/>
              <w:autoSpaceDN w:val="0"/>
              <w:adjustRightInd w:val="0"/>
              <w:snapToGrid w:val="0"/>
              <w:spacing w:line="240" w:lineRule="auto"/>
              <w:jc w:val="center"/>
              <w:rPr>
                <w:rFonts w:eastAsia="DengXian"/>
                <w:b/>
              </w:rPr>
            </w:pPr>
            <w:commentRangeStart w:id="47"/>
          </w:p>
        </w:tc>
        <w:tc>
          <w:tcPr>
            <w:tcW w:w="1232" w:type="dxa"/>
            <w:tcBorders>
              <w:top w:val="single" w:sz="8" w:space="0" w:color="auto"/>
              <w:left w:val="nil"/>
              <w:bottom w:val="single" w:sz="4" w:space="0" w:color="auto"/>
              <w:right w:val="nil"/>
            </w:tcBorders>
            <w:shd w:val="clear" w:color="auto" w:fill="auto"/>
            <w:vAlign w:val="center"/>
            <w:hideMark/>
          </w:tcPr>
          <w:p w14:paraId="1B3677B1" w14:textId="77777777" w:rsidR="00F535A9" w:rsidRPr="002C35E5" w:rsidRDefault="00F535A9" w:rsidP="002A162E">
            <w:pPr>
              <w:autoSpaceDE w:val="0"/>
              <w:autoSpaceDN w:val="0"/>
              <w:adjustRightInd w:val="0"/>
              <w:snapToGrid w:val="0"/>
              <w:spacing w:line="240" w:lineRule="auto"/>
              <w:jc w:val="center"/>
              <w:rPr>
                <w:rFonts w:eastAsia="DengXian"/>
              </w:rPr>
            </w:pPr>
            <w:r w:rsidRPr="002C35E5">
              <w:rPr>
                <w:rFonts w:eastAsia="DengXian"/>
              </w:rPr>
              <w:t>Precision</w:t>
            </w:r>
          </w:p>
        </w:tc>
        <w:tc>
          <w:tcPr>
            <w:tcW w:w="378" w:type="dxa"/>
            <w:tcBorders>
              <w:top w:val="single" w:sz="8" w:space="0" w:color="auto"/>
              <w:left w:val="nil"/>
              <w:bottom w:val="single" w:sz="4" w:space="0" w:color="auto"/>
              <w:right w:val="nil"/>
            </w:tcBorders>
            <w:shd w:val="clear" w:color="auto" w:fill="auto"/>
            <w:vAlign w:val="center"/>
          </w:tcPr>
          <w:p w14:paraId="139A856A" w14:textId="77777777" w:rsidR="00F535A9" w:rsidRPr="002C35E5" w:rsidRDefault="00F535A9" w:rsidP="002A162E">
            <w:pPr>
              <w:autoSpaceDE w:val="0"/>
              <w:autoSpaceDN w:val="0"/>
              <w:adjustRightInd w:val="0"/>
              <w:snapToGrid w:val="0"/>
              <w:spacing w:line="240" w:lineRule="auto"/>
              <w:jc w:val="center"/>
              <w:rPr>
                <w:rFonts w:eastAsia="DengXian"/>
              </w:rPr>
            </w:pPr>
          </w:p>
        </w:tc>
        <w:tc>
          <w:tcPr>
            <w:tcW w:w="906" w:type="dxa"/>
            <w:tcBorders>
              <w:top w:val="single" w:sz="8" w:space="0" w:color="auto"/>
              <w:left w:val="nil"/>
              <w:bottom w:val="single" w:sz="4" w:space="0" w:color="auto"/>
              <w:right w:val="nil"/>
            </w:tcBorders>
            <w:shd w:val="clear" w:color="auto" w:fill="auto"/>
            <w:vAlign w:val="center"/>
            <w:hideMark/>
          </w:tcPr>
          <w:p w14:paraId="29FCEB42" w14:textId="77777777" w:rsidR="00F535A9" w:rsidRPr="002C35E5" w:rsidRDefault="00F535A9" w:rsidP="002A162E">
            <w:pPr>
              <w:autoSpaceDE w:val="0"/>
              <w:autoSpaceDN w:val="0"/>
              <w:adjustRightInd w:val="0"/>
              <w:snapToGrid w:val="0"/>
              <w:spacing w:line="240" w:lineRule="auto"/>
              <w:jc w:val="center"/>
              <w:rPr>
                <w:rFonts w:eastAsia="DengXian"/>
              </w:rPr>
            </w:pPr>
            <w:r w:rsidRPr="002C35E5">
              <w:rPr>
                <w:rFonts w:eastAsia="DengXian"/>
              </w:rPr>
              <w:t>Recall</w:t>
            </w:r>
          </w:p>
        </w:tc>
        <w:tc>
          <w:tcPr>
            <w:tcW w:w="1022" w:type="dxa"/>
            <w:tcBorders>
              <w:top w:val="single" w:sz="8" w:space="0" w:color="auto"/>
              <w:left w:val="nil"/>
              <w:bottom w:val="single" w:sz="4" w:space="0" w:color="auto"/>
              <w:right w:val="nil"/>
            </w:tcBorders>
            <w:shd w:val="clear" w:color="auto" w:fill="auto"/>
            <w:vAlign w:val="center"/>
            <w:hideMark/>
          </w:tcPr>
          <w:p w14:paraId="66D9FBD8" w14:textId="72D02D83" w:rsidR="00F535A9" w:rsidRPr="002C35E5" w:rsidRDefault="00F535A9" w:rsidP="002A162E">
            <w:pPr>
              <w:autoSpaceDE w:val="0"/>
              <w:autoSpaceDN w:val="0"/>
              <w:adjustRightInd w:val="0"/>
              <w:snapToGrid w:val="0"/>
              <w:spacing w:line="240" w:lineRule="auto"/>
              <w:jc w:val="center"/>
              <w:rPr>
                <w:rFonts w:eastAsia="DengXian"/>
              </w:rPr>
            </w:pPr>
            <w:commentRangeStart w:id="48"/>
            <w:r w:rsidRPr="002C35E5">
              <w:rPr>
                <w:rFonts w:eastAsia="DengXian"/>
              </w:rPr>
              <w:t>mAP</w:t>
            </w:r>
            <w:r w:rsidR="0049121C" w:rsidRPr="002C35E5">
              <w:rPr>
                <w:rFonts w:eastAsia="DengXian"/>
              </w:rPr>
              <w:t>@</w:t>
            </w:r>
            <w:r w:rsidRPr="002C35E5">
              <w:rPr>
                <w:rFonts w:eastAsia="DengXian"/>
              </w:rPr>
              <w:t>50</w:t>
            </w:r>
          </w:p>
        </w:tc>
        <w:tc>
          <w:tcPr>
            <w:tcW w:w="1339" w:type="dxa"/>
            <w:tcBorders>
              <w:top w:val="single" w:sz="8" w:space="0" w:color="auto"/>
              <w:left w:val="nil"/>
              <w:bottom w:val="single" w:sz="4" w:space="0" w:color="auto"/>
              <w:right w:val="nil"/>
            </w:tcBorders>
            <w:shd w:val="clear" w:color="auto" w:fill="auto"/>
            <w:vAlign w:val="center"/>
            <w:hideMark/>
          </w:tcPr>
          <w:p w14:paraId="539F8880" w14:textId="23A9CDCE" w:rsidR="00F535A9" w:rsidRPr="002C35E5" w:rsidRDefault="00F535A9" w:rsidP="002A162E">
            <w:pPr>
              <w:autoSpaceDE w:val="0"/>
              <w:autoSpaceDN w:val="0"/>
              <w:adjustRightInd w:val="0"/>
              <w:snapToGrid w:val="0"/>
              <w:spacing w:line="240" w:lineRule="auto"/>
              <w:jc w:val="center"/>
              <w:rPr>
                <w:rFonts w:eastAsia="DengXian"/>
              </w:rPr>
            </w:pPr>
            <w:r w:rsidRPr="002C35E5">
              <w:rPr>
                <w:rFonts w:eastAsia="DengXian"/>
              </w:rPr>
              <w:t>mAP</w:t>
            </w:r>
            <w:r w:rsidR="0049121C" w:rsidRPr="002C35E5">
              <w:rPr>
                <w:rFonts w:eastAsia="DengXian"/>
              </w:rPr>
              <w:t>@</w:t>
            </w:r>
            <w:r w:rsidRPr="002C35E5">
              <w:rPr>
                <w:rFonts w:eastAsia="DengXian"/>
              </w:rPr>
              <w:t>50</w:t>
            </w:r>
            <w:r w:rsidR="0049121C" w:rsidRPr="002C35E5">
              <w:rPr>
                <w:rFonts w:eastAsia="DengXian"/>
              </w:rPr>
              <w:t>:</w:t>
            </w:r>
            <w:r w:rsidRPr="002C35E5">
              <w:rPr>
                <w:rFonts w:eastAsia="DengXian"/>
              </w:rPr>
              <w:t>95</w:t>
            </w:r>
            <w:commentRangeEnd w:id="48"/>
            <w:r w:rsidR="0049121C" w:rsidRPr="002C35E5">
              <w:rPr>
                <w:rStyle w:val="CommentReference"/>
              </w:rPr>
              <w:commentReference w:id="48"/>
            </w:r>
            <w:r w:rsidR="002C35E5" w:rsidRPr="002C35E5">
              <w:rPr>
                <w:rStyle w:val="CommentReference"/>
              </w:rPr>
              <w:commentReference w:id="47"/>
            </w:r>
          </w:p>
        </w:tc>
        <w:tc>
          <w:tcPr>
            <w:tcW w:w="1695" w:type="dxa"/>
            <w:tcBorders>
              <w:top w:val="single" w:sz="8" w:space="0" w:color="auto"/>
              <w:left w:val="nil"/>
              <w:bottom w:val="single" w:sz="4" w:space="0" w:color="auto"/>
              <w:right w:val="nil"/>
            </w:tcBorders>
            <w:shd w:val="clear" w:color="auto" w:fill="auto"/>
            <w:vAlign w:val="center"/>
            <w:hideMark/>
          </w:tcPr>
          <w:p w14:paraId="2A447A15" w14:textId="77777777" w:rsidR="00F535A9" w:rsidRPr="002C35E5" w:rsidRDefault="00F535A9" w:rsidP="002A162E">
            <w:pPr>
              <w:autoSpaceDE w:val="0"/>
              <w:autoSpaceDN w:val="0"/>
              <w:adjustRightInd w:val="0"/>
              <w:snapToGrid w:val="0"/>
              <w:spacing w:line="240" w:lineRule="auto"/>
              <w:jc w:val="center"/>
              <w:rPr>
                <w:rFonts w:eastAsia="DengXian"/>
              </w:rPr>
            </w:pPr>
            <w:r w:rsidRPr="002C35E5">
              <w:rPr>
                <w:rFonts w:eastAsia="DengXian"/>
              </w:rPr>
              <w:t>Training Time</w:t>
            </w:r>
          </w:p>
        </w:tc>
      </w:tr>
      <w:tr w:rsidR="00F535A9" w:rsidRPr="005F21FA" w14:paraId="24788455" w14:textId="77777777" w:rsidTr="002A162E">
        <w:tc>
          <w:tcPr>
            <w:tcW w:w="1285" w:type="dxa"/>
            <w:tcBorders>
              <w:top w:val="single" w:sz="4" w:space="0" w:color="auto"/>
              <w:left w:val="nil"/>
              <w:bottom w:val="nil"/>
              <w:right w:val="nil"/>
            </w:tcBorders>
            <w:shd w:val="clear" w:color="auto" w:fill="auto"/>
            <w:noWrap/>
            <w:vAlign w:val="center"/>
            <w:hideMark/>
          </w:tcPr>
          <w:p w14:paraId="102BC1F9" w14:textId="77777777" w:rsidR="00F535A9" w:rsidRPr="002C35E5" w:rsidRDefault="00F535A9" w:rsidP="002A162E">
            <w:pPr>
              <w:autoSpaceDE w:val="0"/>
              <w:autoSpaceDN w:val="0"/>
              <w:adjustRightInd w:val="0"/>
              <w:snapToGrid w:val="0"/>
              <w:spacing w:line="240" w:lineRule="auto"/>
              <w:jc w:val="center"/>
              <w:rPr>
                <w:rFonts w:eastAsia="DengXian"/>
                <w:highlight w:val="yellow"/>
              </w:rPr>
            </w:pPr>
            <w:commentRangeStart w:id="49"/>
            <w:commentRangeStart w:id="50"/>
            <w:commentRangeEnd w:id="47"/>
            <w:r w:rsidRPr="002C35E5">
              <w:rPr>
                <w:rFonts w:eastAsia="DengXian"/>
                <w:highlight w:val="yellow"/>
              </w:rPr>
              <w:t>YOLOv8</w:t>
            </w:r>
            <w:commentRangeEnd w:id="49"/>
            <w:r w:rsidR="00A5508F" w:rsidRPr="002C35E5">
              <w:rPr>
                <w:rStyle w:val="CommentReference"/>
              </w:rPr>
              <w:commentReference w:id="49"/>
            </w:r>
            <w:commentRangeEnd w:id="50"/>
            <w:r w:rsidR="002C35E5">
              <w:rPr>
                <w:rStyle w:val="CommentReference"/>
              </w:rPr>
              <w:commentReference w:id="50"/>
            </w:r>
          </w:p>
        </w:tc>
        <w:tc>
          <w:tcPr>
            <w:tcW w:w="1232" w:type="dxa"/>
            <w:tcBorders>
              <w:top w:val="single" w:sz="4" w:space="0" w:color="auto"/>
              <w:left w:val="nil"/>
              <w:bottom w:val="nil"/>
              <w:right w:val="nil"/>
            </w:tcBorders>
            <w:shd w:val="clear" w:color="auto" w:fill="auto"/>
            <w:noWrap/>
            <w:vAlign w:val="center"/>
            <w:hideMark/>
          </w:tcPr>
          <w:p w14:paraId="79BD1FA8"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84.92%</w:t>
            </w:r>
          </w:p>
        </w:tc>
        <w:tc>
          <w:tcPr>
            <w:tcW w:w="378" w:type="dxa"/>
            <w:tcBorders>
              <w:top w:val="single" w:sz="4" w:space="0" w:color="auto"/>
              <w:left w:val="nil"/>
              <w:bottom w:val="nil"/>
              <w:right w:val="nil"/>
            </w:tcBorders>
            <w:shd w:val="clear" w:color="auto" w:fill="auto"/>
            <w:vAlign w:val="center"/>
          </w:tcPr>
          <w:p w14:paraId="677464B1" w14:textId="77777777" w:rsidR="00F535A9" w:rsidRPr="005F21FA" w:rsidRDefault="00F535A9" w:rsidP="002A162E">
            <w:pPr>
              <w:autoSpaceDE w:val="0"/>
              <w:autoSpaceDN w:val="0"/>
              <w:adjustRightInd w:val="0"/>
              <w:snapToGrid w:val="0"/>
              <w:spacing w:line="240" w:lineRule="auto"/>
              <w:jc w:val="center"/>
              <w:rPr>
                <w:rFonts w:eastAsia="DengXian"/>
              </w:rPr>
            </w:pPr>
          </w:p>
        </w:tc>
        <w:tc>
          <w:tcPr>
            <w:tcW w:w="906" w:type="dxa"/>
            <w:tcBorders>
              <w:top w:val="single" w:sz="4" w:space="0" w:color="auto"/>
              <w:left w:val="nil"/>
              <w:bottom w:val="nil"/>
              <w:right w:val="nil"/>
            </w:tcBorders>
            <w:shd w:val="clear" w:color="auto" w:fill="auto"/>
            <w:noWrap/>
            <w:vAlign w:val="center"/>
            <w:hideMark/>
          </w:tcPr>
          <w:p w14:paraId="7747D375"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75.40%</w:t>
            </w:r>
          </w:p>
        </w:tc>
        <w:tc>
          <w:tcPr>
            <w:tcW w:w="1022" w:type="dxa"/>
            <w:tcBorders>
              <w:top w:val="single" w:sz="4" w:space="0" w:color="auto"/>
              <w:left w:val="nil"/>
              <w:bottom w:val="nil"/>
              <w:right w:val="nil"/>
            </w:tcBorders>
            <w:shd w:val="clear" w:color="auto" w:fill="auto"/>
            <w:noWrap/>
            <w:vAlign w:val="center"/>
            <w:hideMark/>
          </w:tcPr>
          <w:p w14:paraId="198824B2"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81.30%</w:t>
            </w:r>
          </w:p>
        </w:tc>
        <w:tc>
          <w:tcPr>
            <w:tcW w:w="1339" w:type="dxa"/>
            <w:tcBorders>
              <w:top w:val="single" w:sz="4" w:space="0" w:color="auto"/>
              <w:left w:val="nil"/>
              <w:bottom w:val="nil"/>
              <w:right w:val="nil"/>
            </w:tcBorders>
            <w:shd w:val="clear" w:color="auto" w:fill="auto"/>
            <w:noWrap/>
            <w:vAlign w:val="center"/>
            <w:hideMark/>
          </w:tcPr>
          <w:p w14:paraId="16F47771"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color w:val="0D0D0D" w:themeColor="text1" w:themeTint="F2"/>
              </w:rPr>
              <w:t>36.30%</w:t>
            </w:r>
          </w:p>
        </w:tc>
        <w:tc>
          <w:tcPr>
            <w:tcW w:w="1695" w:type="dxa"/>
            <w:tcBorders>
              <w:top w:val="single" w:sz="4" w:space="0" w:color="auto"/>
              <w:left w:val="nil"/>
              <w:bottom w:val="nil"/>
              <w:right w:val="nil"/>
            </w:tcBorders>
            <w:shd w:val="clear" w:color="auto" w:fill="auto"/>
            <w:noWrap/>
            <w:vAlign w:val="center"/>
            <w:hideMark/>
          </w:tcPr>
          <w:p w14:paraId="3B96D50F" w14:textId="4D0381BF"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3</w:t>
            </w:r>
            <w:r w:rsidR="00904DBD">
              <w:rPr>
                <w:rFonts w:eastAsia="DengXian"/>
              </w:rPr>
              <w:t xml:space="preserve"> </w:t>
            </w:r>
            <w:r w:rsidRPr="005F21FA">
              <w:rPr>
                <w:rFonts w:eastAsia="DengXian"/>
              </w:rPr>
              <w:t>h</w:t>
            </w:r>
            <w:r w:rsidR="00904DBD">
              <w:rPr>
                <w:rFonts w:eastAsia="DengXian"/>
              </w:rPr>
              <w:t xml:space="preserve"> </w:t>
            </w:r>
            <w:r w:rsidRPr="005F21FA">
              <w:rPr>
                <w:rFonts w:eastAsia="DengXian"/>
              </w:rPr>
              <w:t>24</w:t>
            </w:r>
            <w:r w:rsidR="00904DBD">
              <w:rPr>
                <w:rFonts w:eastAsia="DengXian"/>
              </w:rPr>
              <w:t xml:space="preserve"> </w:t>
            </w:r>
            <w:r w:rsidRPr="005F21FA">
              <w:rPr>
                <w:rFonts w:eastAsia="DengXian"/>
              </w:rPr>
              <w:t>min</w:t>
            </w:r>
          </w:p>
        </w:tc>
      </w:tr>
      <w:tr w:rsidR="00F535A9" w:rsidRPr="005F21FA" w14:paraId="3F5865DF" w14:textId="77777777" w:rsidTr="002A162E">
        <w:tc>
          <w:tcPr>
            <w:tcW w:w="1285" w:type="dxa"/>
            <w:tcBorders>
              <w:top w:val="nil"/>
              <w:left w:val="nil"/>
              <w:bottom w:val="nil"/>
              <w:right w:val="nil"/>
            </w:tcBorders>
            <w:shd w:val="clear" w:color="auto" w:fill="auto"/>
            <w:noWrap/>
            <w:vAlign w:val="center"/>
            <w:hideMark/>
          </w:tcPr>
          <w:p w14:paraId="3E79693A" w14:textId="77777777" w:rsidR="00F535A9" w:rsidRPr="002C35E5" w:rsidRDefault="00F535A9" w:rsidP="002A162E">
            <w:pPr>
              <w:autoSpaceDE w:val="0"/>
              <w:autoSpaceDN w:val="0"/>
              <w:adjustRightInd w:val="0"/>
              <w:snapToGrid w:val="0"/>
              <w:spacing w:line="240" w:lineRule="auto"/>
              <w:jc w:val="center"/>
              <w:rPr>
                <w:rFonts w:eastAsia="DengXian"/>
                <w:highlight w:val="yellow"/>
              </w:rPr>
            </w:pPr>
            <w:r w:rsidRPr="002C35E5">
              <w:rPr>
                <w:rFonts w:eastAsia="DengXian"/>
                <w:highlight w:val="yellow"/>
              </w:rPr>
              <w:t xml:space="preserve">YOLO11m </w:t>
            </w:r>
          </w:p>
        </w:tc>
        <w:tc>
          <w:tcPr>
            <w:tcW w:w="1232" w:type="dxa"/>
            <w:tcBorders>
              <w:top w:val="nil"/>
              <w:left w:val="nil"/>
              <w:bottom w:val="nil"/>
              <w:right w:val="nil"/>
            </w:tcBorders>
            <w:shd w:val="clear" w:color="auto" w:fill="auto"/>
            <w:noWrap/>
            <w:vAlign w:val="center"/>
            <w:hideMark/>
          </w:tcPr>
          <w:p w14:paraId="52C6A053"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81.25%</w:t>
            </w:r>
          </w:p>
        </w:tc>
        <w:tc>
          <w:tcPr>
            <w:tcW w:w="378" w:type="dxa"/>
            <w:tcBorders>
              <w:top w:val="nil"/>
              <w:left w:val="nil"/>
              <w:bottom w:val="nil"/>
              <w:right w:val="nil"/>
            </w:tcBorders>
            <w:shd w:val="clear" w:color="auto" w:fill="auto"/>
            <w:vAlign w:val="center"/>
          </w:tcPr>
          <w:p w14:paraId="29016A38" w14:textId="77777777" w:rsidR="00F535A9" w:rsidRPr="005F21FA" w:rsidRDefault="00F535A9" w:rsidP="002A162E">
            <w:pPr>
              <w:autoSpaceDE w:val="0"/>
              <w:autoSpaceDN w:val="0"/>
              <w:adjustRightInd w:val="0"/>
              <w:snapToGrid w:val="0"/>
              <w:spacing w:line="240" w:lineRule="auto"/>
              <w:jc w:val="center"/>
              <w:rPr>
                <w:rFonts w:eastAsia="DengXian"/>
              </w:rPr>
            </w:pPr>
          </w:p>
        </w:tc>
        <w:tc>
          <w:tcPr>
            <w:tcW w:w="906" w:type="dxa"/>
            <w:tcBorders>
              <w:top w:val="nil"/>
              <w:left w:val="nil"/>
              <w:bottom w:val="nil"/>
              <w:right w:val="nil"/>
            </w:tcBorders>
            <w:shd w:val="clear" w:color="auto" w:fill="auto"/>
            <w:noWrap/>
            <w:vAlign w:val="center"/>
            <w:hideMark/>
          </w:tcPr>
          <w:p w14:paraId="3654A68F"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81.25%</w:t>
            </w:r>
          </w:p>
        </w:tc>
        <w:tc>
          <w:tcPr>
            <w:tcW w:w="1022" w:type="dxa"/>
            <w:tcBorders>
              <w:top w:val="nil"/>
              <w:left w:val="nil"/>
              <w:bottom w:val="nil"/>
              <w:right w:val="nil"/>
            </w:tcBorders>
            <w:shd w:val="clear" w:color="auto" w:fill="auto"/>
            <w:noWrap/>
            <w:vAlign w:val="center"/>
            <w:hideMark/>
          </w:tcPr>
          <w:p w14:paraId="688688F9"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84.12%</w:t>
            </w:r>
          </w:p>
        </w:tc>
        <w:tc>
          <w:tcPr>
            <w:tcW w:w="1339" w:type="dxa"/>
            <w:tcBorders>
              <w:top w:val="nil"/>
              <w:left w:val="nil"/>
              <w:bottom w:val="nil"/>
              <w:right w:val="nil"/>
            </w:tcBorders>
            <w:shd w:val="clear" w:color="auto" w:fill="auto"/>
            <w:noWrap/>
            <w:vAlign w:val="center"/>
            <w:hideMark/>
          </w:tcPr>
          <w:p w14:paraId="0C41AE2C"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color w:val="0D0D0D" w:themeColor="text1" w:themeTint="F2"/>
              </w:rPr>
              <w:t>38.12%</w:t>
            </w:r>
          </w:p>
        </w:tc>
        <w:tc>
          <w:tcPr>
            <w:tcW w:w="1695" w:type="dxa"/>
            <w:tcBorders>
              <w:top w:val="nil"/>
              <w:left w:val="nil"/>
              <w:bottom w:val="nil"/>
              <w:right w:val="nil"/>
            </w:tcBorders>
            <w:shd w:val="clear" w:color="auto" w:fill="auto"/>
            <w:noWrap/>
            <w:vAlign w:val="center"/>
            <w:hideMark/>
          </w:tcPr>
          <w:p w14:paraId="4EC38F2C" w14:textId="1A955CD2"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4</w:t>
            </w:r>
            <w:r w:rsidR="00904DBD">
              <w:rPr>
                <w:rFonts w:eastAsia="DengXian"/>
              </w:rPr>
              <w:t xml:space="preserve"> </w:t>
            </w:r>
            <w:r w:rsidRPr="005F21FA">
              <w:rPr>
                <w:rFonts w:eastAsia="DengXian"/>
              </w:rPr>
              <w:t>h</w:t>
            </w:r>
            <w:r w:rsidR="00904DBD">
              <w:rPr>
                <w:rFonts w:eastAsia="DengXian"/>
              </w:rPr>
              <w:t xml:space="preserve"> </w:t>
            </w:r>
            <w:r w:rsidRPr="005F21FA">
              <w:rPr>
                <w:rFonts w:eastAsia="DengXian"/>
              </w:rPr>
              <w:t>59</w:t>
            </w:r>
            <w:r w:rsidR="00904DBD">
              <w:rPr>
                <w:rFonts w:eastAsia="DengXian"/>
              </w:rPr>
              <w:t xml:space="preserve"> </w:t>
            </w:r>
            <w:r w:rsidRPr="005F21FA">
              <w:rPr>
                <w:rFonts w:eastAsia="DengXian"/>
              </w:rPr>
              <w:t>min</w:t>
            </w:r>
          </w:p>
        </w:tc>
      </w:tr>
      <w:tr w:rsidR="00F535A9" w:rsidRPr="005F21FA" w14:paraId="4926A63D" w14:textId="77777777" w:rsidTr="002A162E">
        <w:tc>
          <w:tcPr>
            <w:tcW w:w="1285" w:type="dxa"/>
            <w:tcBorders>
              <w:top w:val="nil"/>
              <w:left w:val="nil"/>
              <w:bottom w:val="single" w:sz="8" w:space="0" w:color="auto"/>
              <w:right w:val="nil"/>
            </w:tcBorders>
            <w:shd w:val="clear" w:color="auto" w:fill="auto"/>
            <w:noWrap/>
            <w:vAlign w:val="center"/>
            <w:hideMark/>
          </w:tcPr>
          <w:p w14:paraId="3D490284" w14:textId="77777777" w:rsidR="00F535A9" w:rsidRPr="002C35E5" w:rsidRDefault="00F535A9" w:rsidP="002A162E">
            <w:pPr>
              <w:autoSpaceDE w:val="0"/>
              <w:autoSpaceDN w:val="0"/>
              <w:adjustRightInd w:val="0"/>
              <w:snapToGrid w:val="0"/>
              <w:spacing w:line="240" w:lineRule="auto"/>
              <w:jc w:val="center"/>
              <w:rPr>
                <w:rFonts w:eastAsia="DengXian"/>
                <w:highlight w:val="yellow"/>
              </w:rPr>
            </w:pPr>
            <w:r w:rsidRPr="002C35E5">
              <w:rPr>
                <w:rFonts w:eastAsia="DengXian"/>
                <w:highlight w:val="yellow"/>
              </w:rPr>
              <w:t>This work</w:t>
            </w:r>
          </w:p>
        </w:tc>
        <w:tc>
          <w:tcPr>
            <w:tcW w:w="1232" w:type="dxa"/>
            <w:tcBorders>
              <w:top w:val="nil"/>
              <w:left w:val="nil"/>
              <w:bottom w:val="single" w:sz="8" w:space="0" w:color="auto"/>
              <w:right w:val="nil"/>
            </w:tcBorders>
            <w:shd w:val="clear" w:color="auto" w:fill="auto"/>
            <w:noWrap/>
            <w:vAlign w:val="center"/>
            <w:hideMark/>
          </w:tcPr>
          <w:p w14:paraId="34F24803"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87.52%</w:t>
            </w:r>
          </w:p>
        </w:tc>
        <w:tc>
          <w:tcPr>
            <w:tcW w:w="378" w:type="dxa"/>
            <w:tcBorders>
              <w:top w:val="nil"/>
              <w:left w:val="nil"/>
              <w:bottom w:val="single" w:sz="8" w:space="0" w:color="auto"/>
              <w:right w:val="nil"/>
            </w:tcBorders>
            <w:shd w:val="clear" w:color="auto" w:fill="auto"/>
            <w:vAlign w:val="center"/>
          </w:tcPr>
          <w:p w14:paraId="4DC16E8F" w14:textId="77777777" w:rsidR="00F535A9" w:rsidRPr="005F21FA" w:rsidRDefault="00F535A9" w:rsidP="002A162E">
            <w:pPr>
              <w:autoSpaceDE w:val="0"/>
              <w:autoSpaceDN w:val="0"/>
              <w:adjustRightInd w:val="0"/>
              <w:snapToGrid w:val="0"/>
              <w:spacing w:line="240" w:lineRule="auto"/>
              <w:jc w:val="center"/>
              <w:rPr>
                <w:rFonts w:eastAsia="DengXian"/>
              </w:rPr>
            </w:pPr>
          </w:p>
        </w:tc>
        <w:tc>
          <w:tcPr>
            <w:tcW w:w="906" w:type="dxa"/>
            <w:tcBorders>
              <w:top w:val="nil"/>
              <w:left w:val="nil"/>
              <w:bottom w:val="single" w:sz="8" w:space="0" w:color="auto"/>
              <w:right w:val="nil"/>
            </w:tcBorders>
            <w:shd w:val="clear" w:color="auto" w:fill="auto"/>
            <w:noWrap/>
            <w:vAlign w:val="center"/>
            <w:hideMark/>
          </w:tcPr>
          <w:p w14:paraId="10BB4B21"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83.37%</w:t>
            </w:r>
          </w:p>
        </w:tc>
        <w:tc>
          <w:tcPr>
            <w:tcW w:w="1022" w:type="dxa"/>
            <w:tcBorders>
              <w:top w:val="nil"/>
              <w:left w:val="nil"/>
              <w:bottom w:val="single" w:sz="8" w:space="0" w:color="auto"/>
              <w:right w:val="nil"/>
            </w:tcBorders>
            <w:shd w:val="clear" w:color="auto" w:fill="auto"/>
            <w:noWrap/>
            <w:vAlign w:val="center"/>
            <w:hideMark/>
          </w:tcPr>
          <w:p w14:paraId="7C3DE908"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86.87%</w:t>
            </w:r>
          </w:p>
        </w:tc>
        <w:tc>
          <w:tcPr>
            <w:tcW w:w="1339" w:type="dxa"/>
            <w:tcBorders>
              <w:top w:val="nil"/>
              <w:left w:val="nil"/>
              <w:bottom w:val="single" w:sz="8" w:space="0" w:color="auto"/>
              <w:right w:val="nil"/>
            </w:tcBorders>
            <w:shd w:val="clear" w:color="auto" w:fill="auto"/>
            <w:noWrap/>
            <w:vAlign w:val="center"/>
            <w:hideMark/>
          </w:tcPr>
          <w:p w14:paraId="6E21D303" w14:textId="77777777"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color w:val="0D0D0D" w:themeColor="text1" w:themeTint="F2"/>
              </w:rPr>
              <w:t>39.84%</w:t>
            </w:r>
          </w:p>
        </w:tc>
        <w:tc>
          <w:tcPr>
            <w:tcW w:w="1695" w:type="dxa"/>
            <w:tcBorders>
              <w:top w:val="nil"/>
              <w:left w:val="nil"/>
              <w:bottom w:val="single" w:sz="8" w:space="0" w:color="auto"/>
              <w:right w:val="nil"/>
            </w:tcBorders>
            <w:shd w:val="clear" w:color="auto" w:fill="auto"/>
            <w:noWrap/>
            <w:vAlign w:val="center"/>
            <w:hideMark/>
          </w:tcPr>
          <w:p w14:paraId="22A904B7" w14:textId="6F16B55C" w:rsidR="00F535A9" w:rsidRPr="005F21FA" w:rsidRDefault="00F535A9" w:rsidP="002A162E">
            <w:pPr>
              <w:autoSpaceDE w:val="0"/>
              <w:autoSpaceDN w:val="0"/>
              <w:adjustRightInd w:val="0"/>
              <w:snapToGrid w:val="0"/>
              <w:spacing w:line="240" w:lineRule="auto"/>
              <w:jc w:val="center"/>
              <w:rPr>
                <w:rFonts w:eastAsia="DengXian"/>
              </w:rPr>
            </w:pPr>
            <w:r w:rsidRPr="005F21FA">
              <w:rPr>
                <w:rFonts w:eastAsia="DengXian"/>
              </w:rPr>
              <w:t>4</w:t>
            </w:r>
            <w:r w:rsidR="00904DBD">
              <w:rPr>
                <w:rFonts w:eastAsia="DengXian"/>
              </w:rPr>
              <w:t xml:space="preserve"> </w:t>
            </w:r>
            <w:r w:rsidRPr="005F21FA">
              <w:rPr>
                <w:rFonts w:eastAsia="DengXian"/>
              </w:rPr>
              <w:t>h</w:t>
            </w:r>
            <w:r w:rsidR="00904DBD">
              <w:rPr>
                <w:rFonts w:eastAsia="DengXian"/>
              </w:rPr>
              <w:t xml:space="preserve"> </w:t>
            </w:r>
            <w:r w:rsidRPr="005F21FA">
              <w:rPr>
                <w:rFonts w:eastAsia="DengXian"/>
              </w:rPr>
              <w:t>33</w:t>
            </w:r>
            <w:r w:rsidR="00904DBD">
              <w:rPr>
                <w:rFonts w:eastAsia="DengXian"/>
              </w:rPr>
              <w:t xml:space="preserve"> </w:t>
            </w:r>
            <w:r w:rsidRPr="005F21FA">
              <w:rPr>
                <w:rFonts w:eastAsia="DengXian"/>
              </w:rPr>
              <w:t>min</w:t>
            </w:r>
          </w:p>
        </w:tc>
      </w:tr>
    </w:tbl>
    <w:p w14:paraId="6AC4501E" w14:textId="76B431C4" w:rsidR="00F535A9" w:rsidRPr="00686F53" w:rsidRDefault="00F535A9" w:rsidP="000949D7">
      <w:pPr>
        <w:pStyle w:val="MDPI31text"/>
        <w:spacing w:before="240"/>
        <w:rPr>
          <w:lang w:val="en-NZ"/>
        </w:rPr>
      </w:pPr>
      <w:r w:rsidRPr="00686F53">
        <w:rPr>
          <w:lang w:val="en-NZ"/>
        </w:rPr>
        <w:lastRenderedPageBreak/>
        <w:t>The progression of these metrics over 300 training epochs provides a detailed comparison of the models.</w:t>
      </w:r>
    </w:p>
    <w:p w14:paraId="08428690" w14:textId="11522397" w:rsidR="00F535A9" w:rsidRDefault="00F535A9" w:rsidP="000949D7">
      <w:pPr>
        <w:pStyle w:val="MDPI31text"/>
      </w:pPr>
      <w:r w:rsidRPr="00507BCA">
        <w:t xml:space="preserve">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Pr>
          <w:rFonts w:hint="eastAsia"/>
        </w:rPr>
        <w:t>more significant</w:t>
      </w:r>
      <w:r w:rsidRPr="00507BCA">
        <w:t xml:space="preserve"> proportion of true positives compared to the other models. In the mAP@50 plot, our model exhibits superior accuracy with less fluctuation, highlighting its robustness in detecting objects with an </w:t>
      </w:r>
      <w:proofErr w:type="spellStart"/>
      <w:r w:rsidRPr="00507BCA">
        <w:t>IoU</w:t>
      </w:r>
      <w:proofErr w:type="spellEnd"/>
      <w:r w:rsidRPr="00507BCA">
        <w:t xml:space="preserve"> threshold of 0.5. </w:t>
      </w:r>
      <w:r>
        <w:rPr>
          <w:rFonts w:hint="eastAsia"/>
        </w:rPr>
        <w:t>Our model shows steady improvement f</w:t>
      </w:r>
      <w:r w:rsidRPr="00507BCA">
        <w:t xml:space="preserve">or the stricter mAP@50:95 metric, surpassing the performance of YOLOv8 and YOLO11m and confirming its reliability across a range of </w:t>
      </w:r>
      <w:proofErr w:type="spellStart"/>
      <w:r w:rsidRPr="00507BCA">
        <w:t>IoU</w:t>
      </w:r>
      <w:proofErr w:type="spellEnd"/>
      <w:r w:rsidRPr="00507BCA">
        <w:t xml:space="preserve"> thresholds</w:t>
      </w:r>
      <w:r>
        <w:t>.</w:t>
      </w:r>
    </w:p>
    <w:p w14:paraId="20CAD2A0" w14:textId="77777777" w:rsidR="00F535A9" w:rsidRPr="002A162E" w:rsidRDefault="00F535A9" w:rsidP="000949D7">
      <w:pPr>
        <w:pStyle w:val="MDPI31text"/>
        <w:rPr>
          <w:rFonts w:eastAsiaTheme="minorEastAsia"/>
          <w:spacing w:val="-2"/>
        </w:rPr>
      </w:pPr>
      <w:r w:rsidRPr="002A162E">
        <w:rPr>
          <w:rFonts w:eastAsiaTheme="minorEastAsia"/>
          <w:spacing w:val="-2"/>
        </w:rPr>
        <w:t>The comparative analysis reveals that YOLOv8 benefits from a shorter training time</w:t>
      </w:r>
      <w:r w:rsidRPr="002A162E">
        <w:rPr>
          <w:rFonts w:eastAsiaTheme="minorEastAsia" w:hint="eastAsia"/>
          <w:spacing w:val="-2"/>
        </w:rPr>
        <w:t xml:space="preserve"> bu</w:t>
      </w:r>
      <w:r w:rsidRPr="002A162E">
        <w:rPr>
          <w:rFonts w:eastAsiaTheme="minorEastAsia"/>
          <w:spacing w:val="-2"/>
        </w:rPr>
        <w:t xml:space="preserve">t sacrifices detection accuracy, particularly in recall and </w:t>
      </w:r>
      <w:proofErr w:type="spellStart"/>
      <w:r w:rsidRPr="002A162E">
        <w:rPr>
          <w:rFonts w:eastAsiaTheme="minorEastAsia"/>
          <w:spacing w:val="-2"/>
        </w:rPr>
        <w:t>mAP</w:t>
      </w:r>
      <w:proofErr w:type="spellEnd"/>
      <w:r w:rsidRPr="002A162E">
        <w:rPr>
          <w:rFonts w:eastAsiaTheme="minorEastAsia"/>
          <w:spacing w:val="-2"/>
        </w:rPr>
        <w:t xml:space="preserve"> metrics. YOLO11m, on the other hand, achieves improved recall and </w:t>
      </w:r>
      <w:proofErr w:type="spellStart"/>
      <w:r w:rsidRPr="002A162E">
        <w:rPr>
          <w:rFonts w:eastAsiaTheme="minorEastAsia"/>
          <w:spacing w:val="-2"/>
        </w:rPr>
        <w:t>mAP</w:t>
      </w:r>
      <w:proofErr w:type="spellEnd"/>
      <w:r w:rsidRPr="002A162E">
        <w:rPr>
          <w:rFonts w:eastAsiaTheme="minorEastAsia"/>
          <w:spacing w:val="-2"/>
        </w:rPr>
        <w:t xml:space="preserve">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1FFF09E3" w14:textId="37974BDB" w:rsidR="00F535A9" w:rsidRPr="000949D7" w:rsidRDefault="000949D7" w:rsidP="000949D7">
      <w:pPr>
        <w:pStyle w:val="MDPI22heading2"/>
        <w:spacing w:before="240"/>
      </w:pPr>
      <w:r w:rsidRPr="000949D7">
        <w:t xml:space="preserve">3.2. </w:t>
      </w:r>
      <w:r w:rsidR="00B378FA">
        <w:t xml:space="preserve">Implementation for </w:t>
      </w:r>
      <w:r w:rsidR="00F535A9" w:rsidRPr="000949D7">
        <w:t>Ball Tracking</w:t>
      </w:r>
    </w:p>
    <w:p w14:paraId="162B0111" w14:textId="46CFCDD9" w:rsidR="00F535A9" w:rsidRDefault="00F535A9" w:rsidP="000949D7">
      <w:pPr>
        <w:pStyle w:val="MDPI31text"/>
        <w:spacing w:after="240"/>
      </w:pPr>
      <w:r>
        <w:t xml:space="preserve">The effectiveness of ball tracking methods in high-speed table tennis scenarios was evaluated by using two approaches: OpenCV background subtraction with optical flow and </w:t>
      </w:r>
      <w:proofErr w:type="spellStart"/>
      <w:r>
        <w:t>ByteTrack</w:t>
      </w:r>
      <w:proofErr w:type="spellEnd"/>
      <w:r>
        <w:t xml:space="preserve">. </w:t>
      </w:r>
      <w:r>
        <w:rPr>
          <w:rFonts w:hint="eastAsia"/>
          <w:lang w:eastAsia="zh-CN"/>
        </w:rPr>
        <w:t>Figure 9 illustrates e</w:t>
      </w:r>
      <w:r>
        <w:t>ach me</w:t>
      </w:r>
      <w:r w:rsidRPr="00B63BE4">
        <w:t>tho</w:t>
      </w:r>
      <w:r w:rsidR="006339F5" w:rsidRPr="00B63BE4">
        <w:t>d’</w:t>
      </w:r>
      <w:r w:rsidRPr="00B63BE4">
        <w:t>s perform</w:t>
      </w:r>
      <w:r>
        <w:t xml:space="preserve">ance </w:t>
      </w:r>
      <w:r>
        <w:rPr>
          <w:rFonts w:hint="eastAsia"/>
          <w:lang w:eastAsia="zh-CN"/>
        </w:rPr>
        <w:t>and</w:t>
      </w:r>
      <w:r>
        <w:t xml:space="preserve"> provides a side-by-side comparison of their tracking capabilities. The left panel demonstrates the results of background subtraction with optical flow, while the right panel highlights the superior performance of </w:t>
      </w:r>
      <w:proofErr w:type="spellStart"/>
      <w:r>
        <w:t>ByteTrack</w:t>
      </w:r>
      <w:proofErr w:type="spellEnd"/>
      <w:r>
        <w:t>.</w:t>
      </w:r>
    </w:p>
    <w:tbl>
      <w:tblPr>
        <w:tblW w:w="7857" w:type="dxa"/>
        <w:tblInd w:w="2608" w:type="dxa"/>
        <w:tblLayout w:type="fixed"/>
        <w:tblCellMar>
          <w:left w:w="0" w:type="dxa"/>
          <w:right w:w="0" w:type="dxa"/>
        </w:tblCellMar>
        <w:tblLook w:val="0000" w:firstRow="0" w:lastRow="0" w:firstColumn="0" w:lastColumn="0" w:noHBand="0" w:noVBand="0"/>
      </w:tblPr>
      <w:tblGrid>
        <w:gridCol w:w="4055"/>
        <w:gridCol w:w="3802"/>
      </w:tblGrid>
      <w:tr w:rsidR="00F535A9" w:rsidRPr="000949D7" w14:paraId="1842D316" w14:textId="77777777" w:rsidTr="000949D7">
        <w:tc>
          <w:tcPr>
            <w:tcW w:w="7857" w:type="dxa"/>
            <w:gridSpan w:val="2"/>
            <w:shd w:val="clear" w:color="auto" w:fill="auto"/>
            <w:vAlign w:val="center"/>
          </w:tcPr>
          <w:p w14:paraId="0AD4941D" w14:textId="77777777" w:rsidR="00F535A9" w:rsidRPr="000949D7" w:rsidRDefault="00F535A9" w:rsidP="000949D7">
            <w:pPr>
              <w:pStyle w:val="MDPI42tablebody"/>
              <w:autoSpaceDE w:val="0"/>
              <w:autoSpaceDN w:val="0"/>
            </w:pPr>
            <w:r w:rsidRPr="000949D7">
              <w:rPr>
                <w:noProof/>
              </w:rPr>
              <w:drawing>
                <wp:inline distT="0" distB="0" distL="0" distR="0" wp14:anchorId="671C00CD" wp14:editId="3857B65A">
                  <wp:extent cx="4182386" cy="1829045"/>
                  <wp:effectExtent l="0" t="0" r="8890" b="0"/>
                  <wp:docPr id="1249105549"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18"/>
                          <a:stretch>
                            <a:fillRect/>
                          </a:stretch>
                        </pic:blipFill>
                        <pic:spPr>
                          <a:xfrm>
                            <a:off x="0" y="0"/>
                            <a:ext cx="4196741" cy="1835323"/>
                          </a:xfrm>
                          <a:prstGeom prst="rect">
                            <a:avLst/>
                          </a:prstGeom>
                        </pic:spPr>
                      </pic:pic>
                    </a:graphicData>
                  </a:graphic>
                </wp:inline>
              </w:drawing>
            </w:r>
          </w:p>
        </w:tc>
      </w:tr>
      <w:tr w:rsidR="00F535A9" w:rsidRPr="000949D7" w14:paraId="1FAF7BF9" w14:textId="77777777" w:rsidTr="000949D7">
        <w:tc>
          <w:tcPr>
            <w:tcW w:w="4055" w:type="dxa"/>
            <w:shd w:val="clear" w:color="auto" w:fill="auto"/>
            <w:vAlign w:val="center"/>
          </w:tcPr>
          <w:p w14:paraId="56A8AF75" w14:textId="77777777" w:rsidR="00F535A9" w:rsidRPr="000949D7" w:rsidRDefault="00F535A9" w:rsidP="000949D7">
            <w:pPr>
              <w:pStyle w:val="MDPI42tablebody"/>
              <w:autoSpaceDE w:val="0"/>
              <w:autoSpaceDN w:val="0"/>
            </w:pPr>
            <w:r w:rsidRPr="000949D7">
              <w:t>(</w:t>
            </w:r>
            <w:r w:rsidRPr="000949D7">
              <w:rPr>
                <w:b/>
              </w:rPr>
              <w:t>a</w:t>
            </w:r>
            <w:r w:rsidRPr="000949D7">
              <w:t>)</w:t>
            </w:r>
          </w:p>
        </w:tc>
        <w:tc>
          <w:tcPr>
            <w:tcW w:w="3802" w:type="dxa"/>
            <w:shd w:val="clear" w:color="auto" w:fill="auto"/>
            <w:vAlign w:val="center"/>
          </w:tcPr>
          <w:p w14:paraId="20600BC0" w14:textId="77777777" w:rsidR="00F535A9" w:rsidRPr="000949D7" w:rsidRDefault="00F535A9" w:rsidP="000949D7">
            <w:pPr>
              <w:pStyle w:val="MDPI42tablebody"/>
              <w:autoSpaceDE w:val="0"/>
              <w:autoSpaceDN w:val="0"/>
            </w:pPr>
            <w:r w:rsidRPr="000949D7">
              <w:t>(</w:t>
            </w:r>
            <w:r w:rsidRPr="000949D7">
              <w:rPr>
                <w:b/>
              </w:rPr>
              <w:t>b</w:t>
            </w:r>
            <w:r w:rsidRPr="000949D7">
              <w:t>)</w:t>
            </w:r>
          </w:p>
        </w:tc>
      </w:tr>
    </w:tbl>
    <w:p w14:paraId="2A33D447" w14:textId="2D18D4AD" w:rsidR="00F535A9" w:rsidRPr="00E354B2" w:rsidRDefault="000949D7" w:rsidP="000949D7">
      <w:pPr>
        <w:pStyle w:val="MDPI51figurecaption"/>
        <w:jc w:val="both"/>
        <w:rPr>
          <w:spacing w:val="-2"/>
        </w:rPr>
      </w:pPr>
      <w:r w:rsidRPr="00E354B2">
        <w:rPr>
          <w:b/>
          <w:bCs/>
          <w:spacing w:val="-2"/>
        </w:rPr>
        <w:t xml:space="preserve">Figure 9. </w:t>
      </w:r>
      <w:commentRangeStart w:id="51"/>
      <w:commentRangeStart w:id="52"/>
      <w:r w:rsidR="00F535A9" w:rsidRPr="00E354B2">
        <w:rPr>
          <w:spacing w:val="-2"/>
          <w:highlight w:val="yellow"/>
        </w:rPr>
        <w:t>Compa</w:t>
      </w:r>
      <w:commentRangeEnd w:id="51"/>
      <w:r w:rsidR="00734575" w:rsidRPr="00E354B2">
        <w:rPr>
          <w:rStyle w:val="CommentReference"/>
          <w:rFonts w:eastAsia="SimSun"/>
          <w:noProof/>
          <w:spacing w:val="-2"/>
          <w:lang w:eastAsia="zh-CN" w:bidi="ar-SA"/>
          <w14:ligatures w14:val="none"/>
        </w:rPr>
        <w:commentReference w:id="51"/>
      </w:r>
      <w:commentRangeEnd w:id="52"/>
      <w:r w:rsidR="002C35E5">
        <w:rPr>
          <w:rStyle w:val="CommentReference"/>
          <w:rFonts w:eastAsia="SimSun"/>
          <w:noProof/>
          <w:lang w:eastAsia="zh-CN" w:bidi="ar-SA"/>
          <w14:ligatures w14:val="none"/>
        </w:rPr>
        <w:commentReference w:id="52"/>
      </w:r>
      <w:r w:rsidR="00F535A9" w:rsidRPr="00E354B2">
        <w:rPr>
          <w:spacing w:val="-2"/>
        </w:rPr>
        <w:t>rison of Ball Tracking Methods: (</w:t>
      </w:r>
      <w:r w:rsidR="00F535A9" w:rsidRPr="00E354B2">
        <w:rPr>
          <w:b/>
          <w:bCs/>
          <w:spacing w:val="-2"/>
        </w:rPr>
        <w:t>a</w:t>
      </w:r>
      <w:r w:rsidR="00F535A9" w:rsidRPr="00E354B2">
        <w:rPr>
          <w:spacing w:val="-2"/>
        </w:rPr>
        <w:t xml:space="preserve">) </w:t>
      </w:r>
      <w:r w:rsidR="00F535A9" w:rsidRPr="00E354B2">
        <w:rPr>
          <w:rFonts w:hint="eastAsia"/>
          <w:spacing w:val="-2"/>
          <w:lang w:eastAsia="zh-CN"/>
        </w:rPr>
        <w:t xml:space="preserve">The </w:t>
      </w:r>
      <w:r w:rsidR="00F535A9" w:rsidRPr="00E354B2">
        <w:rPr>
          <w:spacing w:val="-2"/>
        </w:rPr>
        <w:t>OpenCV background subtraction and optical flow method result in fragmented and inconsistent ball trajectories due to background noise, rapid motion, and interference from moving players. (</w:t>
      </w:r>
      <w:r w:rsidR="00F535A9" w:rsidRPr="00E354B2">
        <w:rPr>
          <w:b/>
          <w:bCs/>
          <w:spacing w:val="-2"/>
        </w:rPr>
        <w:t>b</w:t>
      </w:r>
      <w:r w:rsidR="00F535A9" w:rsidRPr="00E354B2">
        <w:rPr>
          <w:spacing w:val="-2"/>
        </w:rPr>
        <w:t xml:space="preserve">) </w:t>
      </w:r>
      <w:r w:rsidR="00F535A9" w:rsidRPr="00E354B2">
        <w:rPr>
          <w:rFonts w:hint="eastAsia"/>
          <w:spacing w:val="-2"/>
          <w:lang w:eastAsia="zh-CN"/>
        </w:rPr>
        <w:t xml:space="preserve">The </w:t>
      </w:r>
      <w:proofErr w:type="spellStart"/>
      <w:r w:rsidR="00F535A9" w:rsidRPr="00E354B2">
        <w:rPr>
          <w:rFonts w:hint="eastAsia"/>
          <w:spacing w:val="-2"/>
          <w:lang w:eastAsia="zh-CN"/>
        </w:rPr>
        <w:t>ByteTrack</w:t>
      </w:r>
      <w:proofErr w:type="spellEnd"/>
      <w:r w:rsidR="00F535A9" w:rsidRPr="00E354B2">
        <w:rPr>
          <w:rFonts w:hint="eastAsia"/>
          <w:spacing w:val="-2"/>
          <w:lang w:eastAsia="zh-CN"/>
        </w:rPr>
        <w:t xml:space="preserve"> method delivers</w:t>
      </w:r>
      <w:r w:rsidR="00F535A9" w:rsidRPr="00E354B2">
        <w:rPr>
          <w:spacing w:val="-2"/>
        </w:rPr>
        <w:t xml:space="preserve"> smoother and continuous ball trajectories, robustly handl</w:t>
      </w:r>
      <w:r w:rsidR="00F535A9" w:rsidRPr="00E354B2">
        <w:rPr>
          <w:rFonts w:hint="eastAsia"/>
          <w:spacing w:val="-2"/>
          <w:lang w:eastAsia="zh-CN"/>
        </w:rPr>
        <w:t>es</w:t>
      </w:r>
      <w:r w:rsidR="00F535A9" w:rsidRPr="00E354B2">
        <w:rPr>
          <w:spacing w:val="-2"/>
        </w:rPr>
        <w:t xml:space="preserve"> complex motion</w:t>
      </w:r>
      <w:r w:rsidR="00F535A9" w:rsidRPr="00E354B2">
        <w:rPr>
          <w:rFonts w:hint="eastAsia"/>
          <w:spacing w:val="-2"/>
          <w:lang w:eastAsia="zh-CN"/>
        </w:rPr>
        <w:t>, and maintains</w:t>
      </w:r>
      <w:r w:rsidR="00F535A9" w:rsidRPr="00E354B2">
        <w:rPr>
          <w:spacing w:val="-2"/>
        </w:rPr>
        <w:t xml:space="preserve"> tracking consistency.</w:t>
      </w:r>
    </w:p>
    <w:p w14:paraId="216372F3" w14:textId="0C373B12" w:rsidR="00F535A9" w:rsidRPr="00E354B2" w:rsidRDefault="00F535A9" w:rsidP="000949D7">
      <w:pPr>
        <w:pStyle w:val="MDPI31text"/>
        <w:rPr>
          <w:spacing w:val="-2"/>
          <w:lang w:eastAsia="zh-CN"/>
        </w:rPr>
      </w:pPr>
      <w:r w:rsidRPr="00E354B2">
        <w:rPr>
          <w:spacing w:val="-2"/>
        </w:rPr>
        <w:t>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w:t>
      </w:r>
      <w:r w:rsidR="006339F5" w:rsidRPr="00E354B2">
        <w:rPr>
          <w:spacing w:val="-2"/>
        </w:rPr>
        <w:t>l’</w:t>
      </w:r>
      <w:r w:rsidRPr="00E354B2">
        <w:rPr>
          <w:spacing w:val="-2"/>
        </w:rPr>
        <w:t xml:space="preserve">s movement is effectively captured against a stable background, as shown in the left panel of Figure 9. However, this approach exhibited a few limitations. It was </w:t>
      </w:r>
      <w:r w:rsidRPr="00E354B2">
        <w:rPr>
          <w:rFonts w:hint="eastAsia"/>
          <w:spacing w:val="-2"/>
          <w:lang w:eastAsia="zh-CN"/>
        </w:rPr>
        <w:t>susceptibl</w:t>
      </w:r>
      <w:r w:rsidRPr="00E354B2">
        <w:rPr>
          <w:spacing w:val="-2"/>
        </w:rPr>
        <w:t>e to background noise, such as shadows and reflections, which often led to fragmented detection results.</w:t>
      </w:r>
    </w:p>
    <w:p w14:paraId="7F3D8EDE" w14:textId="77777777" w:rsidR="00F535A9" w:rsidRDefault="00F535A9" w:rsidP="000949D7">
      <w:pPr>
        <w:pStyle w:val="MDPI31text"/>
      </w:pPr>
      <w:r>
        <w:lastRenderedPageBreak/>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779EDC7F" w14:textId="03D7781B" w:rsidR="00E354B2" w:rsidRDefault="00F535A9" w:rsidP="000949D7">
      <w:pPr>
        <w:pStyle w:val="MDPI31text"/>
      </w:pPr>
      <w:r>
        <w:t xml:space="preserve">In contrast, </w:t>
      </w:r>
      <w:proofErr w:type="spellStart"/>
      <w:r>
        <w:t>ByteTrack</w:t>
      </w:r>
      <w:proofErr w:type="spellEnd"/>
      <w:r>
        <w:t xml:space="preserve"> demonstrated superior performance by providing smoother and more continuous ball tracking, as depicted </w:t>
      </w:r>
      <w:r w:rsidR="00712EEC">
        <w:t xml:space="preserve">on </w:t>
      </w:r>
      <w:r>
        <w:t xml:space="preserve">the right side of Figure 9. </w:t>
      </w:r>
      <w:proofErr w:type="spellStart"/>
      <w:r>
        <w:t>ByteTrack</w:t>
      </w:r>
      <w:proofErr w:type="spellEnd"/>
      <w:r>
        <w:t xml:space="preserve"> employs an advanced tracking mechanism that associates detected objects across frames using object size, movement consistency, and positional prediction</w:t>
      </w:r>
      <w:r>
        <w:rPr>
          <w:rFonts w:hint="eastAsia"/>
          <w:lang w:eastAsia="zh-CN"/>
        </w:rPr>
        <w:t xml:space="preserve"> features</w:t>
      </w:r>
      <w:r>
        <w:t xml:space="preserve">. This robust framework ensures track continuity, even during rapid directional changes or complex motion patterns. Unlike background subtraction, </w:t>
      </w:r>
      <w:proofErr w:type="spellStart"/>
      <w:r>
        <w:t>ByteTrack</w:t>
      </w:r>
      <w:proofErr w:type="spellEnd"/>
      <w:r>
        <w:t xml:space="preserve"> effectively handles the high-speed dynamics of table tennis serve, maintaining a stable and uninterrupted trajectory. Moreover, </w:t>
      </w:r>
      <w:proofErr w:type="spellStart"/>
      <w:r>
        <w:t>ByteTrack’s</w:t>
      </w:r>
      <w:proofErr w:type="spellEnd"/>
      <w:r>
        <w:t xml:space="preserve"> ability to focus on the ball as the primary object of interest mitigates the impact of background player movement, ensuring reliable tracking.</w:t>
      </w:r>
    </w:p>
    <w:p w14:paraId="7C275F99" w14:textId="77777777" w:rsidR="00E354B2" w:rsidRDefault="00E354B2">
      <w:pPr>
        <w:spacing w:line="240" w:lineRule="auto"/>
        <w:jc w:val="left"/>
        <w:rPr>
          <w:rFonts w:eastAsia="Times New Roman"/>
          <w:noProof w:val="0"/>
          <w:snapToGrid w:val="0"/>
          <w:szCs w:val="22"/>
          <w:lang w:eastAsia="de-DE" w:bidi="en-US"/>
          <w14:ligatures w14:val="standardContextual"/>
        </w:rPr>
      </w:pPr>
      <w:r>
        <w:br w:type="page"/>
      </w:r>
    </w:p>
    <w:p w14:paraId="247DEC19" w14:textId="3E8C764E" w:rsidR="00F535A9" w:rsidRPr="000949D7" w:rsidRDefault="000949D7" w:rsidP="000949D7">
      <w:pPr>
        <w:pStyle w:val="MDPI22heading2"/>
        <w:spacing w:before="240"/>
      </w:pPr>
      <w:r w:rsidRPr="000949D7">
        <w:lastRenderedPageBreak/>
        <w:t xml:space="preserve">3.3. </w:t>
      </w:r>
      <w:r w:rsidR="00F535A9" w:rsidRPr="000949D7">
        <w:t>Video Segmentation Results</w:t>
      </w:r>
    </w:p>
    <w:p w14:paraId="7C886AE6" w14:textId="6F622672" w:rsidR="00BB6FBC" w:rsidRPr="00CE72AC" w:rsidRDefault="00F535A9" w:rsidP="00CE72AC">
      <w:pPr>
        <w:pStyle w:val="MDPI31text"/>
        <w:rPr>
          <w:rFonts w:eastAsiaTheme="minorEastAsia" w:hint="eastAsia"/>
          <w:lang w:eastAsia="zh-CN"/>
        </w:rPr>
      </w:pPr>
      <w:r>
        <w:t>The video segmentation results demonstrate the effectiveness of the proposed system in identifying key events during table tennis serve</w:t>
      </w:r>
      <w:r>
        <w:rPr>
          <w:rFonts w:hint="eastAsia"/>
          <w:lang w:eastAsia="zh-CN"/>
        </w:rPr>
        <w:t>s</w:t>
      </w:r>
      <w:r>
        <w:t xml:space="preserve"> and distinguishing between fouls and compliant serves. The segmentation process involves analyzing the </w:t>
      </w:r>
      <w:r>
        <w:rPr>
          <w:rFonts w:hint="eastAsia"/>
          <w:lang w:eastAsia="zh-CN"/>
        </w:rPr>
        <w:t>ball 3D trajectory</w:t>
      </w:r>
      <w:r>
        <w:t xml:space="preserve"> and detecting critical points, such as the throw point, the highest point, and the hit point, as shown in Figure 10. Additionally, the frames are classified as either </w:t>
      </w:r>
      <w:r w:rsidR="006339F5">
        <w:t>“</w:t>
      </w:r>
      <w:r>
        <w:t>No Foul</w:t>
      </w:r>
      <w:r w:rsidR="006339F5">
        <w:t>”</w:t>
      </w:r>
      <w:r>
        <w:t xml:space="preserve"> or </w:t>
      </w:r>
      <w:r w:rsidR="006339F5">
        <w:t>“</w:t>
      </w:r>
      <w:r>
        <w:t>Foul,</w:t>
      </w:r>
      <w:r w:rsidR="006339F5">
        <w:t>”</w:t>
      </w:r>
      <w:r>
        <w:t xml:space="preserve"> providing a detailed visual representation of the serve sequence.</w:t>
      </w:r>
    </w:p>
    <w:p w14:paraId="3F61F6F5" w14:textId="7C67A7F1" w:rsidR="00CE72AC" w:rsidRPr="00CE72AC" w:rsidRDefault="00CE72AC" w:rsidP="00BB6FBC">
      <w:pPr>
        <w:pStyle w:val="MDPI52figure"/>
        <w:ind w:left="2608"/>
        <w:jc w:val="left"/>
        <w:rPr>
          <w:rFonts w:eastAsiaTheme="minorEastAsia" w:hint="eastAsia"/>
          <w:lang w:eastAsia="zh-CN"/>
        </w:rPr>
      </w:pPr>
      <w:r>
        <w:drawing>
          <wp:inline distT="0" distB="0" distL="0" distR="0" wp14:anchorId="2FA2BB58" wp14:editId="5BFDB022">
            <wp:extent cx="5033478" cy="2179122"/>
            <wp:effectExtent l="0" t="0" r="0" b="0"/>
            <wp:docPr id="587778993"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78993" name="Picture 1" descr="A person playing ping pong&#10;&#10;Description automatically generated"/>
                    <pic:cNvPicPr/>
                  </pic:nvPicPr>
                  <pic:blipFill>
                    <a:blip r:embed="rId19"/>
                    <a:stretch>
                      <a:fillRect/>
                    </a:stretch>
                  </pic:blipFill>
                  <pic:spPr>
                    <a:xfrm>
                      <a:off x="0" y="0"/>
                      <a:ext cx="5083612" cy="2200826"/>
                    </a:xfrm>
                    <a:prstGeom prst="rect">
                      <a:avLst/>
                    </a:prstGeom>
                  </pic:spPr>
                </pic:pic>
              </a:graphicData>
            </a:graphic>
          </wp:inline>
        </w:drawing>
      </w:r>
    </w:p>
    <w:p w14:paraId="1879F557" w14:textId="77777777" w:rsidR="00BB6FBC" w:rsidRPr="00670A39" w:rsidRDefault="00BB6FBC" w:rsidP="00BB6FBC">
      <w:pPr>
        <w:pStyle w:val="MDPI51figurecaption"/>
        <w:jc w:val="both"/>
      </w:pPr>
      <w:commentRangeStart w:id="53"/>
      <w:commentRangeStart w:id="54"/>
      <w:r w:rsidRPr="00E354B2">
        <w:rPr>
          <w:b/>
          <w:bCs/>
          <w:highlight w:val="yellow"/>
        </w:rPr>
        <w:t xml:space="preserve">Figure 10. </w:t>
      </w:r>
      <w:commentRangeEnd w:id="53"/>
      <w:r w:rsidR="00E354B2">
        <w:rPr>
          <w:rStyle w:val="CommentReference"/>
          <w:rFonts w:eastAsia="SimSun"/>
          <w:noProof/>
          <w:lang w:eastAsia="zh-CN" w:bidi="ar-SA"/>
          <w14:ligatures w14:val="none"/>
        </w:rPr>
        <w:commentReference w:id="53"/>
      </w:r>
      <w:commentRangeEnd w:id="54"/>
      <w:r w:rsidR="002C35E5">
        <w:rPr>
          <w:rStyle w:val="CommentReference"/>
          <w:rFonts w:eastAsia="SimSun"/>
          <w:noProof/>
          <w:lang w:eastAsia="zh-CN" w:bidi="ar-SA"/>
          <w14:ligatures w14:val="none"/>
        </w:rPr>
        <w:commentReference w:id="54"/>
      </w:r>
      <w:r w:rsidRPr="00220D5B">
        <w:t>Video Segmentation Results:</w:t>
      </w:r>
      <w:r>
        <w:t xml:space="preserve"> (</w:t>
      </w:r>
      <w:commentRangeStart w:id="55"/>
      <w:commentRangeStart w:id="56"/>
      <w:r w:rsidRPr="00AA364F">
        <w:rPr>
          <w:b/>
          <w:bCs/>
          <w:highlight w:val="yellow"/>
        </w:rPr>
        <w:t>Top</w:t>
      </w:r>
      <w:commentRangeEnd w:id="55"/>
      <w:r>
        <w:rPr>
          <w:rStyle w:val="CommentReference"/>
          <w:rFonts w:eastAsia="SimSun"/>
          <w:noProof/>
          <w:lang w:eastAsia="zh-CN" w:bidi="ar-SA"/>
          <w14:ligatures w14:val="none"/>
        </w:rPr>
        <w:commentReference w:id="55"/>
      </w:r>
      <w:commentRangeEnd w:id="56"/>
      <w:r w:rsidR="00D20F2A">
        <w:rPr>
          <w:rStyle w:val="CommentReference"/>
          <w:rFonts w:eastAsia="SimSun"/>
          <w:noProof/>
          <w:lang w:eastAsia="zh-CN" w:bidi="ar-SA"/>
          <w14:ligatures w14:val="none"/>
        </w:rPr>
        <w:commentReference w:id="56"/>
      </w:r>
      <w:r>
        <w:t xml:space="preserve">) </w:t>
      </w:r>
      <w:r w:rsidRPr="00220D5B">
        <w:t xml:space="preserve">Synchronized left and right camera views showing key trajectory points during a table tennis serve. The throw point (yellow), </w:t>
      </w:r>
      <w:commentRangeStart w:id="57"/>
      <w:commentRangeStart w:id="58"/>
      <w:r w:rsidRPr="00E354B2">
        <w:rPr>
          <w:highlight w:val="yellow"/>
        </w:rPr>
        <w:t>highest point (red)</w:t>
      </w:r>
      <w:commentRangeEnd w:id="57"/>
      <w:r w:rsidR="00E354B2">
        <w:rPr>
          <w:rStyle w:val="CommentReference"/>
          <w:rFonts w:eastAsia="SimSun"/>
          <w:noProof/>
          <w:lang w:eastAsia="zh-CN" w:bidi="ar-SA"/>
          <w14:ligatures w14:val="none"/>
        </w:rPr>
        <w:commentReference w:id="57"/>
      </w:r>
      <w:commentRangeEnd w:id="58"/>
      <w:r w:rsidR="00D20F2A">
        <w:rPr>
          <w:rStyle w:val="CommentReference"/>
          <w:rFonts w:eastAsia="SimSun"/>
          <w:noProof/>
          <w:lang w:eastAsia="zh-CN" w:bidi="ar-SA"/>
          <w14:ligatures w14:val="none"/>
        </w:rPr>
        <w:commentReference w:id="58"/>
      </w:r>
      <w:r w:rsidRPr="00220D5B">
        <w:t>, and hit point (green) are marked to track the ball’s trajectory.</w:t>
      </w:r>
      <w:r>
        <w:t xml:space="preserve"> (</w:t>
      </w:r>
      <w:r w:rsidRPr="00AA364F">
        <w:rPr>
          <w:b/>
          <w:bCs/>
        </w:rPr>
        <w:t>Bottom</w:t>
      </w:r>
      <w:r>
        <w:t xml:space="preserve">) </w:t>
      </w:r>
      <w:r w:rsidRPr="00220D5B">
        <w:t xml:space="preserve">Segmented timeline showing frame classification as </w:t>
      </w:r>
      <w:r>
        <w:t>“</w:t>
      </w:r>
      <w:r w:rsidRPr="00220D5B">
        <w:t>No Foul</w:t>
      </w:r>
      <w:r>
        <w:t>”</w:t>
      </w:r>
      <w:r w:rsidRPr="00220D5B">
        <w:t xml:space="preserve"> (gray) and </w:t>
      </w:r>
      <w:r>
        <w:t>“</w:t>
      </w:r>
      <w:r w:rsidRPr="00220D5B">
        <w:t>Foul</w:t>
      </w:r>
      <w:r>
        <w:t>”</w:t>
      </w:r>
      <w:r w:rsidRPr="00220D5B">
        <w:t xml:space="preserve"> (blue), with transitions aligned to the serve events.</w:t>
      </w:r>
    </w:p>
    <w:p w14:paraId="21079057" w14:textId="77777777" w:rsidR="00F535A9" w:rsidRDefault="00F535A9" w:rsidP="000949D7">
      <w:pPr>
        <w:pStyle w:val="MDPI31text"/>
      </w:pPr>
      <w:r>
        <w:t xml:space="preserve">In Figure 10, the left and right camera views are synchronized to </w:t>
      </w:r>
      <w:r>
        <w:rPr>
          <w:rFonts w:hint="eastAsia"/>
          <w:lang w:eastAsia="zh-CN"/>
        </w:rPr>
        <w:t>comprehensively analyze</w:t>
      </w:r>
      <w: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Pr>
          <w:rFonts w:hint="eastAsia"/>
          <w:lang w:eastAsia="zh-CN"/>
        </w:rPr>
        <w:t>clearly visualizes</w:t>
      </w:r>
      <w:r>
        <w:t xml:space="preserve"> the classification results. Blue segments indicate fouls, while gray segments represent no-foul frames. The system </w:t>
      </w:r>
      <w:r>
        <w:rPr>
          <w:rFonts w:hint="eastAsia"/>
          <w:lang w:eastAsia="zh-CN"/>
        </w:rPr>
        <w:t>can</w:t>
      </w:r>
      <w:r>
        <w:t xml:space="preserve"> </w:t>
      </w:r>
      <w:r>
        <w:rPr>
          <w:rFonts w:hint="eastAsia"/>
          <w:lang w:eastAsia="zh-CN"/>
        </w:rPr>
        <w:t xml:space="preserve">seamlessly </w:t>
      </w:r>
      <w:r>
        <w:t>identify transitions between compliant and non-compliant actions.</w:t>
      </w:r>
    </w:p>
    <w:p w14:paraId="3A39255C" w14:textId="77777777" w:rsidR="00F535A9" w:rsidRPr="00505BC8" w:rsidRDefault="00F535A9" w:rsidP="000949D7">
      <w:pPr>
        <w:pStyle w:val="MDPI31text"/>
        <w:rPr>
          <w:rFonts w:eastAsiaTheme="minorEastAsia"/>
          <w:lang w:eastAsia="zh-CN"/>
        </w:rPr>
      </w:pPr>
      <w:r>
        <w:t>The robust identification of critical trajectory points</w:t>
      </w:r>
      <w:r>
        <w:rPr>
          <w:rFonts w:hint="eastAsia"/>
          <w:lang w:eastAsia="zh-CN"/>
        </w:rPr>
        <w:t xml:space="preserve"> further validates the segmentation</w:t>
      </w:r>
      <w: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D5B0666" w14:textId="6D560651" w:rsidR="00F535A9" w:rsidRPr="000949D7" w:rsidRDefault="000949D7" w:rsidP="000949D7">
      <w:pPr>
        <w:pStyle w:val="MDPI22heading2"/>
        <w:spacing w:before="240"/>
      </w:pPr>
      <w:r w:rsidRPr="000949D7">
        <w:t xml:space="preserve">3.4. </w:t>
      </w:r>
      <w:r w:rsidR="002C35E5">
        <w:t xml:space="preserve">Implementing </w:t>
      </w:r>
      <w:r w:rsidR="00F535A9" w:rsidRPr="000949D7">
        <w:t>Transformer Model for Key Point Detection</w:t>
      </w:r>
    </w:p>
    <w:p w14:paraId="681157EF" w14:textId="25983F16" w:rsidR="00F535A9" w:rsidRDefault="00F535A9" w:rsidP="000949D7">
      <w:pPr>
        <w:pStyle w:val="MDPI31text"/>
      </w:pPr>
      <w:r>
        <w:t>The results, as shown in Figure</w:t>
      </w:r>
      <w:r w:rsidR="00BB6FBC">
        <w:t>s</w:t>
      </w:r>
      <w:r>
        <w:t xml:space="preserve"> 11 and 12, demonstrate the effectiveness of the Transformer model in identifying key turning points during table tennis serves through synchronized multi-camera views, 3D trajectory analysis, and detailed serve statistics.</w:t>
      </w:r>
    </w:p>
    <w:p w14:paraId="7C6766B4" w14:textId="239CB1BD" w:rsidR="00F535A9" w:rsidRDefault="00F535A9" w:rsidP="000949D7">
      <w:pPr>
        <w:pStyle w:val="MDPI31text"/>
        <w:rPr>
          <w:rFonts w:eastAsiaTheme="minorEastAsia"/>
          <w:lang w:eastAsia="zh-CN"/>
        </w:rPr>
      </w:pPr>
      <w:r>
        <w:t xml:space="preserve">After the Transformer model calculated the turning points of the 3D trajectory, the corresponding frames were retrieved from two cameras (Cam1 and Cam2) based on the frame indices of the throw point, highest point, and hit point. These frames are displayed in Figure 11, showing synchronized views for the detected turning points. Our verification </w:t>
      </w:r>
      <w:r>
        <w:lastRenderedPageBreak/>
        <w:t xml:space="preserve">of these turning points yielded an F1 score </w:t>
      </w:r>
      <w:r w:rsidR="00384650">
        <w:t xml:space="preserve">of </w:t>
      </w:r>
      <w:r>
        <w:t>0.93, confirming the accuracy of the prediction and its reliability in detecting key moments during the serve.</w:t>
      </w:r>
    </w:p>
    <w:p w14:paraId="25DC0366" w14:textId="77777777" w:rsidR="00F535A9" w:rsidRPr="00E354B2" w:rsidRDefault="00F535A9" w:rsidP="000949D7">
      <w:pPr>
        <w:pStyle w:val="MDPI31text"/>
        <w:rPr>
          <w:rFonts w:eastAsiaTheme="minorEastAsia"/>
          <w:spacing w:val="-2"/>
        </w:rPr>
      </w:pPr>
      <w:r w:rsidRPr="00E354B2">
        <w:rPr>
          <w:rFonts w:eastAsiaTheme="minorEastAsia"/>
          <w:spacing w:val="-2"/>
        </w:rPr>
        <w:t xml:space="preserve">The </w:t>
      </w:r>
      <w:r w:rsidRPr="00E354B2">
        <w:rPr>
          <w:rFonts w:eastAsiaTheme="minorEastAsia"/>
          <w:spacing w:val="-2"/>
          <w:highlight w:val="yellow"/>
        </w:rPr>
        <w:t>F1</w:t>
      </w:r>
      <w:r w:rsidRPr="00E354B2">
        <w:rPr>
          <w:rFonts w:eastAsiaTheme="minorEastAsia"/>
          <w:spacing w:val="-2"/>
        </w:rPr>
        <w:t xml:space="preserve"> score is a widely used evaluation metric that balances precision and recall, making it particularly useful for classification tasks like key point detection. It is defined as:</w:t>
      </w:r>
    </w:p>
    <w:tbl>
      <w:tblPr>
        <w:tblStyle w:val="TableGrid"/>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0949D7" w14:paraId="533640E1" w14:textId="77777777" w:rsidTr="000949D7">
        <w:trPr>
          <w:cantSplit/>
          <w:trHeight w:val="340"/>
        </w:trPr>
        <w:tc>
          <w:tcPr>
            <w:tcW w:w="7426" w:type="dxa"/>
            <w:shd w:val="clear" w:color="auto" w:fill="auto"/>
            <w:vAlign w:val="center"/>
          </w:tcPr>
          <w:p w14:paraId="022AFA88" w14:textId="2AF2AF73" w:rsidR="000949D7" w:rsidRDefault="00000000" w:rsidP="000949D7">
            <w:pPr>
              <w:pStyle w:val="MDPI31text"/>
              <w:spacing w:before="120" w:after="120" w:line="260" w:lineRule="atLeast"/>
              <w:ind w:left="706" w:firstLine="0"/>
              <w:jc w:val="center"/>
              <w:rPr>
                <w:rFonts w:eastAsiaTheme="minorEastAsia"/>
              </w:rPr>
            </w:pPr>
            <m:oMath>
              <m:sSub>
                <m:sSubPr>
                  <m:ctrlPr>
                    <w:rPr>
                      <w:rFonts w:ascii="Cambria Math" w:eastAsiaTheme="minorEastAsia" w:hAnsi="Cambria Math"/>
                      <w:lang w:eastAsia="zh-CN"/>
                    </w:rPr>
                  </m:ctrlPr>
                </m:sSubPr>
                <m:e>
                  <m:r>
                    <w:rPr>
                      <w:rFonts w:ascii="Cambria Math" w:eastAsiaTheme="minorEastAsia" w:hAnsi="Cambria Math"/>
                      <w:lang w:eastAsia="zh-CN"/>
                    </w:rPr>
                    <m:t>F</m:t>
                  </m:r>
                </m:e>
                <m:sub>
                  <m:r>
                    <m:rPr>
                      <m:sty m:val="p"/>
                    </m:rPr>
                    <w:rPr>
                      <w:rFonts w:ascii="Cambria Math" w:eastAsiaTheme="minorEastAsia" w:hAnsi="Cambria Math"/>
                      <w:lang w:eastAsia="zh-CN"/>
                    </w:rPr>
                    <m:t>1</m:t>
                  </m:r>
                </m:sub>
              </m:sSub>
              <m:r>
                <m:rPr>
                  <m:sty m:val="p"/>
                </m:rPr>
                <w:rPr>
                  <w:rFonts w:ascii="Cambria Math" w:eastAsiaTheme="minorEastAsia" w:hAnsi="Cambria Math"/>
                  <w:lang w:eastAsia="zh-CN"/>
                </w:rPr>
                <m:t>=2×</m:t>
              </m:r>
              <m:f>
                <m:fPr>
                  <m:ctrlPr>
                    <w:rPr>
                      <w:rFonts w:ascii="Cambria Math" w:eastAsiaTheme="minorEastAsia" w:hAnsi="Cambria Math"/>
                      <w:lang w:eastAsia="zh-CN"/>
                    </w:rPr>
                  </m:ctrlPr>
                </m:fPr>
                <m:num>
                  <m:r>
                    <w:rPr>
                      <w:rFonts w:ascii="Cambria Math" w:eastAsiaTheme="minorEastAsia" w:hAnsi="Cambria Math"/>
                      <w:lang w:eastAsia="zh-CN"/>
                    </w:rPr>
                    <m:t>precision</m:t>
                  </m:r>
                  <m:r>
                    <m:rPr>
                      <m:sty m:val="p"/>
                    </m:rPr>
                    <w:rPr>
                      <w:rFonts w:ascii="Cambria Math" w:eastAsiaTheme="minorEastAsia" w:hAnsi="Cambria Math"/>
                      <w:lang w:eastAsia="zh-CN"/>
                    </w:rPr>
                    <m:t>×</m:t>
                  </m:r>
                  <m:r>
                    <w:rPr>
                      <w:rFonts w:ascii="Cambria Math" w:eastAsiaTheme="minorEastAsia" w:hAnsi="Cambria Math"/>
                      <w:lang w:eastAsia="zh-CN"/>
                    </w:rPr>
                    <m:t>recall</m:t>
                  </m:r>
                </m:num>
                <m:den>
                  <m:r>
                    <w:rPr>
                      <w:rFonts w:ascii="Cambria Math" w:eastAsiaTheme="minorEastAsia" w:hAnsi="Cambria Math"/>
                      <w:lang w:eastAsia="zh-CN"/>
                    </w:rPr>
                    <m:t>precision</m:t>
                  </m:r>
                  <m:r>
                    <m:rPr>
                      <m:sty m:val="p"/>
                    </m:rPr>
                    <w:rPr>
                      <w:rFonts w:ascii="Cambria Math" w:eastAsiaTheme="minorEastAsia" w:hAnsi="Cambria Math"/>
                      <w:lang w:eastAsia="zh-CN"/>
                    </w:rPr>
                    <m:t>+</m:t>
                  </m:r>
                  <m:r>
                    <w:rPr>
                      <w:rFonts w:ascii="Cambria Math" w:eastAsiaTheme="minorEastAsia" w:hAnsi="Cambria Math"/>
                      <w:lang w:eastAsia="zh-CN"/>
                    </w:rPr>
                    <m:t>recall</m:t>
                  </m:r>
                </m:den>
              </m:f>
            </m:oMath>
            <w:r w:rsidR="000949D7" w:rsidRPr="000949D7">
              <w:rPr>
                <w:rFonts w:eastAsiaTheme="minorEastAsia"/>
              </w:rPr>
              <w:t xml:space="preserve"> </w:t>
            </w:r>
          </w:p>
        </w:tc>
        <w:tc>
          <w:tcPr>
            <w:tcW w:w="430" w:type="dxa"/>
            <w:shd w:val="clear" w:color="auto" w:fill="auto"/>
            <w:vAlign w:val="center"/>
          </w:tcPr>
          <w:p w14:paraId="45D9E515" w14:textId="77E391DE" w:rsidR="000949D7" w:rsidRPr="000949D7" w:rsidRDefault="000949D7" w:rsidP="000949D7">
            <w:pPr>
              <w:pStyle w:val="MDPI31text"/>
              <w:spacing w:before="120" w:after="120" w:line="260" w:lineRule="atLeast"/>
              <w:ind w:left="0"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EquationSeq \* \Arabic </w:instrText>
            </w:r>
            <w:r>
              <w:rPr>
                <w:rFonts w:eastAsiaTheme="minorEastAsia"/>
              </w:rPr>
              <w:fldChar w:fldCharType="separate"/>
            </w:r>
            <w:r w:rsidR="0005529A">
              <w:rPr>
                <w:rFonts w:eastAsiaTheme="minorEastAsia"/>
                <w:noProof/>
              </w:rPr>
              <w:t>5</w:t>
            </w:r>
            <w:r>
              <w:rPr>
                <w:rFonts w:eastAsiaTheme="minorEastAsia"/>
              </w:rPr>
              <w:fldChar w:fldCharType="end"/>
            </w:r>
            <w:r>
              <w:rPr>
                <w:rFonts w:eastAsiaTheme="minorEastAsia"/>
              </w:rPr>
              <w:t>)</w:t>
            </w:r>
          </w:p>
        </w:tc>
      </w:tr>
    </w:tbl>
    <w:p w14:paraId="1145001C" w14:textId="37AAFD94" w:rsidR="00F535A9" w:rsidRPr="00E354B2" w:rsidRDefault="000949D7" w:rsidP="000949D7">
      <w:pPr>
        <w:pStyle w:val="MDPI31text"/>
        <w:ind w:firstLine="0"/>
        <w:rPr>
          <w:rFonts w:eastAsiaTheme="minorEastAsia"/>
          <w:spacing w:val="-2"/>
          <w:lang w:eastAsia="zh-CN"/>
        </w:rPr>
      </w:pPr>
      <w:r w:rsidRPr="00E354B2">
        <w:rPr>
          <w:rFonts w:eastAsiaTheme="minorEastAsia"/>
          <w:spacing w:val="-2"/>
          <w:lang w:eastAsia="zh-CN"/>
        </w:rPr>
        <w:t xml:space="preserve">where </w:t>
      </w:r>
      <w:r w:rsidR="003876A6" w:rsidRPr="00E354B2">
        <w:rPr>
          <w:rFonts w:eastAsiaTheme="minorEastAsia"/>
          <w:spacing w:val="-2"/>
          <w:highlight w:val="yellow"/>
          <w:lang w:eastAsia="zh-CN"/>
        </w:rPr>
        <w:t>precision</w:t>
      </w:r>
      <w:r w:rsidR="003876A6" w:rsidRPr="00E354B2">
        <w:rPr>
          <w:rFonts w:eastAsiaTheme="minorEastAsia"/>
          <w:spacing w:val="-2"/>
          <w:lang w:eastAsia="zh-CN"/>
        </w:rPr>
        <w:t xml:space="preserve"> </w:t>
      </w:r>
      <w:r w:rsidR="00F535A9" w:rsidRPr="00E354B2">
        <w:rPr>
          <w:rFonts w:eastAsiaTheme="minorEastAsia"/>
          <w:spacing w:val="-2"/>
          <w:lang w:eastAsia="zh-CN"/>
        </w:rPr>
        <w:t>is the proportion of true positive detections among all detected points (i.e., how many of the predicted key points were correct).</w:t>
      </w:r>
      <w:r w:rsidR="00F535A9" w:rsidRPr="00E354B2">
        <w:rPr>
          <w:rFonts w:eastAsiaTheme="minorEastAsia" w:hint="eastAsia"/>
          <w:spacing w:val="-2"/>
          <w:lang w:eastAsia="zh-CN"/>
        </w:rPr>
        <w:t xml:space="preserve"> </w:t>
      </w:r>
      <w:r w:rsidR="00F535A9" w:rsidRPr="00E354B2">
        <w:rPr>
          <w:rFonts w:eastAsiaTheme="minorEastAsia"/>
          <w:spacing w:val="-2"/>
          <w:highlight w:val="yellow"/>
          <w:lang w:eastAsia="zh-CN"/>
        </w:rPr>
        <w:t>Recall</w:t>
      </w:r>
      <w:r w:rsidR="00F535A9" w:rsidRPr="00E354B2">
        <w:rPr>
          <w:rFonts w:eastAsiaTheme="minorEastAsia"/>
          <w:spacing w:val="-2"/>
          <w:lang w:eastAsia="zh-CN"/>
        </w:rPr>
        <w:t xml:space="preserve"> is the proportion of true positive detections among all true key points (i.e., how many of the actual key points were detected).</w:t>
      </w:r>
    </w:p>
    <w:p w14:paraId="1F21DD55" w14:textId="76EAD1EE" w:rsidR="00F535A9" w:rsidRPr="006A7A76" w:rsidRDefault="00F535A9" w:rsidP="000949D7">
      <w:pPr>
        <w:pStyle w:val="MDPI31text"/>
        <w:rPr>
          <w:rFonts w:eastAsiaTheme="minorEastAsia"/>
        </w:rPr>
      </w:pPr>
      <w:r w:rsidRPr="00090879">
        <w:rPr>
          <w:rFonts w:eastAsiaTheme="minorEastAsia"/>
        </w:rPr>
        <w:t xml:space="preserve">In our case, the high F1 score of </w:t>
      </w:r>
      <w:r>
        <w:rPr>
          <w:rFonts w:eastAsiaTheme="minorEastAsia"/>
        </w:rPr>
        <w:t>0.93</w:t>
      </w:r>
      <w:r w:rsidRPr="00090879">
        <w:rPr>
          <w:rFonts w:eastAsiaTheme="minorEastAsia"/>
        </w:rPr>
        <w:t xml:space="preserve"> indicates that the mo</w:t>
      </w:r>
      <w:r w:rsidRPr="00BB6FBC">
        <w:rPr>
          <w:rFonts w:eastAsiaTheme="minorEastAsia"/>
        </w:rPr>
        <w:t>de</w:t>
      </w:r>
      <w:r w:rsidR="006339F5" w:rsidRPr="00BB6FBC">
        <w:rPr>
          <w:rFonts w:eastAsiaTheme="minorEastAsia"/>
        </w:rPr>
        <w:t>l’</w:t>
      </w:r>
      <w:r w:rsidRPr="00BB6FBC">
        <w:rPr>
          <w:rFonts w:eastAsiaTheme="minorEastAsia"/>
        </w:rPr>
        <w:t>s key</w:t>
      </w:r>
      <w:r w:rsidRPr="00090879">
        <w:rPr>
          <w:rFonts w:eastAsiaTheme="minorEastAsia"/>
        </w:rPr>
        <w:t xml:space="preserve"> point predictions were both precise and comprehensive, making it a reliable tool for identifying critical moments in the serve action.</w:t>
      </w:r>
    </w:p>
    <w:p w14:paraId="7134D154" w14:textId="77777777" w:rsidR="00F535A9" w:rsidRDefault="00F535A9" w:rsidP="000949D7">
      <w:pPr>
        <w:pStyle w:val="MDPI31text"/>
      </w:pPr>
      <w:r>
        <w:t>Figure 12 provides a comprehensive analysis of turning points within the 3D trajectory and foul detection</w:t>
      </w:r>
      <w:r>
        <w:rPr>
          <w:rFonts w:hint="eastAsia"/>
          <w:lang w:eastAsia="zh-CN"/>
        </w:rPr>
        <w:t xml:space="preserve"> context</w:t>
      </w:r>
      <w:r>
        <w:t xml:space="preserve">.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w:t>
      </w:r>
      <w:r>
        <w:rPr>
          <w:rFonts w:hint="eastAsia"/>
          <w:lang w:eastAsia="zh-CN"/>
        </w:rPr>
        <w:t>and hit points</w:t>
      </w:r>
      <w:r>
        <w:t xml:space="preserve"> fall within the boundary, ensuring the serve adheres to spatial constraints.</w:t>
      </w:r>
    </w:p>
    <w:p w14:paraId="0EFBA17D" w14:textId="430B5D42" w:rsidR="00F535A9" w:rsidRPr="00CE72AC" w:rsidRDefault="00F535A9" w:rsidP="00CE72AC">
      <w:pPr>
        <w:pStyle w:val="MDPI31text"/>
        <w:rPr>
          <w:rFonts w:eastAsiaTheme="minorEastAsia" w:hint="eastAsia"/>
          <w:lang w:eastAsia="zh-CN"/>
        </w:rPr>
      </w:pPr>
      <w:r>
        <w:t xml:space="preserve">The results of the experiment, as shown in Figure 12, summarize all serve statistics during the athlete’s training session. The timeline clearly shows transitions between compliant frames (No Foul) and non-compliant frames (Foul), </w:t>
      </w:r>
      <w:r>
        <w:rPr>
          <w:rFonts w:hint="eastAsia"/>
          <w:lang w:eastAsia="zh-CN"/>
        </w:rPr>
        <w:t>visually representing</w:t>
      </w:r>
      <w:r>
        <w:t xml:space="preserve">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2EA68901" w14:textId="1A1279A2" w:rsidR="00CE72AC" w:rsidRPr="00CE72AC" w:rsidRDefault="00CE72AC" w:rsidP="000949D7">
      <w:pPr>
        <w:pStyle w:val="MDPI52figure"/>
        <w:ind w:left="2608"/>
        <w:jc w:val="left"/>
        <w:rPr>
          <w:rFonts w:eastAsiaTheme="minorEastAsia" w:hint="eastAsia"/>
          <w:lang w:eastAsia="zh-CN"/>
        </w:rPr>
      </w:pPr>
      <w:r>
        <w:drawing>
          <wp:inline distT="0" distB="0" distL="0" distR="0" wp14:anchorId="51D0F4B9" wp14:editId="004BABEB">
            <wp:extent cx="4882270" cy="2481720"/>
            <wp:effectExtent l="0" t="0" r="0" b="0"/>
            <wp:docPr id="2127778085"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8085" name="Picture 1" descr="A collage of a person playing ping pong&#10;&#10;Description automatically generated"/>
                    <pic:cNvPicPr/>
                  </pic:nvPicPr>
                  <pic:blipFill>
                    <a:blip r:embed="rId20"/>
                    <a:stretch>
                      <a:fillRect/>
                    </a:stretch>
                  </pic:blipFill>
                  <pic:spPr>
                    <a:xfrm>
                      <a:off x="0" y="0"/>
                      <a:ext cx="4908348" cy="2494976"/>
                    </a:xfrm>
                    <a:prstGeom prst="rect">
                      <a:avLst/>
                    </a:prstGeom>
                  </pic:spPr>
                </pic:pic>
              </a:graphicData>
            </a:graphic>
          </wp:inline>
        </w:drawing>
      </w:r>
    </w:p>
    <w:p w14:paraId="666EF301" w14:textId="6FFD87DC" w:rsidR="00F535A9" w:rsidRPr="00220D5B" w:rsidRDefault="000949D7" w:rsidP="000949D7">
      <w:pPr>
        <w:pStyle w:val="MDPI51figurecaption"/>
        <w:jc w:val="both"/>
      </w:pPr>
      <w:commentRangeStart w:id="59"/>
      <w:commentRangeStart w:id="60"/>
      <w:r w:rsidRPr="00E354B2">
        <w:rPr>
          <w:b/>
          <w:bCs/>
          <w:highlight w:val="yellow"/>
        </w:rPr>
        <w:t>Figure 11.</w:t>
      </w:r>
      <w:commentRangeEnd w:id="59"/>
      <w:r w:rsidR="00E354B2">
        <w:rPr>
          <w:rStyle w:val="CommentReference"/>
          <w:rFonts w:eastAsia="SimSun"/>
          <w:noProof/>
          <w:lang w:eastAsia="zh-CN" w:bidi="ar-SA"/>
          <w14:ligatures w14:val="none"/>
        </w:rPr>
        <w:commentReference w:id="59"/>
      </w:r>
      <w:commentRangeEnd w:id="60"/>
      <w:r w:rsidR="002C35E5">
        <w:rPr>
          <w:rStyle w:val="CommentReference"/>
          <w:rFonts w:eastAsia="SimSun"/>
          <w:noProof/>
          <w:lang w:eastAsia="zh-CN" w:bidi="ar-SA"/>
          <w14:ligatures w14:val="none"/>
        </w:rPr>
        <w:commentReference w:id="60"/>
      </w:r>
      <w:r w:rsidRPr="000949D7">
        <w:rPr>
          <w:b/>
          <w:bCs/>
        </w:rPr>
        <w:t xml:space="preserve"> </w:t>
      </w:r>
      <w:ins w:id="61" w:author="GuangLiang Yang" w:date="2024-12-25T11:24:00Z" w16du:dateUtc="2024-12-24T22:24:00Z">
        <w:r w:rsidR="00776503" w:rsidRPr="00776503">
          <w:t>Multi-Camera Frames of Turning Points: Frames from Cam1 and Cam2 correspond to three key moments: the throw point, the highest point, and the hit point, as identified by the Transformer model. The high F1 score (0.93) demonstrates the accuracy of detecting these critical moments.</w:t>
        </w:r>
      </w:ins>
      <w:del w:id="62" w:author="GuangLiang Yang" w:date="2024-12-25T11:24:00Z" w16du:dateUtc="2024-12-24T22:24:00Z">
        <w:r w:rsidR="00F535A9" w:rsidRPr="00220D5B" w:rsidDel="00776503">
          <w:delText>Multi-Camera Frames of Turning Points:</w:delText>
        </w:r>
        <w:r w:rsidR="00F535A9" w:rsidDel="00776503">
          <w:delText xml:space="preserve"> </w:delText>
        </w:r>
        <w:r w:rsidR="00F535A9" w:rsidRPr="00220D5B" w:rsidDel="00776503">
          <w:delText xml:space="preserve">Frames from Cam1 and Cam2 correspond to the throw point (yellow), </w:delText>
        </w:r>
        <w:commentRangeStart w:id="63"/>
        <w:commentRangeStart w:id="64"/>
        <w:r w:rsidR="00F535A9" w:rsidRPr="00E354B2" w:rsidDel="00776503">
          <w:rPr>
            <w:highlight w:val="yellow"/>
          </w:rPr>
          <w:delText>highest point (red)</w:delText>
        </w:r>
        <w:commentRangeEnd w:id="63"/>
        <w:r w:rsidR="00E354B2" w:rsidDel="00776503">
          <w:rPr>
            <w:rStyle w:val="CommentReference"/>
            <w:rFonts w:eastAsia="SimSun"/>
            <w:noProof/>
            <w:lang w:eastAsia="zh-CN" w:bidi="ar-SA"/>
            <w14:ligatures w14:val="none"/>
          </w:rPr>
          <w:commentReference w:id="63"/>
        </w:r>
      </w:del>
      <w:commentRangeEnd w:id="64"/>
      <w:r w:rsidR="00776503">
        <w:rPr>
          <w:rStyle w:val="CommentReference"/>
          <w:rFonts w:eastAsia="SimSun"/>
          <w:noProof/>
          <w:lang w:eastAsia="zh-CN" w:bidi="ar-SA"/>
          <w14:ligatures w14:val="none"/>
        </w:rPr>
        <w:commentReference w:id="64"/>
      </w:r>
      <w:del w:id="65" w:author="GuangLiang Yang" w:date="2024-12-25T11:24:00Z" w16du:dateUtc="2024-12-24T22:24:00Z">
        <w:r w:rsidR="00F535A9" w:rsidRPr="00220D5B" w:rsidDel="00776503">
          <w:delText>, and hit point (green), as detected by the Transformer model. The high F1 score (</w:delText>
        </w:r>
        <w:r w:rsidR="00F535A9" w:rsidDel="00776503">
          <w:delText>0.93</w:delText>
        </w:r>
        <w:r w:rsidR="00F535A9" w:rsidRPr="00220D5B" w:rsidDel="00776503">
          <w:delText>) validates the accuracy of these turning points.</w:delText>
        </w:r>
      </w:del>
    </w:p>
    <w:p w14:paraId="585AD194" w14:textId="563289CB" w:rsidR="00001E21" w:rsidRPr="002072C0" w:rsidRDefault="00001E21" w:rsidP="002072C0">
      <w:pPr>
        <w:pStyle w:val="MDPI52figure"/>
        <w:jc w:val="left"/>
        <w:rPr>
          <w:rFonts w:eastAsiaTheme="minorEastAsia" w:hint="eastAsia"/>
          <w:lang w:eastAsia="zh-CN"/>
        </w:rPr>
      </w:pPr>
    </w:p>
    <w:p w14:paraId="5BA0DB22" w14:textId="51631344" w:rsidR="002072C0" w:rsidRDefault="002072C0" w:rsidP="000949D7">
      <w:pPr>
        <w:pStyle w:val="MDPI52figure"/>
        <w:ind w:left="2608"/>
        <w:jc w:val="left"/>
        <w:rPr>
          <w:rFonts w:eastAsiaTheme="minorEastAsia"/>
          <w:lang w:eastAsia="zh-CN"/>
        </w:rPr>
      </w:pPr>
      <w:r>
        <w:lastRenderedPageBreak/>
        <w:drawing>
          <wp:inline distT="0" distB="0" distL="0" distR="0" wp14:anchorId="60E6F789" wp14:editId="549D40E8">
            <wp:extent cx="5399240" cy="3063834"/>
            <wp:effectExtent l="0" t="0" r="0" b="3810"/>
            <wp:docPr id="6271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63326" name=""/>
                    <pic:cNvPicPr/>
                  </pic:nvPicPr>
                  <pic:blipFill>
                    <a:blip r:embed="rId21"/>
                    <a:stretch>
                      <a:fillRect/>
                    </a:stretch>
                  </pic:blipFill>
                  <pic:spPr>
                    <a:xfrm>
                      <a:off x="0" y="0"/>
                      <a:ext cx="5427380" cy="3079802"/>
                    </a:xfrm>
                    <a:prstGeom prst="rect">
                      <a:avLst/>
                    </a:prstGeom>
                  </pic:spPr>
                </pic:pic>
              </a:graphicData>
            </a:graphic>
          </wp:inline>
        </w:drawing>
      </w:r>
    </w:p>
    <w:p w14:paraId="0090A4B9" w14:textId="650CC4EB" w:rsidR="00F535A9" w:rsidRPr="004200B8" w:rsidRDefault="000949D7" w:rsidP="000949D7">
      <w:pPr>
        <w:pStyle w:val="MDPI51figurecaption"/>
        <w:jc w:val="both"/>
      </w:pPr>
      <w:commentRangeStart w:id="66"/>
      <w:commentRangeStart w:id="67"/>
      <w:r w:rsidRPr="00E354B2">
        <w:rPr>
          <w:b/>
          <w:bCs/>
          <w:highlight w:val="yellow"/>
        </w:rPr>
        <w:t>Figure 12</w:t>
      </w:r>
      <w:commentRangeEnd w:id="66"/>
      <w:r w:rsidR="00E354B2">
        <w:rPr>
          <w:rStyle w:val="CommentReference"/>
          <w:rFonts w:eastAsia="SimSun"/>
          <w:noProof/>
          <w:lang w:eastAsia="zh-CN" w:bidi="ar-SA"/>
          <w14:ligatures w14:val="none"/>
        </w:rPr>
        <w:commentReference w:id="66"/>
      </w:r>
      <w:commentRangeEnd w:id="67"/>
      <w:r w:rsidR="002C35E5">
        <w:rPr>
          <w:rStyle w:val="CommentReference"/>
          <w:rFonts w:eastAsia="SimSun"/>
          <w:noProof/>
          <w:lang w:eastAsia="zh-CN" w:bidi="ar-SA"/>
          <w14:ligatures w14:val="none"/>
        </w:rPr>
        <w:commentReference w:id="67"/>
      </w:r>
      <w:r w:rsidRPr="000949D7">
        <w:rPr>
          <w:b/>
          <w:bCs/>
        </w:rPr>
        <w:t xml:space="preserve">. </w:t>
      </w:r>
      <w:r w:rsidR="00ED45E4">
        <w:t xml:space="preserve">The </w:t>
      </w:r>
      <w:r w:rsidR="00F535A9" w:rsidRPr="00220D5B">
        <w:t>3D Trajectory and Serve Statistics:</w:t>
      </w:r>
      <w:r w:rsidR="00F535A9">
        <w:t xml:space="preserve"> </w:t>
      </w:r>
      <w:r w:rsidR="00F535A9" w:rsidRPr="00220D5B">
        <w:t>The central 3D trajectory plot highlights the ball motion and key turning points aligned with the spatial limits of the serv</w:t>
      </w:r>
      <w:r w:rsidR="00F535A9">
        <w:rPr>
          <w:rFonts w:hint="eastAsia"/>
          <w:lang w:eastAsia="zh-CN"/>
        </w:rPr>
        <w:t>ing</w:t>
      </w:r>
      <w:r w:rsidR="00F535A9" w:rsidRPr="00220D5B">
        <w:t xml:space="preserve"> area (dotted boundary box). The right </w:t>
      </w:r>
      <w:r w:rsidR="00F535A9">
        <w:t>side</w:t>
      </w:r>
      <w:r w:rsidR="00F535A9" w:rsidRPr="00220D5B">
        <w:t xml:space="preserve"> provides serve statistics, show</w:t>
      </w:r>
      <w:r w:rsidR="00F535A9">
        <w:t>ing</w:t>
      </w:r>
      <w:r w:rsidR="00F535A9" w:rsidRPr="00220D5B">
        <w:t xml:space="preserve"> the timeline of compliant and non-compliant frames, foul counts, and detailed metrics for the current serve, including tossed upward distance and the angle with the vertical axis.</w:t>
      </w:r>
    </w:p>
    <w:p w14:paraId="480BF24C" w14:textId="04E4862D" w:rsidR="00F535A9" w:rsidRDefault="000949D7" w:rsidP="000949D7">
      <w:pPr>
        <w:pStyle w:val="MDPI21heading1"/>
        <w:rPr>
          <w:rFonts w:eastAsiaTheme="minorEastAsia"/>
          <w:lang w:eastAsia="zh-CN"/>
        </w:rPr>
      </w:pPr>
      <w:r>
        <w:rPr>
          <w:rFonts w:eastAsiaTheme="minorEastAsia"/>
          <w:lang w:eastAsia="zh-CN"/>
        </w:rPr>
        <w:t xml:space="preserve">4. </w:t>
      </w:r>
      <w:r w:rsidR="00F535A9" w:rsidRPr="008E4D3F">
        <w:t>Discussion</w:t>
      </w:r>
    </w:p>
    <w:p w14:paraId="0D5B2415" w14:textId="29849711" w:rsidR="00F535A9" w:rsidRPr="00505BC8" w:rsidRDefault="00F535A9" w:rsidP="000949D7">
      <w:pPr>
        <w:pStyle w:val="MDPI31text"/>
        <w:rPr>
          <w:rFonts w:eastAsiaTheme="minorEastAsia"/>
          <w:lang w:eastAsia="zh-CN"/>
        </w:rPr>
      </w:pPr>
      <w:r w:rsidRPr="00315162">
        <w:t xml:space="preserve">This project investigates the application of deep learning models for estimating the trajectory and detecting fouls during table tennis serves. To achieve this, a unique dataset was generated using self-recorded videos captured by </w:t>
      </w:r>
      <w:r>
        <w:t xml:space="preserve">using </w:t>
      </w:r>
      <w:r w:rsidRPr="00315162">
        <w:t xml:space="preserve">a multi-camera setup specifically designed for high-speed motion tracking. The dataset was </w:t>
      </w:r>
      <w:r>
        <w:t>employed</w:t>
      </w:r>
      <w:r w:rsidRPr="00315162">
        <w:t xml:space="preserve">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p>
    <w:p w14:paraId="7C83E9BB" w14:textId="407B1AF1" w:rsidR="00F535A9" w:rsidRPr="00E1685F" w:rsidRDefault="00F535A9" w:rsidP="000949D7">
      <w:pPr>
        <w:pStyle w:val="MDPI31text"/>
      </w:pPr>
      <w:r w:rsidRPr="00C3021C">
        <w:t xml:space="preserve">The detection and tracking of small, fast-moving objects like a table tennis ball pose unique challenges, particularly in high-speed scenarios. Our model demonstrated significant advancements, achieving a precision </w:t>
      </w:r>
      <w:r w:rsidR="005818DB">
        <w:t xml:space="preserve">of </w:t>
      </w:r>
      <w:r w:rsidRPr="00C3021C">
        <w:t xml:space="preserve">87.52% and recall </w:t>
      </w:r>
      <w:r w:rsidR="005818DB">
        <w:t xml:space="preserve">of </w:t>
      </w:r>
      <w:r w:rsidRPr="00C3021C">
        <w:t xml:space="preserve">83.37%, outperforming YOLOv8 and YOLO11m in mAP@50 (86.87%) and mAP@50:95 (39.84%) while maintaining a reasonable training time of 4 </w:t>
      </w:r>
      <w:r w:rsidR="006339F5">
        <w:t>h</w:t>
      </w:r>
      <w:r w:rsidRPr="00C3021C">
        <w:t xml:space="preserve"> and 33 </w:t>
      </w:r>
      <w:r w:rsidR="006339F5">
        <w:t>min</w:t>
      </w:r>
      <w:r w:rsidRPr="00C3021C">
        <w:t xml:space="preserve">. Experimental results confirmed that our enhancements for small object detection significantly improved accuracy, and the removal of large object detection layers also reduced training time. These optimizations suggest that YOLO11 </w:t>
      </w:r>
      <w:r>
        <w:t xml:space="preserve">is </w:t>
      </w:r>
      <w:r w:rsidRPr="00C3021C">
        <w:t>further tailored for different usage scenarios.</w:t>
      </w:r>
    </w:p>
    <w:p w14:paraId="6BAA9C4C" w14:textId="5EA4278A" w:rsidR="00F535A9" w:rsidRPr="00505BC8" w:rsidRDefault="00F535A9" w:rsidP="000949D7">
      <w:pPr>
        <w:pStyle w:val="MDPI31text"/>
        <w:rPr>
          <w:rFonts w:eastAsiaTheme="minorEastAsia"/>
          <w:lang w:eastAsia="zh-CN"/>
        </w:rPr>
      </w:pPr>
      <w:r w:rsidRPr="00220281">
        <w:t xml:space="preserve">Leveraging the 3D trajectory of the ball, this study avoided the complexity of multi-stream networks typically used for video segmentation, which often rely on RGB, optical flow, and player pose data. However, </w:t>
      </w:r>
      <w:r>
        <w:t>these</w:t>
      </w:r>
      <w:r w:rsidRPr="00220281">
        <w:t xml:space="preserve"> methods come with significant computational costs and require complex architectures. In contrast, our approach simplifies segmentation by focusing solely on the b</w:t>
      </w:r>
      <w:r w:rsidRPr="00BB6FBC">
        <w:t>al</w:t>
      </w:r>
      <w:r w:rsidR="006339F5" w:rsidRPr="00BB6FBC">
        <w:t>l’</w:t>
      </w:r>
      <w:r w:rsidRPr="00BB6FBC">
        <w:t>s moti</w:t>
      </w:r>
      <w:r w:rsidRPr="00220281">
        <w:t xml:space="preserve">on. This method capitalizes on the distinct and consistent movement patterns of the ball during serves, enabling accurate isolation of serve sequences without requiring player pose data or large training datasets. The streamlined methodology maintains high segmentation accuracy </w:t>
      </w:r>
      <w:r>
        <w:rPr>
          <w:rFonts w:hint="eastAsia"/>
          <w:lang w:eastAsia="zh-CN"/>
        </w:rPr>
        <w:t>and</w:t>
      </w:r>
      <w:r w:rsidRPr="00220281">
        <w:t xml:space="preserve"> reduces computational demands, making it well-suited for real-time applications in table tennis.</w:t>
      </w:r>
    </w:p>
    <w:p w14:paraId="0B3B0912" w14:textId="1073E3FA" w:rsidR="00F535A9" w:rsidRPr="00E354B2" w:rsidRDefault="00F535A9" w:rsidP="000949D7">
      <w:pPr>
        <w:pStyle w:val="MDPI31text"/>
        <w:rPr>
          <w:rFonts w:eastAsiaTheme="minorEastAsia"/>
          <w:spacing w:val="-2"/>
          <w:lang w:eastAsia="zh-CN"/>
        </w:rPr>
      </w:pPr>
      <w:r w:rsidRPr="00E354B2">
        <w:rPr>
          <w:spacing w:val="-2"/>
        </w:rPr>
        <w:lastRenderedPageBreak/>
        <w:t xml:space="preserve">The Transformer model performed exceptionally well, achieving an F1 score </w:t>
      </w:r>
      <w:r w:rsidR="00E927DB" w:rsidRPr="00E354B2">
        <w:rPr>
          <w:spacing w:val="-2"/>
        </w:rPr>
        <w:t xml:space="preserve">of </w:t>
      </w:r>
      <w:r w:rsidRPr="00E354B2">
        <w:rPr>
          <w:spacing w:val="-2"/>
        </w:rPr>
        <w:t xml:space="preserve">0.93 in </w:t>
      </w:r>
      <w:r w:rsidRPr="00E354B2">
        <w:rPr>
          <w:rFonts w:hint="eastAsia"/>
          <w:spacing w:val="-2"/>
          <w:lang w:eastAsia="zh-CN"/>
        </w:rPr>
        <w:t>manually validating</w:t>
      </w:r>
      <w:r w:rsidRPr="00E354B2">
        <w:rPr>
          <w:spacing w:val="-2"/>
        </w:rPr>
        <w:t xml:space="preserve">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ana</w:t>
      </w:r>
      <w:r w:rsidRPr="00E354B2">
        <w:rPr>
          <w:spacing w:val="-2"/>
          <w:lang w:eastAsia="zh-CN"/>
        </w:rPr>
        <w:t>l</w:t>
      </w:r>
      <w:r w:rsidRPr="00E354B2">
        <w:rPr>
          <w:spacing w:val="-2"/>
        </w:rPr>
        <w:t xml:space="preserve">ysis, where turning points </w:t>
      </w:r>
      <w:r w:rsidRPr="00E354B2">
        <w:rPr>
          <w:rFonts w:hint="eastAsia"/>
          <w:spacing w:val="-2"/>
          <w:lang w:eastAsia="zh-CN"/>
        </w:rPr>
        <w:t>are pivotal</w:t>
      </w:r>
      <w:r w:rsidRPr="00E354B2">
        <w:rPr>
          <w:spacing w:val="-2"/>
        </w:rPr>
        <w:t xml:space="preserve"> in determining compliance with game regulations. However, while the results are promising, additional experiments with </w:t>
      </w:r>
      <w:r w:rsidRPr="00E354B2">
        <w:rPr>
          <w:rFonts w:hint="eastAsia"/>
          <w:spacing w:val="-2"/>
          <w:lang w:eastAsia="zh-CN"/>
        </w:rPr>
        <w:t>more extensive</w:t>
      </w:r>
      <w:r w:rsidRPr="00E354B2">
        <w:rPr>
          <w:spacing w:val="-2"/>
        </w:rPr>
        <w:t xml:space="preserve"> and diverse datasets are necessary to validate the model’s generalizability across different playing conditions and ball trajectories.</w:t>
      </w:r>
    </w:p>
    <w:p w14:paraId="59522CE5" w14:textId="77777777" w:rsidR="00F535A9" w:rsidRPr="00B925DE" w:rsidRDefault="00F535A9" w:rsidP="000949D7">
      <w:pPr>
        <w:pStyle w:val="MDPI31text"/>
        <w:rPr>
          <w:rFonts w:eastAsiaTheme="minorEastAsia"/>
        </w:rPr>
      </w:pPr>
      <w:r w:rsidRPr="00B925DE">
        <w:rPr>
          <w:rFonts w:eastAsiaTheme="minorEastAsia"/>
        </w:rPr>
        <w:t xml:space="preserve">The trajectories shown in Figures 6 and 7 exhibit some non-smooth behavior, which is primarily due to two factors: detection inaccuracies and tracking inconsistencies. While the YOLO model generally performs well, certain scenarios, such as high-speed movements, occlusions, or background clutter, can cause missed detections or false positives. These errors lead to small fluctuations in the trajectory, causing abrupt changes in direction or velocity. Additionally, the </w:t>
      </w:r>
      <w:proofErr w:type="spellStart"/>
      <w:r w:rsidRPr="00B925DE">
        <w:rPr>
          <w:rFonts w:eastAsiaTheme="minorEastAsia"/>
        </w:rPr>
        <w:t>ByteTrack</w:t>
      </w:r>
      <w:proofErr w:type="spellEnd"/>
      <w:r w:rsidRPr="00B925DE">
        <w:rPr>
          <w:rFonts w:eastAsiaTheme="minorEastAsia"/>
        </w:rPr>
        <w:t xml:space="preserve"> algorithm, which tracks the ball across frames, occasionally experiences temporary loss of track or incorrect associations during fast movements or occlusions, further contributing to the non-smooth trajectories.</w:t>
      </w:r>
    </w:p>
    <w:p w14:paraId="1FA98081" w14:textId="5A8DB418" w:rsidR="00F535A9" w:rsidRPr="00E354B2" w:rsidRDefault="00F535A9" w:rsidP="000949D7">
      <w:pPr>
        <w:pStyle w:val="MDPI31text"/>
        <w:rPr>
          <w:rFonts w:eastAsiaTheme="minorEastAsia"/>
          <w:spacing w:val="-2"/>
        </w:rPr>
      </w:pPr>
      <w:r w:rsidRPr="00E354B2">
        <w:rPr>
          <w:rFonts w:eastAsiaTheme="minorEastAsia"/>
          <w:spacing w:val="-2"/>
        </w:rPr>
        <w:t>In Figure 9, although the trajectories appear smoother, minor inconsistencies still occur due to occasional occlusions or changes in lighting conditions that affect detection accuracy. These factors result in slight disruptions to the continuity of the bal</w:t>
      </w:r>
      <w:r w:rsidR="006339F5" w:rsidRPr="00E354B2">
        <w:rPr>
          <w:rFonts w:eastAsiaTheme="minorEastAsia"/>
          <w:spacing w:val="-2"/>
        </w:rPr>
        <w:t>l’</w:t>
      </w:r>
      <w:r w:rsidRPr="00E354B2">
        <w:rPr>
          <w:rFonts w:eastAsiaTheme="minorEastAsia"/>
          <w:spacing w:val="-2"/>
        </w:rPr>
        <w:t>s movement.</w:t>
      </w:r>
    </w:p>
    <w:p w14:paraId="3B9B4890" w14:textId="0942EA31" w:rsidR="00F535A9" w:rsidRPr="00BB6FBC" w:rsidRDefault="00F535A9" w:rsidP="000949D7">
      <w:pPr>
        <w:pStyle w:val="MDPI31text"/>
      </w:pPr>
      <w:r w:rsidRPr="00BB6FBC">
        <w:t>Despite the promising results, the project has a few limitations that must be acknowledged. The primary challenge lies in the limited size and diversity of the dataset, which was collected in a controlled indoor environment. This restricts the mode</w:t>
      </w:r>
      <w:r w:rsidR="006339F5" w:rsidRPr="00BB6FBC">
        <w:t>l’</w:t>
      </w:r>
      <w:r w:rsidRPr="00BB6FBC">
        <w:t>s ability to generalize to outdoor settings or matches involving different lighting conditions.</w:t>
      </w:r>
    </w:p>
    <w:p w14:paraId="4F3B9E8B" w14:textId="77777777" w:rsidR="00F535A9" w:rsidRPr="00315162" w:rsidRDefault="00F535A9" w:rsidP="000949D7">
      <w:pPr>
        <w:pStyle w:val="MDPI31text"/>
        <w:rPr>
          <w:rFonts w:eastAsiaTheme="minorEastAsia"/>
          <w:b/>
          <w:lang w:eastAsia="zh-CN"/>
        </w:rPr>
      </w:pPr>
      <w:r>
        <w:t>Our future work will focus on reducing the complexity of the environment setting so that the system can adapt to different table tennis court conditions. In addition, expanding more foul detection rules will improve the versatility of the model.</w:t>
      </w:r>
    </w:p>
    <w:p w14:paraId="3D3E195B" w14:textId="1815AA7E" w:rsidR="00F535A9" w:rsidRPr="00F05199" w:rsidRDefault="000949D7" w:rsidP="000949D7">
      <w:pPr>
        <w:pStyle w:val="MDPI21heading1"/>
      </w:pPr>
      <w:r>
        <w:rPr>
          <w:rFonts w:eastAsiaTheme="minorEastAsia"/>
          <w:lang w:eastAsia="zh-CN"/>
        </w:rPr>
        <w:t xml:space="preserve">5. </w:t>
      </w:r>
      <w:r w:rsidR="00F535A9" w:rsidRPr="00F05199">
        <w:t>Conclusion</w:t>
      </w:r>
      <w:r w:rsidR="00F535A9">
        <w:t>s</w:t>
      </w:r>
    </w:p>
    <w:p w14:paraId="125F9041" w14:textId="30FAA804" w:rsidR="00F535A9" w:rsidRPr="008E4D3F" w:rsidRDefault="00F535A9" w:rsidP="000949D7">
      <w:pPr>
        <w:pStyle w:val="MDPI31text"/>
        <w:rPr>
          <w:rFonts w:eastAsiaTheme="minorEastAsia"/>
          <w:bCs/>
        </w:rPr>
      </w:pPr>
      <w:r w:rsidRPr="00220281">
        <w:rPr>
          <w:rFonts w:eastAsiaTheme="minorEastAsia"/>
          <w:lang w:val="en"/>
        </w:rPr>
        <w:t xml:space="preserve">In this </w:t>
      </w:r>
      <w:r>
        <w:rPr>
          <w:rFonts w:eastAsiaTheme="minorEastAsia"/>
          <w:lang w:val="en"/>
        </w:rPr>
        <w:t>paper</w:t>
      </w:r>
      <w:r w:rsidRPr="00220281">
        <w:rPr>
          <w:rFonts w:eastAsiaTheme="minorEastAsia"/>
          <w:lang w:val="en"/>
        </w:rPr>
        <w:t xml:space="preserve">, we developed </w:t>
      </w:r>
      <w:r>
        <w:rPr>
          <w:rFonts w:eastAsiaTheme="minorEastAsia"/>
          <w:lang w:val="en"/>
        </w:rPr>
        <w:t xml:space="preserve">a </w:t>
      </w:r>
      <w:r w:rsidRPr="00220281">
        <w:rPr>
          <w:rFonts w:eastAsiaTheme="minorEastAsia"/>
          <w:lang w:val="en"/>
        </w:rPr>
        <w:t xml:space="preserve">serve foul detection system </w:t>
      </w:r>
      <w:r>
        <w:rPr>
          <w:rFonts w:eastAsiaTheme="minorEastAsia"/>
          <w:lang w:val="en"/>
        </w:rPr>
        <w:t xml:space="preserve">for </w:t>
      </w:r>
      <w:r w:rsidRPr="00220281">
        <w:rPr>
          <w:rFonts w:eastAsiaTheme="minorEastAsia"/>
          <w:lang w:val="en"/>
        </w:rPr>
        <w:t xml:space="preserve">table tennis </w:t>
      </w:r>
      <w:r>
        <w:rPr>
          <w:rFonts w:eastAsiaTheme="minorEastAsia"/>
          <w:lang w:val="en"/>
        </w:rPr>
        <w:t xml:space="preserve">games </w:t>
      </w:r>
      <w:r w:rsidRPr="00220281">
        <w:rPr>
          <w:rFonts w:eastAsiaTheme="minorEastAsia"/>
          <w:lang w:val="en"/>
        </w:rPr>
        <w:t>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achieved an F1 score of 93</w:t>
      </w:r>
      <w:r>
        <w:rPr>
          <w:rFonts w:eastAsiaTheme="minorEastAsia" w:hint="eastAsia"/>
          <w:lang w:val="en"/>
        </w:rPr>
        <w:t>%</w:t>
      </w:r>
      <w:r w:rsidRPr="00220281">
        <w:rPr>
          <w:rFonts w:eastAsiaTheme="minorEastAsia"/>
          <w:lang w:val="en"/>
        </w:rPr>
        <w:t xml:space="preserve"> when detecting turning points, such as the throw, highest, and </w:t>
      </w:r>
      <w:r>
        <w:rPr>
          <w:rFonts w:eastAsiaTheme="minorEastAsia" w:hint="eastAsia"/>
          <w:lang w:val="en"/>
        </w:rPr>
        <w:t>hit</w:t>
      </w:r>
      <w:r w:rsidRPr="00220281">
        <w:rPr>
          <w:rFonts w:eastAsiaTheme="minorEastAsia"/>
          <w:lang w:val="en"/>
        </w:rPr>
        <w:t xml:space="preserve"> point</w:t>
      </w:r>
      <w:r>
        <w:rPr>
          <w:rFonts w:eastAsiaTheme="minorEastAsia" w:hint="eastAsia"/>
          <w:lang w:val="en"/>
        </w:rPr>
        <w:t>s</w:t>
      </w:r>
      <w:r w:rsidRPr="00220281">
        <w:rPr>
          <w:rFonts w:eastAsiaTheme="minorEastAsia"/>
          <w:lang w:val="en"/>
        </w:rPr>
        <w:t xml:space="preserve">. </w:t>
      </w:r>
      <w:r>
        <w:rPr>
          <w:rFonts w:eastAsiaTheme="minorEastAsia"/>
          <w:lang w:val="en"/>
        </w:rPr>
        <w:t xml:space="preserve">We </w:t>
      </w:r>
      <w:r w:rsidRPr="00220281">
        <w:rPr>
          <w:rFonts w:eastAsiaTheme="minorEastAsia"/>
          <w:lang w:val="en"/>
        </w:rPr>
        <w:t xml:space="preserve">effectively segment the serve sequence </w:t>
      </w:r>
      <w:r>
        <w:rPr>
          <w:rFonts w:eastAsiaTheme="minorEastAsia"/>
          <w:lang w:val="en"/>
        </w:rPr>
        <w:t xml:space="preserve">by </w:t>
      </w:r>
      <w:r w:rsidRPr="00220281">
        <w:rPr>
          <w:rFonts w:eastAsiaTheme="minorEastAsia"/>
          <w:lang w:val="en"/>
        </w:rPr>
        <w:t xml:space="preserve">using only the ball trajectory, eliminating the need for computationally expensive pose estimation while providing robust rule compliance analysis. The experiment accurately identified the number of fouls and accurately linked the </w:t>
      </w:r>
      <w:commentRangeStart w:id="68"/>
      <w:commentRangeStart w:id="69"/>
      <w:r w:rsidR="002571F8">
        <w:rPr>
          <w:rFonts w:eastAsiaTheme="minorEastAsia"/>
          <w:lang w:val="en"/>
        </w:rPr>
        <w:t>serve</w:t>
      </w:r>
      <w:commentRangeEnd w:id="68"/>
      <w:r w:rsidR="002571F8">
        <w:rPr>
          <w:rStyle w:val="CommentReference"/>
          <w:rFonts w:eastAsia="SimSun"/>
          <w:noProof/>
          <w:snapToGrid/>
          <w:lang w:eastAsia="zh-CN" w:bidi="ar-SA"/>
          <w14:ligatures w14:val="none"/>
        </w:rPr>
        <w:commentReference w:id="68"/>
      </w:r>
      <w:commentRangeEnd w:id="69"/>
      <w:r w:rsidR="002C35E5">
        <w:rPr>
          <w:rStyle w:val="CommentReference"/>
          <w:rFonts w:eastAsia="SimSun"/>
          <w:noProof/>
          <w:snapToGrid/>
          <w:lang w:eastAsia="zh-CN" w:bidi="ar-SA"/>
          <w14:ligatures w14:val="none"/>
        </w:rPr>
        <w:commentReference w:id="69"/>
      </w:r>
      <w:r w:rsidR="002571F8" w:rsidRPr="00220281">
        <w:rPr>
          <w:rFonts w:eastAsiaTheme="minorEastAsia"/>
          <w:lang w:val="en"/>
        </w:rPr>
        <w:t xml:space="preserve"> </w:t>
      </w:r>
      <w:r w:rsidRPr="00220281">
        <w:rPr>
          <w:rFonts w:eastAsiaTheme="minorEastAsia"/>
          <w:lang w:val="en"/>
        </w:rPr>
        <w:t>action to the rule violation, including the toss height and back tilt angle. Despite limitations, such as the controlled environment of the dataset, the system demonstrates the feasibility of AI as a table tennis referee</w:t>
      </w:r>
      <w:r w:rsidRPr="008E4D3F">
        <w:rPr>
          <w:rFonts w:eastAsiaTheme="minorEastAsia"/>
          <w:bCs/>
        </w:rPr>
        <w:t>.</w:t>
      </w:r>
    </w:p>
    <w:p w14:paraId="772DB912" w14:textId="656CD485" w:rsidR="00F535A9" w:rsidRPr="00F05199" w:rsidRDefault="000949D7" w:rsidP="000949D7">
      <w:pPr>
        <w:pStyle w:val="MDPI62backmatter"/>
        <w:spacing w:before="240"/>
      </w:pPr>
      <w:r w:rsidRPr="000949D7">
        <w:rPr>
          <w:b/>
        </w:rPr>
        <w:t>Author Contribution</w:t>
      </w:r>
      <w:r w:rsidR="00F535A9" w:rsidRPr="000949D7">
        <w:rPr>
          <w:b/>
        </w:rPr>
        <w:t xml:space="preserve">s: </w:t>
      </w:r>
      <w:r w:rsidR="00F535A9" w:rsidRPr="00F05199">
        <w:t xml:space="preserve">Conceptualization, </w:t>
      </w:r>
      <w:r w:rsidR="00F535A9">
        <w:rPr>
          <w:rFonts w:eastAsiaTheme="minorEastAsia" w:hint="eastAsia"/>
        </w:rPr>
        <w:t>G.L.Y.</w:t>
      </w:r>
      <w:r w:rsidR="00F535A9">
        <w:rPr>
          <w:rFonts w:eastAsiaTheme="minorEastAsia"/>
        </w:rPr>
        <w:t xml:space="preserve"> </w:t>
      </w:r>
      <w:r w:rsidR="00F535A9" w:rsidRPr="00F05199">
        <w:t xml:space="preserve">and W.Q.Y.; methodology, </w:t>
      </w:r>
      <w:r w:rsidR="00F535A9">
        <w:rPr>
          <w:rFonts w:eastAsiaTheme="minorEastAsia" w:hint="eastAsia"/>
        </w:rPr>
        <w:t>G.L.Y.</w:t>
      </w:r>
      <w:r w:rsidR="00F535A9" w:rsidRPr="00F05199">
        <w:t xml:space="preserve">; software, </w:t>
      </w:r>
      <w:r w:rsidR="00F535A9">
        <w:rPr>
          <w:rFonts w:eastAsiaTheme="minorEastAsia" w:hint="eastAsia"/>
        </w:rPr>
        <w:t>G.L.Y.</w:t>
      </w:r>
      <w:r w:rsidR="00F535A9" w:rsidRPr="00F05199">
        <w:t xml:space="preserve">; validation, </w:t>
      </w:r>
      <w:r w:rsidR="00F535A9">
        <w:rPr>
          <w:rFonts w:eastAsiaTheme="minorEastAsia" w:hint="eastAsia"/>
        </w:rPr>
        <w:t>G.L.Y.</w:t>
      </w:r>
      <w:r w:rsidR="00F535A9" w:rsidRPr="00F05199">
        <w:t xml:space="preserve">; formal analysis, </w:t>
      </w:r>
      <w:r w:rsidR="00F535A9">
        <w:rPr>
          <w:rFonts w:eastAsiaTheme="minorEastAsia" w:hint="eastAsia"/>
        </w:rPr>
        <w:t>G.L.Y.</w:t>
      </w:r>
      <w:r w:rsidR="00F535A9" w:rsidRPr="00F05199">
        <w:t xml:space="preserve">; investigation, </w:t>
      </w:r>
      <w:r w:rsidR="00F535A9">
        <w:rPr>
          <w:rFonts w:eastAsiaTheme="minorEastAsia" w:hint="eastAsia"/>
        </w:rPr>
        <w:t>G.L.Y.</w:t>
      </w:r>
      <w:r w:rsidR="00F535A9" w:rsidRPr="00F05199">
        <w:t xml:space="preserve">; resources, </w:t>
      </w:r>
      <w:r w:rsidR="00F535A9">
        <w:rPr>
          <w:rFonts w:eastAsiaTheme="minorEastAsia" w:hint="eastAsia"/>
        </w:rPr>
        <w:t>G.L.Y.</w:t>
      </w:r>
      <w:r w:rsidR="00BB6FBC">
        <w:t xml:space="preserve"> and </w:t>
      </w:r>
      <w:r w:rsidR="00F535A9" w:rsidRPr="00F05199">
        <w:t xml:space="preserve">W.Q.Y.; data collection, </w:t>
      </w:r>
      <w:r w:rsidR="00F535A9">
        <w:rPr>
          <w:rFonts w:eastAsiaTheme="minorEastAsia" w:hint="eastAsia"/>
        </w:rPr>
        <w:t>G.L.Y.</w:t>
      </w:r>
      <w:r w:rsidR="006339F5">
        <w:t xml:space="preserve"> </w:t>
      </w:r>
      <w:r w:rsidR="00F535A9" w:rsidRPr="00F05199">
        <w:t>and W.Q.Y.;</w:t>
      </w:r>
      <w:r w:rsidR="00F535A9">
        <w:rPr>
          <w:rFonts w:hint="eastAsia"/>
        </w:rPr>
        <w:t xml:space="preserve"> </w:t>
      </w:r>
      <w:r w:rsidR="00F535A9" w:rsidRPr="00F05199">
        <w:t xml:space="preserve">writing—original draft preparation, </w:t>
      </w:r>
      <w:r w:rsidR="00F535A9">
        <w:rPr>
          <w:rFonts w:eastAsiaTheme="minorEastAsia" w:hint="eastAsia"/>
        </w:rPr>
        <w:t>G.L.Y.</w:t>
      </w:r>
      <w:r w:rsidR="00F535A9" w:rsidRPr="00F05199">
        <w:t xml:space="preserve">; writing—review and editing, </w:t>
      </w:r>
      <w:r w:rsidR="00F535A9">
        <w:rPr>
          <w:rFonts w:eastAsiaTheme="minorEastAsia" w:hint="eastAsia"/>
        </w:rPr>
        <w:t>G.L.Y.</w:t>
      </w:r>
      <w:r w:rsidR="00BB6FBC">
        <w:rPr>
          <w:rFonts w:eastAsiaTheme="minorEastAsia"/>
        </w:rPr>
        <w:t>,</w:t>
      </w:r>
      <w:r w:rsidR="006339F5">
        <w:rPr>
          <w:rFonts w:eastAsiaTheme="minorEastAsia"/>
        </w:rPr>
        <w:t xml:space="preserve"> </w:t>
      </w:r>
      <w:r w:rsidR="00F535A9" w:rsidRPr="00F05199">
        <w:t>W.Q.Y.</w:t>
      </w:r>
      <w:r w:rsidR="00F535A9">
        <w:t>, M.N.</w:t>
      </w:r>
      <w:r w:rsidR="00CC10A1">
        <w:t>,</w:t>
      </w:r>
      <w:r w:rsidR="00BB6FBC">
        <w:t xml:space="preserve"> and </w:t>
      </w:r>
      <w:r w:rsidR="00F535A9">
        <w:t>X.J.L.</w:t>
      </w:r>
      <w:r w:rsidR="00F535A9" w:rsidRPr="00F05199">
        <w:t xml:space="preserve">; visualization, </w:t>
      </w:r>
      <w:r w:rsidR="00F535A9">
        <w:rPr>
          <w:rFonts w:eastAsiaTheme="minorEastAsia" w:hint="eastAsia"/>
        </w:rPr>
        <w:t>G.L.Y.</w:t>
      </w:r>
      <w:r w:rsidR="00F535A9" w:rsidRPr="00F05199">
        <w:t>; supervision, W.Q.Y.; project administration</w:t>
      </w:r>
      <w:r w:rsidR="00CC10A1">
        <w:t>,</w:t>
      </w:r>
      <w:r w:rsidR="00F535A9" w:rsidRPr="00F05199">
        <w:t xml:space="preserve"> W.Q.Y.</w:t>
      </w:r>
      <w:r w:rsidR="00F535A9">
        <w:t>; funding, W.Q.Y. and X.J.L.</w:t>
      </w:r>
      <w:r w:rsidR="00F535A9" w:rsidRPr="00F05199">
        <w:t xml:space="preserve"> All authors have read and agreed to the published version of the manuscript.</w:t>
      </w:r>
    </w:p>
    <w:p w14:paraId="3021CEDE" w14:textId="77777777" w:rsidR="00F535A9" w:rsidRPr="00F05199" w:rsidRDefault="00F535A9" w:rsidP="000949D7">
      <w:pPr>
        <w:pStyle w:val="MDPI62backmatter"/>
      </w:pPr>
      <w:commentRangeStart w:id="70"/>
      <w:commentRangeStart w:id="71"/>
      <w:r w:rsidRPr="000949D7">
        <w:rPr>
          <w:b/>
          <w:highlight w:val="yellow"/>
        </w:rPr>
        <w:t>Funding</w:t>
      </w:r>
      <w:commentRangeEnd w:id="70"/>
      <w:r w:rsidR="000949D7" w:rsidRPr="000949D7">
        <w:rPr>
          <w:rStyle w:val="CommentReference"/>
          <w:rFonts w:eastAsia="SimSun"/>
          <w:b/>
          <w:noProof/>
          <w:snapToGrid/>
          <w:lang w:bidi="ar-SA"/>
          <w14:ligatures w14:val="none"/>
        </w:rPr>
        <w:commentReference w:id="70"/>
      </w:r>
      <w:commentRangeEnd w:id="71"/>
      <w:r w:rsidR="002C35E5">
        <w:rPr>
          <w:rStyle w:val="CommentReference"/>
          <w:rFonts w:eastAsia="SimSun"/>
          <w:noProof/>
          <w:snapToGrid/>
          <w:lang w:bidi="ar-SA"/>
          <w14:ligatures w14:val="none"/>
        </w:rPr>
        <w:commentReference w:id="71"/>
      </w:r>
      <w:r w:rsidRPr="000949D7">
        <w:rPr>
          <w:b/>
        </w:rPr>
        <w:t>:</w:t>
      </w:r>
      <w:r w:rsidRPr="00F05199">
        <w:t xml:space="preserve"> This research has no external funding.</w:t>
      </w:r>
    </w:p>
    <w:p w14:paraId="1C09E0B5" w14:textId="77777777" w:rsidR="00F535A9" w:rsidRPr="00CB63DB" w:rsidRDefault="00F535A9" w:rsidP="000949D7">
      <w:pPr>
        <w:pStyle w:val="MDPI62backmatter"/>
        <w:rPr>
          <w:highlight w:val="yellow"/>
        </w:rPr>
      </w:pPr>
      <w:r w:rsidRPr="000949D7">
        <w:rPr>
          <w:b/>
        </w:rPr>
        <w:t xml:space="preserve">Data Availability Statement: </w:t>
      </w:r>
      <w:r w:rsidRPr="00F05199">
        <w:t>Data sharing is</w:t>
      </w:r>
      <w:commentRangeStart w:id="72"/>
      <w:r w:rsidRPr="00CB63DB">
        <w:rPr>
          <w:highlight w:val="yellow"/>
        </w:rPr>
        <w:t xml:space="preserve"> not applicable.</w:t>
      </w:r>
      <w:commentRangeEnd w:id="72"/>
      <w:r w:rsidR="00CB63DB">
        <w:rPr>
          <w:rStyle w:val="CommentReference"/>
          <w:rFonts w:eastAsia="SimSun"/>
          <w:noProof/>
          <w:snapToGrid/>
          <w:lang w:bidi="ar-SA"/>
          <w14:ligatures w14:val="none"/>
        </w:rPr>
        <w:commentReference w:id="72"/>
      </w:r>
    </w:p>
    <w:p w14:paraId="41FE5339" w14:textId="6647F8FE" w:rsidR="00E354B2" w:rsidRDefault="00F535A9" w:rsidP="000949D7">
      <w:pPr>
        <w:pStyle w:val="MDPI62backmatter"/>
      </w:pPr>
      <w:r w:rsidRPr="000949D7">
        <w:rPr>
          <w:b/>
        </w:rPr>
        <w:t xml:space="preserve">Conflicts of Interest: </w:t>
      </w:r>
      <w:r w:rsidRPr="00F05199">
        <w:t>The authors declare no conflict</w:t>
      </w:r>
      <w:r w:rsidR="003625E1">
        <w:t>s</w:t>
      </w:r>
      <w:r w:rsidRPr="00F05199">
        <w:t xml:space="preserve"> of interest.</w:t>
      </w:r>
    </w:p>
    <w:p w14:paraId="72282720" w14:textId="77777777" w:rsidR="00E354B2" w:rsidRDefault="00E354B2">
      <w:pPr>
        <w:spacing w:line="240" w:lineRule="auto"/>
        <w:jc w:val="left"/>
        <w:rPr>
          <w:rFonts w:eastAsia="Times New Roman"/>
          <w:noProof w:val="0"/>
          <w:snapToGrid w:val="0"/>
          <w:sz w:val="18"/>
          <w:lang w:bidi="en-US"/>
          <w14:ligatures w14:val="standardContextual"/>
        </w:rPr>
      </w:pPr>
      <w:r>
        <w:lastRenderedPageBreak/>
        <w:br w:type="page"/>
      </w:r>
    </w:p>
    <w:p w14:paraId="54CB98E2" w14:textId="77777777" w:rsidR="00F535A9" w:rsidRPr="0005529A" w:rsidRDefault="00F535A9" w:rsidP="000949D7">
      <w:pPr>
        <w:pStyle w:val="MDPI21heading1"/>
        <w:ind w:left="0"/>
        <w:rPr>
          <w:highlight w:val="yellow"/>
        </w:rPr>
      </w:pPr>
      <w:bookmarkStart w:id="73" w:name="RefSection"/>
      <w:commentRangeStart w:id="74"/>
      <w:commentRangeStart w:id="75"/>
      <w:r w:rsidRPr="0005529A">
        <w:rPr>
          <w:highlight w:val="yellow"/>
        </w:rPr>
        <w:lastRenderedPageBreak/>
        <w:t>Reference</w:t>
      </w:r>
      <w:bookmarkEnd w:id="73"/>
      <w:r w:rsidRPr="0005529A">
        <w:rPr>
          <w:highlight w:val="yellow"/>
        </w:rPr>
        <w:t>s</w:t>
      </w:r>
      <w:commentRangeEnd w:id="74"/>
      <w:r w:rsidR="0005529A">
        <w:rPr>
          <w:rStyle w:val="CommentReference"/>
          <w:rFonts w:eastAsia="SimSun"/>
          <w:b w:val="0"/>
          <w:noProof/>
          <w:snapToGrid/>
          <w:lang w:eastAsia="zh-CN" w:bidi="ar-SA"/>
          <w14:ligatures w14:val="none"/>
        </w:rPr>
        <w:commentReference w:id="74"/>
      </w:r>
      <w:commentRangeEnd w:id="75"/>
      <w:r w:rsidR="002C35E5">
        <w:rPr>
          <w:rStyle w:val="CommentReference"/>
          <w:rFonts w:eastAsia="SimSun"/>
          <w:b w:val="0"/>
          <w:noProof/>
          <w:snapToGrid/>
          <w:lang w:eastAsia="zh-CN" w:bidi="ar-SA"/>
          <w14:ligatures w14:val="none"/>
        </w:rPr>
        <w:commentReference w:id="75"/>
      </w:r>
    </w:p>
    <w:p w14:paraId="65739541" w14:textId="0971E453" w:rsidR="0005529A" w:rsidRPr="0013553B" w:rsidRDefault="0005529A" w:rsidP="0005529A">
      <w:pPr>
        <w:pStyle w:val="MDPI71References"/>
        <w:numPr>
          <w:ilvl w:val="0"/>
          <w:numId w:val="29"/>
        </w:numPr>
        <w:spacing w:line="280" w:lineRule="exact"/>
        <w:rPr>
          <w:rFonts w:eastAsiaTheme="minorEastAsia"/>
          <w:lang w:val="en-NZ"/>
        </w:rPr>
      </w:pPr>
      <w:bookmarkStart w:id="76" w:name="_Ref163044049"/>
      <w:r w:rsidRPr="0013553B">
        <w:rPr>
          <w:lang w:val="en-NZ"/>
        </w:rPr>
        <w:t>Zhou,</w:t>
      </w:r>
      <w:r w:rsidRPr="00B2115E">
        <w:rPr>
          <w:i/>
          <w:lang w:val="en-NZ"/>
        </w:rPr>
        <w:t xml:space="preserve"> </w:t>
      </w:r>
      <w:r w:rsidRPr="0013553B">
        <w:rPr>
          <w:lang w:val="en-NZ"/>
        </w:rPr>
        <w:t>H.;</w:t>
      </w:r>
      <w:r w:rsidRPr="00B2115E">
        <w:rPr>
          <w:i/>
          <w:lang w:val="en-NZ"/>
        </w:rPr>
        <w:t xml:space="preserve"> </w:t>
      </w:r>
      <w:r w:rsidRPr="0013553B">
        <w:rPr>
          <w:lang w:val="en-NZ"/>
        </w:rPr>
        <w:t>Nguyen,</w:t>
      </w:r>
      <w:r w:rsidRPr="00B2115E">
        <w:rPr>
          <w:i/>
          <w:lang w:val="en-NZ"/>
        </w:rPr>
        <w:t xml:space="preserve"> </w:t>
      </w:r>
      <w:r w:rsidRPr="0013553B">
        <w:rPr>
          <w:lang w:val="en-NZ"/>
        </w:rPr>
        <w:t>M.;</w:t>
      </w:r>
      <w:r w:rsidRPr="00B2115E">
        <w:rPr>
          <w:i/>
          <w:lang w:val="en-NZ"/>
        </w:rPr>
        <w:t xml:space="preserve"> </w:t>
      </w:r>
      <w:r w:rsidRPr="0013553B">
        <w:rPr>
          <w:lang w:val="en-NZ"/>
        </w:rPr>
        <w:t>Yan,</w:t>
      </w:r>
      <w:r w:rsidRPr="00B2115E">
        <w:rPr>
          <w:i/>
          <w:lang w:val="en-NZ"/>
        </w:rPr>
        <w:t xml:space="preserve"> </w:t>
      </w:r>
      <w:r w:rsidRPr="0013553B">
        <w:rPr>
          <w:lang w:val="en-NZ"/>
        </w:rPr>
        <w:t>W.Q.</w:t>
      </w:r>
      <w:r w:rsidRPr="00B2115E">
        <w:rPr>
          <w:i/>
          <w:lang w:val="en-NZ"/>
        </w:rPr>
        <w:t xml:space="preserve"> </w:t>
      </w:r>
      <w:r w:rsidRPr="0013553B">
        <w:rPr>
          <w:lang w:val="en-NZ"/>
        </w:rPr>
        <w:t>Computational</w:t>
      </w:r>
      <w:r w:rsidRPr="00B2115E">
        <w:rPr>
          <w:i/>
          <w:lang w:val="en-NZ"/>
        </w:rPr>
        <w:t xml:space="preserve"> </w:t>
      </w:r>
      <w:r w:rsidRPr="0013553B">
        <w:rPr>
          <w:lang w:val="en-NZ"/>
        </w:rPr>
        <w:t>Analysis</w:t>
      </w:r>
      <w:r w:rsidRPr="00B2115E">
        <w:rPr>
          <w:i/>
          <w:lang w:val="en-NZ"/>
        </w:rPr>
        <w:t xml:space="preserve"> </w:t>
      </w:r>
      <w:r w:rsidRPr="0013553B">
        <w:rPr>
          <w:lang w:val="en-NZ"/>
        </w:rPr>
        <w:t>of</w:t>
      </w:r>
      <w:r w:rsidRPr="00B2115E">
        <w:rPr>
          <w:i/>
          <w:lang w:val="en-NZ"/>
        </w:rPr>
        <w:t xml:space="preserve"> </w:t>
      </w:r>
      <w:r w:rsidRPr="0013553B">
        <w:rPr>
          <w:lang w:val="en-NZ"/>
        </w:rPr>
        <w:t>Table</w:t>
      </w:r>
      <w:r w:rsidRPr="00B2115E">
        <w:rPr>
          <w:i/>
          <w:lang w:val="en-NZ"/>
        </w:rPr>
        <w:t xml:space="preserve"> </w:t>
      </w:r>
      <w:r w:rsidRPr="0013553B">
        <w:rPr>
          <w:lang w:val="en-NZ"/>
        </w:rPr>
        <w:t>Tennis</w:t>
      </w:r>
      <w:r w:rsidRPr="00B2115E">
        <w:rPr>
          <w:i/>
          <w:lang w:val="en-NZ"/>
        </w:rPr>
        <w:t xml:space="preserve"> </w:t>
      </w:r>
      <w:r w:rsidRPr="0013553B">
        <w:rPr>
          <w:lang w:val="en-NZ"/>
        </w:rPr>
        <w:t>Matches</w:t>
      </w:r>
      <w:r w:rsidRPr="00B2115E">
        <w:rPr>
          <w:i/>
          <w:lang w:val="en-NZ"/>
        </w:rPr>
        <w:t xml:space="preserve"> </w:t>
      </w:r>
      <w:r w:rsidRPr="0013553B">
        <w:rPr>
          <w:lang w:val="en-NZ"/>
        </w:rPr>
        <w:t>from</w:t>
      </w:r>
      <w:r w:rsidRPr="00B2115E">
        <w:rPr>
          <w:i/>
          <w:lang w:val="en-NZ"/>
        </w:rPr>
        <w:t xml:space="preserve"> </w:t>
      </w:r>
      <w:r w:rsidRPr="0013553B">
        <w:rPr>
          <w:lang w:val="en-NZ"/>
        </w:rPr>
        <w:t>Real-Time</w:t>
      </w:r>
      <w:r w:rsidRPr="00B2115E">
        <w:rPr>
          <w:i/>
          <w:lang w:val="en-NZ"/>
        </w:rPr>
        <w:t xml:space="preserve"> </w:t>
      </w:r>
      <w:r w:rsidRPr="0013553B">
        <w:rPr>
          <w:lang w:val="en-NZ"/>
        </w:rPr>
        <w:t>Videos</w:t>
      </w:r>
      <w:r w:rsidRPr="00B2115E">
        <w:rPr>
          <w:i/>
          <w:lang w:val="en-NZ"/>
        </w:rPr>
        <w:t xml:space="preserve"> </w:t>
      </w:r>
      <w:r w:rsidRPr="0013553B">
        <w:rPr>
          <w:lang w:val="en-NZ"/>
        </w:rPr>
        <w:t>Using</w:t>
      </w:r>
      <w:r w:rsidRPr="00B2115E">
        <w:rPr>
          <w:i/>
          <w:lang w:val="en-NZ"/>
        </w:rPr>
        <w:t xml:space="preserve"> </w:t>
      </w:r>
      <w:r w:rsidRPr="0013553B">
        <w:rPr>
          <w:lang w:val="en-NZ"/>
        </w:rPr>
        <w:t>Deep</w:t>
      </w:r>
      <w:r w:rsidRPr="00B2115E">
        <w:rPr>
          <w:i/>
          <w:lang w:val="en-NZ"/>
        </w:rPr>
        <w:t xml:space="preserve"> </w:t>
      </w:r>
      <w:r w:rsidRPr="0013553B">
        <w:rPr>
          <w:lang w:val="en-NZ"/>
        </w:rPr>
        <w:t>Learning.</w:t>
      </w:r>
      <w:r w:rsidRPr="00B2115E">
        <w:rPr>
          <w:i/>
          <w:lang w:val="en-NZ"/>
        </w:rPr>
        <w:t xml:space="preserve"> </w:t>
      </w:r>
      <w:r w:rsidRPr="0013553B">
        <w:rPr>
          <w:lang w:val="en-NZ"/>
        </w:rPr>
        <w:t>In</w:t>
      </w:r>
      <w:r w:rsidRPr="00B2115E">
        <w:rPr>
          <w:i/>
          <w:lang w:val="en-NZ"/>
        </w:rPr>
        <w:t xml:space="preserve"> </w:t>
      </w:r>
      <w:r w:rsidRPr="0013553B">
        <w:rPr>
          <w:i/>
          <w:iCs/>
          <w:lang w:val="en-NZ"/>
        </w:rPr>
        <w:t>Image</w:t>
      </w:r>
      <w:r w:rsidRPr="00B2115E">
        <w:rPr>
          <w:i/>
          <w:iCs/>
          <w:lang w:val="en-NZ"/>
        </w:rPr>
        <w:t xml:space="preserve"> </w:t>
      </w:r>
      <w:r w:rsidRPr="0013553B">
        <w:rPr>
          <w:i/>
          <w:iCs/>
          <w:lang w:val="en-NZ"/>
        </w:rPr>
        <w:t>and</w:t>
      </w:r>
      <w:r w:rsidRPr="00B2115E">
        <w:rPr>
          <w:i/>
          <w:iCs/>
          <w:lang w:val="en-NZ"/>
        </w:rPr>
        <w:t xml:space="preserve"> </w:t>
      </w:r>
      <w:r w:rsidRPr="0013553B">
        <w:rPr>
          <w:i/>
          <w:iCs/>
          <w:lang w:val="en-NZ"/>
        </w:rPr>
        <w:t>Video</w:t>
      </w:r>
      <w:r w:rsidRPr="00B2115E">
        <w:rPr>
          <w:i/>
          <w:iCs/>
          <w:lang w:val="en-NZ"/>
        </w:rPr>
        <w:t xml:space="preserve"> </w:t>
      </w:r>
      <w:r w:rsidRPr="0013553B">
        <w:rPr>
          <w:i/>
          <w:iCs/>
          <w:lang w:val="en-NZ"/>
        </w:rPr>
        <w:t>Technology</w:t>
      </w:r>
      <w:r w:rsidRPr="0013553B">
        <w:rPr>
          <w:lang w:val="en-NZ"/>
        </w:rPr>
        <w:t>;</w:t>
      </w:r>
      <w:r w:rsidRPr="00B2115E">
        <w:rPr>
          <w:i/>
          <w:lang w:val="en-NZ"/>
        </w:rPr>
        <w:t xml:space="preserve"> </w:t>
      </w:r>
      <w:r w:rsidRPr="0013553B">
        <w:rPr>
          <w:lang w:val="en-NZ"/>
        </w:rPr>
        <w:t>Yan,</w:t>
      </w:r>
      <w:r w:rsidRPr="00B2115E">
        <w:rPr>
          <w:i/>
          <w:lang w:val="en-NZ"/>
        </w:rPr>
        <w:t xml:space="preserve"> </w:t>
      </w:r>
      <w:r w:rsidRPr="0013553B">
        <w:rPr>
          <w:lang w:val="en-NZ"/>
        </w:rPr>
        <w:t>W.Q.,</w:t>
      </w:r>
      <w:r w:rsidRPr="00B2115E">
        <w:rPr>
          <w:i/>
          <w:lang w:val="en-NZ"/>
        </w:rPr>
        <w:t xml:space="preserve"> </w:t>
      </w:r>
      <w:r w:rsidRPr="0013553B">
        <w:rPr>
          <w:lang w:val="en-NZ"/>
        </w:rPr>
        <w:t>Nguyen,</w:t>
      </w:r>
      <w:r w:rsidRPr="00B2115E">
        <w:rPr>
          <w:i/>
          <w:lang w:val="en-NZ"/>
        </w:rPr>
        <w:t xml:space="preserve"> </w:t>
      </w:r>
      <w:r w:rsidRPr="0013553B">
        <w:rPr>
          <w:lang w:val="en-NZ"/>
        </w:rPr>
        <w:t>M.,</w:t>
      </w:r>
      <w:r w:rsidRPr="00B2115E">
        <w:rPr>
          <w:i/>
          <w:lang w:val="en-NZ"/>
        </w:rPr>
        <w:t xml:space="preserve"> </w:t>
      </w:r>
      <w:r w:rsidRPr="0013553B">
        <w:rPr>
          <w:lang w:val="en-NZ"/>
        </w:rPr>
        <w:t>Nand,</w:t>
      </w:r>
      <w:r w:rsidRPr="00B2115E">
        <w:rPr>
          <w:i/>
          <w:lang w:val="en-NZ"/>
        </w:rPr>
        <w:t xml:space="preserve"> </w:t>
      </w:r>
      <w:r w:rsidRPr="0013553B">
        <w:rPr>
          <w:lang w:val="en-NZ"/>
        </w:rPr>
        <w:t>P.,</w:t>
      </w:r>
      <w:r w:rsidRPr="00B2115E">
        <w:rPr>
          <w:i/>
          <w:lang w:val="en-NZ"/>
        </w:rPr>
        <w:t xml:space="preserve"> </w:t>
      </w:r>
      <w:r w:rsidRPr="0013553B">
        <w:rPr>
          <w:lang w:val="en-NZ"/>
        </w:rPr>
        <w:t>Li,</w:t>
      </w:r>
      <w:r w:rsidRPr="00B2115E">
        <w:rPr>
          <w:i/>
          <w:lang w:val="en-NZ"/>
        </w:rPr>
        <w:t xml:space="preserve"> </w:t>
      </w:r>
      <w:r w:rsidRPr="0013553B">
        <w:rPr>
          <w:lang w:val="en-NZ"/>
        </w:rPr>
        <w:t>X.,</w:t>
      </w:r>
      <w:r w:rsidRPr="00B2115E">
        <w:rPr>
          <w:i/>
          <w:lang w:val="en-NZ"/>
        </w:rPr>
        <w:t xml:space="preserve"> </w:t>
      </w:r>
      <w:r w:rsidRPr="0013553B">
        <w:rPr>
          <w:lang w:val="en-NZ"/>
        </w:rPr>
        <w:t>Eds.;</w:t>
      </w:r>
      <w:r w:rsidRPr="00B2115E">
        <w:rPr>
          <w:i/>
          <w:lang w:val="en-NZ"/>
        </w:rPr>
        <w:t xml:space="preserve"> </w:t>
      </w:r>
      <w:r w:rsidRPr="0013553B">
        <w:rPr>
          <w:lang w:val="en-NZ"/>
        </w:rPr>
        <w:t>Springer</w:t>
      </w:r>
      <w:r w:rsidRPr="00B2115E">
        <w:rPr>
          <w:i/>
          <w:lang w:val="en-NZ"/>
        </w:rPr>
        <w:t xml:space="preserve"> </w:t>
      </w:r>
      <w:r w:rsidRPr="0013553B">
        <w:rPr>
          <w:lang w:val="en-NZ"/>
        </w:rPr>
        <w:t>Nature:</w:t>
      </w:r>
      <w:r w:rsidRPr="00B2115E">
        <w:rPr>
          <w:i/>
          <w:lang w:val="en-NZ"/>
        </w:rPr>
        <w:t xml:space="preserve"> </w:t>
      </w:r>
      <w:r w:rsidRPr="0013553B">
        <w:rPr>
          <w:lang w:val="en-NZ"/>
        </w:rPr>
        <w:t>Singapore,</w:t>
      </w:r>
      <w:r w:rsidRPr="00B2115E">
        <w:rPr>
          <w:i/>
          <w:lang w:val="en-NZ"/>
        </w:rPr>
        <w:t xml:space="preserve"> </w:t>
      </w:r>
      <w:r w:rsidRPr="0013553B">
        <w:rPr>
          <w:lang w:val="en-NZ"/>
        </w:rPr>
        <w:t>2024;</w:t>
      </w:r>
      <w:r w:rsidRPr="00B2115E">
        <w:rPr>
          <w:i/>
          <w:lang w:val="en-NZ"/>
        </w:rPr>
        <w:t xml:space="preserve"> </w:t>
      </w:r>
      <w:r w:rsidRPr="0013553B">
        <w:rPr>
          <w:lang w:val="en-NZ"/>
        </w:rPr>
        <w:t>pp</w:t>
      </w:r>
      <w:r w:rsidR="00E354B2">
        <w:rPr>
          <w:lang w:val="en-NZ"/>
        </w:rPr>
        <w:t>.</w:t>
      </w:r>
      <w:r w:rsidRPr="00B2115E">
        <w:rPr>
          <w:i/>
          <w:lang w:val="en-NZ"/>
        </w:rPr>
        <w:t xml:space="preserve"> </w:t>
      </w:r>
      <w:r w:rsidRPr="0013553B">
        <w:rPr>
          <w:lang w:val="en-NZ"/>
        </w:rPr>
        <w:t>69–81.</w:t>
      </w:r>
      <w:r w:rsidRPr="00B2115E">
        <w:rPr>
          <w:i/>
          <w:lang w:val="en-NZ"/>
        </w:rPr>
        <w:t xml:space="preserve"> </w:t>
      </w:r>
      <w:r w:rsidRPr="0013553B">
        <w:rPr>
          <w:rFonts w:eastAsia="SimSun"/>
          <w:lang w:val="en-NZ"/>
        </w:rPr>
        <w:t>https://doi.org/10.1007/978-981-97-0376-0_6</w:t>
      </w:r>
      <w:r w:rsidRPr="0013553B">
        <w:rPr>
          <w:lang w:val="en-NZ"/>
        </w:rPr>
        <w:t>.</w:t>
      </w:r>
    </w:p>
    <w:p w14:paraId="1E31D0E2" w14:textId="77777777" w:rsidR="0005529A" w:rsidRPr="0013553B" w:rsidRDefault="0005529A" w:rsidP="0005529A">
      <w:pPr>
        <w:pStyle w:val="MDPI71References"/>
        <w:numPr>
          <w:ilvl w:val="0"/>
          <w:numId w:val="29"/>
        </w:numPr>
        <w:spacing w:line="280" w:lineRule="exact"/>
        <w:rPr>
          <w:rFonts w:eastAsiaTheme="minorEastAsia"/>
          <w:lang w:val="en-NZ"/>
        </w:rPr>
      </w:pPr>
      <w:r>
        <w:rPr>
          <w:rFonts w:eastAsiaTheme="minorEastAsia"/>
          <w:lang w:val="en-NZ"/>
        </w:rPr>
        <w:t>Kulkarni, K.M.; Jamadagni, R.S.; Paul, J.A.; Shenoy, S.</w:t>
      </w:r>
      <w:r w:rsidRPr="00B2115E">
        <w:rPr>
          <w:rFonts w:eastAsiaTheme="minorEastAsia"/>
          <w:i/>
          <w:lang w:val="en-NZ"/>
        </w:rPr>
        <w:t xml:space="preserve"> </w:t>
      </w:r>
      <w:r w:rsidRPr="00975760">
        <w:rPr>
          <w:rFonts w:eastAsiaTheme="minorEastAsia"/>
          <w:lang w:val="en-NZ"/>
        </w:rPr>
        <w:t>Table Tennis Stroke Detection and Recognition Using Ball Trajectory Data</w:t>
      </w:r>
      <w:r>
        <w:rPr>
          <w:rFonts w:eastAsiaTheme="minorEastAsia"/>
          <w:iCs/>
          <w:lang w:val="en-NZ"/>
        </w:rPr>
        <w:t xml:space="preserve">. </w:t>
      </w:r>
      <w:proofErr w:type="spellStart"/>
      <w:r w:rsidRPr="00003096">
        <w:rPr>
          <w:rFonts w:eastAsiaTheme="minorEastAsia"/>
          <w:i/>
          <w:iCs/>
          <w:lang w:val="en-NZ"/>
        </w:rPr>
        <w:t>arXiv</w:t>
      </w:r>
      <w:proofErr w:type="spellEnd"/>
      <w:r>
        <w:rPr>
          <w:rFonts w:eastAsiaTheme="minorEastAsia"/>
          <w:lang w:val="en-NZ"/>
        </w:rPr>
        <w:t xml:space="preserve"> </w:t>
      </w:r>
      <w:r w:rsidRPr="00003096">
        <w:rPr>
          <w:rFonts w:eastAsiaTheme="minorEastAsia"/>
          <w:b/>
          <w:bCs/>
          <w:lang w:val="en-NZ"/>
        </w:rPr>
        <w:t>2023</w:t>
      </w:r>
      <w:r>
        <w:rPr>
          <w:rFonts w:eastAsiaTheme="minorEastAsia"/>
          <w:iCs/>
          <w:lang w:val="en-NZ"/>
        </w:rPr>
        <w:t>,</w:t>
      </w:r>
      <w:r w:rsidRPr="00B2115E">
        <w:rPr>
          <w:rFonts w:eastAsiaTheme="minorEastAsia"/>
          <w:i/>
          <w:lang w:val="en-NZ"/>
        </w:rPr>
        <w:t xml:space="preserve"> </w:t>
      </w:r>
      <w:r w:rsidRPr="0013553B">
        <w:rPr>
          <w:rFonts w:eastAsiaTheme="minorEastAsia"/>
          <w:lang w:val="en-NZ"/>
        </w:rPr>
        <w:t>arXiv:2302.09657.</w:t>
      </w:r>
      <w:r>
        <w:rPr>
          <w:rFonts w:eastAsiaTheme="minorEastAsia"/>
          <w:i/>
          <w:lang w:val="en-NZ"/>
        </w:rPr>
        <w:t xml:space="preserve"> </w:t>
      </w:r>
      <w:r w:rsidRPr="0013553B">
        <w:rPr>
          <w:rFonts w:eastAsiaTheme="minorEastAsia"/>
          <w:lang w:val="en-NZ"/>
        </w:rPr>
        <w:t>https://doi.org/10.48550/arXiv.2302.09657</w:t>
      </w:r>
      <w:r>
        <w:rPr>
          <w:rFonts w:eastAsiaTheme="minorEastAsia"/>
          <w:lang w:val="en-NZ"/>
        </w:rPr>
        <w:t>.</w:t>
      </w:r>
    </w:p>
    <w:p w14:paraId="782721A6" w14:textId="77777777" w:rsidR="0005529A" w:rsidRPr="0013553B" w:rsidRDefault="0005529A" w:rsidP="0005529A">
      <w:pPr>
        <w:pStyle w:val="MDPI71References"/>
        <w:numPr>
          <w:ilvl w:val="0"/>
          <w:numId w:val="29"/>
        </w:numPr>
        <w:spacing w:line="280" w:lineRule="exact"/>
        <w:rPr>
          <w:rFonts w:eastAsiaTheme="minorEastAsia"/>
          <w:lang w:val="en-NZ"/>
        </w:rPr>
      </w:pPr>
      <w:proofErr w:type="spellStart"/>
      <w:r w:rsidRPr="0013553B">
        <w:rPr>
          <w:rFonts w:eastAsiaTheme="minorEastAsia"/>
          <w:lang w:val="en-NZ"/>
        </w:rPr>
        <w:t>Voeikov</w:t>
      </w:r>
      <w:proofErr w:type="spellEnd"/>
      <w:r w:rsidRPr="0013553B">
        <w:rPr>
          <w:rFonts w:eastAsiaTheme="minorEastAsia"/>
          <w:lang w:val="en-NZ"/>
        </w:rPr>
        <w:t>,</w:t>
      </w:r>
      <w:r w:rsidRPr="00B2115E">
        <w:rPr>
          <w:rFonts w:eastAsiaTheme="minorEastAsia"/>
          <w:i/>
          <w:lang w:val="en-NZ"/>
        </w:rPr>
        <w:t xml:space="preserve"> </w:t>
      </w:r>
      <w:r w:rsidRPr="0013553B">
        <w:rPr>
          <w:rFonts w:eastAsiaTheme="minorEastAsia"/>
          <w:lang w:val="en-NZ"/>
        </w:rPr>
        <w:t>R.</w:t>
      </w:r>
      <w:r>
        <w:rPr>
          <w:rFonts w:eastAsiaTheme="minorEastAsia"/>
          <w:lang w:val="en-NZ"/>
        </w:rPr>
        <w:t>;</w:t>
      </w:r>
      <w:r w:rsidRPr="00B2115E">
        <w:rPr>
          <w:rFonts w:eastAsiaTheme="minorEastAsia"/>
          <w:i/>
          <w:lang w:val="en-NZ"/>
        </w:rPr>
        <w:t xml:space="preserve"> </w:t>
      </w:r>
      <w:proofErr w:type="spellStart"/>
      <w:r w:rsidRPr="0013553B">
        <w:rPr>
          <w:rFonts w:eastAsiaTheme="minorEastAsia"/>
          <w:lang w:val="en-NZ"/>
        </w:rPr>
        <w:t>Falaleev</w:t>
      </w:r>
      <w:proofErr w:type="spellEnd"/>
      <w:r w:rsidRPr="0013553B">
        <w:rPr>
          <w:rFonts w:eastAsiaTheme="minorEastAsia"/>
          <w:lang w:val="en-NZ"/>
        </w:rPr>
        <w:t>,</w:t>
      </w:r>
      <w:r w:rsidRPr="00B2115E">
        <w:rPr>
          <w:rFonts w:eastAsiaTheme="minorEastAsia"/>
          <w:i/>
          <w:lang w:val="en-NZ"/>
        </w:rPr>
        <w:t xml:space="preserve"> </w:t>
      </w:r>
      <w:r w:rsidRPr="0013553B">
        <w:rPr>
          <w:rFonts w:eastAsiaTheme="minorEastAsia"/>
          <w:lang w:val="en-NZ"/>
        </w:rPr>
        <w:t>N.</w:t>
      </w:r>
      <w:r>
        <w:rPr>
          <w:rFonts w:eastAsiaTheme="minorEastAsia"/>
          <w:lang w:val="en-NZ"/>
        </w:rPr>
        <w:t>;</w:t>
      </w:r>
      <w:r w:rsidRPr="00B2115E">
        <w:rPr>
          <w:rFonts w:eastAsiaTheme="minorEastAsia"/>
          <w:i/>
          <w:lang w:val="en-NZ"/>
        </w:rPr>
        <w:t xml:space="preserve"> </w:t>
      </w:r>
      <w:proofErr w:type="spellStart"/>
      <w:r w:rsidRPr="0013553B">
        <w:rPr>
          <w:rFonts w:eastAsiaTheme="minorEastAsia"/>
          <w:lang w:val="en-NZ"/>
        </w:rPr>
        <w:t>Baikulov</w:t>
      </w:r>
      <w:proofErr w:type="spellEnd"/>
      <w:r w:rsidRPr="0013553B">
        <w:rPr>
          <w:rFonts w:eastAsiaTheme="minorEastAsia"/>
          <w:lang w:val="en-NZ"/>
        </w:rPr>
        <w:t>,</w:t>
      </w:r>
      <w:r w:rsidRPr="00B2115E">
        <w:rPr>
          <w:rFonts w:eastAsiaTheme="minorEastAsia"/>
          <w:i/>
          <w:lang w:val="en-NZ"/>
        </w:rPr>
        <w:t xml:space="preserve"> </w:t>
      </w:r>
      <w:r w:rsidRPr="0013553B">
        <w:rPr>
          <w:rFonts w:eastAsiaTheme="minorEastAsia"/>
          <w:lang w:val="en-NZ"/>
        </w:rPr>
        <w:t>R.</w:t>
      </w:r>
      <w:r w:rsidRPr="00B2115E">
        <w:rPr>
          <w:rFonts w:eastAsiaTheme="minorEastAsia"/>
          <w:i/>
          <w:lang w:val="en-NZ"/>
        </w:rPr>
        <w:t xml:space="preserve"> </w:t>
      </w:r>
      <w:proofErr w:type="spellStart"/>
      <w:r w:rsidRPr="00D76B3A">
        <w:rPr>
          <w:rFonts w:eastAsiaTheme="minorEastAsia"/>
          <w:lang w:val="en-NZ"/>
        </w:rPr>
        <w:t>TTNet</w:t>
      </w:r>
      <w:proofErr w:type="spellEnd"/>
      <w:r w:rsidRPr="00D76B3A">
        <w:rPr>
          <w:rFonts w:eastAsiaTheme="minorEastAsia"/>
          <w:lang w:val="en-NZ"/>
        </w:rPr>
        <w:t>: Real-time temporal and spatial video analysis of table tennis</w:t>
      </w:r>
      <w:r>
        <w:rPr>
          <w:rFonts w:eastAsiaTheme="minorEastAsia"/>
          <w:lang w:val="en-NZ"/>
        </w:rPr>
        <w:t xml:space="preserve">. </w:t>
      </w:r>
      <w:proofErr w:type="spellStart"/>
      <w:r w:rsidRPr="008B5E46">
        <w:rPr>
          <w:rFonts w:eastAsiaTheme="minorEastAsia"/>
          <w:i/>
          <w:iCs/>
          <w:lang w:val="en-NZ"/>
        </w:rPr>
        <w:t>arXiv</w:t>
      </w:r>
      <w:proofErr w:type="spellEnd"/>
      <w:r>
        <w:rPr>
          <w:rFonts w:eastAsiaTheme="minorEastAsia"/>
          <w:lang w:val="en-NZ"/>
        </w:rPr>
        <w:t xml:space="preserve"> </w:t>
      </w:r>
      <w:r w:rsidRPr="008B5E46">
        <w:rPr>
          <w:rFonts w:eastAsiaTheme="minorEastAsia"/>
          <w:b/>
          <w:bCs/>
          <w:lang w:val="en-NZ"/>
        </w:rPr>
        <w:t>2020</w:t>
      </w:r>
      <w:r>
        <w:rPr>
          <w:rFonts w:eastAsiaTheme="minorEastAsia"/>
          <w:lang w:val="en-NZ"/>
        </w:rPr>
        <w:t>,</w:t>
      </w:r>
      <w:r w:rsidRPr="008B5E46">
        <w:rPr>
          <w:rFonts w:eastAsiaTheme="minorEastAsia"/>
          <w:lang w:val="en-NZ"/>
        </w:rPr>
        <w:t xml:space="preserve"> </w:t>
      </w:r>
      <w:r w:rsidRPr="0013553B">
        <w:rPr>
          <w:rFonts w:eastAsiaTheme="minorEastAsia"/>
          <w:lang w:val="en-NZ"/>
        </w:rPr>
        <w:t>arXiv:2004.09927.</w:t>
      </w:r>
      <w:r w:rsidRPr="00B2115E">
        <w:rPr>
          <w:rFonts w:eastAsiaTheme="minorEastAsia"/>
          <w:i/>
          <w:lang w:val="en-NZ"/>
        </w:rPr>
        <w:t xml:space="preserve"> </w:t>
      </w:r>
      <w:r w:rsidRPr="0013553B">
        <w:rPr>
          <w:rFonts w:eastAsiaTheme="minorEastAsia"/>
          <w:lang w:val="en-NZ"/>
        </w:rPr>
        <w:t>https://doi.org/10.48550/arXiv.2004.09927</w:t>
      </w:r>
      <w:r>
        <w:rPr>
          <w:rFonts w:eastAsiaTheme="minorEastAsia"/>
          <w:lang w:val="en-NZ"/>
        </w:rPr>
        <w:t>.</w:t>
      </w:r>
    </w:p>
    <w:p w14:paraId="1042DC50" w14:textId="77777777" w:rsidR="0005529A" w:rsidRPr="0013553B" w:rsidRDefault="0005529A" w:rsidP="0005529A">
      <w:pPr>
        <w:pStyle w:val="MDPI71References"/>
        <w:numPr>
          <w:ilvl w:val="0"/>
          <w:numId w:val="29"/>
        </w:numPr>
        <w:spacing w:line="280" w:lineRule="exact"/>
        <w:rPr>
          <w:rFonts w:eastAsiaTheme="minorEastAsia"/>
          <w:lang w:val="en-NZ"/>
        </w:rPr>
      </w:pPr>
      <w:r>
        <w:rPr>
          <w:rFonts w:eastAsiaTheme="minorEastAsia"/>
          <w:lang w:val="en-NZ"/>
        </w:rPr>
        <w:t xml:space="preserve">Huang, Y.-C.; Liao, I.-N.; Chen, C.-H.; </w:t>
      </w:r>
      <w:proofErr w:type="spellStart"/>
      <w:r>
        <w:rPr>
          <w:rFonts w:eastAsiaTheme="minorEastAsia"/>
          <w:lang w:val="en-NZ"/>
        </w:rPr>
        <w:t>İk</w:t>
      </w:r>
      <w:proofErr w:type="spellEnd"/>
      <w:r>
        <w:rPr>
          <w:rFonts w:eastAsiaTheme="minorEastAsia"/>
          <w:lang w:val="en-NZ"/>
        </w:rPr>
        <w:t>, T.-U.; Peng, W.-C.</w:t>
      </w:r>
      <w:r w:rsidRPr="00B2115E">
        <w:rPr>
          <w:rFonts w:eastAsiaTheme="minorEastAsia"/>
          <w:i/>
          <w:lang w:val="en-NZ"/>
        </w:rPr>
        <w:t xml:space="preserve"> </w:t>
      </w:r>
      <w:proofErr w:type="spellStart"/>
      <w:r w:rsidRPr="000F15A2">
        <w:rPr>
          <w:rFonts w:eastAsiaTheme="minorEastAsia"/>
          <w:lang w:val="en-NZ"/>
        </w:rPr>
        <w:t>TrackNet</w:t>
      </w:r>
      <w:proofErr w:type="spellEnd"/>
      <w:r w:rsidRPr="000F15A2">
        <w:rPr>
          <w:rFonts w:eastAsiaTheme="minorEastAsia"/>
          <w:lang w:val="en-NZ"/>
        </w:rPr>
        <w:t>: A Deep Learning Network for Tracking High-speed and Tiny Objects in Sports Applications</w:t>
      </w:r>
      <w:r>
        <w:rPr>
          <w:rFonts w:eastAsiaTheme="minorEastAsia"/>
          <w:lang w:val="en-NZ"/>
        </w:rPr>
        <w:t xml:space="preserve">. </w:t>
      </w:r>
      <w:proofErr w:type="spellStart"/>
      <w:r w:rsidRPr="008554F1">
        <w:rPr>
          <w:rFonts w:eastAsiaTheme="minorEastAsia"/>
          <w:i/>
          <w:iCs/>
          <w:lang w:val="en-NZ"/>
        </w:rPr>
        <w:t>arXiv</w:t>
      </w:r>
      <w:proofErr w:type="spellEnd"/>
      <w:r>
        <w:rPr>
          <w:rFonts w:eastAsiaTheme="minorEastAsia"/>
          <w:lang w:val="en-NZ"/>
        </w:rPr>
        <w:t xml:space="preserve"> </w:t>
      </w:r>
      <w:r w:rsidRPr="008554F1">
        <w:rPr>
          <w:rFonts w:eastAsiaTheme="minorEastAsia"/>
          <w:b/>
          <w:bCs/>
          <w:lang w:val="en-NZ"/>
        </w:rPr>
        <w:t>2019</w:t>
      </w:r>
      <w:r w:rsidRPr="008554F1">
        <w:rPr>
          <w:rFonts w:eastAsiaTheme="minorEastAsia"/>
          <w:lang w:val="en-NZ"/>
        </w:rPr>
        <w:t>,</w:t>
      </w:r>
      <w:r w:rsidRPr="00B2115E">
        <w:rPr>
          <w:rFonts w:eastAsiaTheme="minorEastAsia"/>
          <w:i/>
          <w:lang w:val="en-NZ"/>
        </w:rPr>
        <w:t xml:space="preserve"> </w:t>
      </w:r>
      <w:r w:rsidRPr="0013553B">
        <w:rPr>
          <w:rFonts w:eastAsiaTheme="minorEastAsia"/>
          <w:lang w:val="en-NZ"/>
        </w:rPr>
        <w:t>arXiv:1907.03698.</w:t>
      </w:r>
      <w:r w:rsidRPr="00B2115E">
        <w:rPr>
          <w:rFonts w:eastAsiaTheme="minorEastAsia"/>
          <w:i/>
          <w:lang w:val="en-NZ"/>
        </w:rPr>
        <w:t xml:space="preserve"> </w:t>
      </w:r>
      <w:r w:rsidRPr="0013553B">
        <w:rPr>
          <w:rFonts w:eastAsiaTheme="minorEastAsia"/>
          <w:lang w:val="en-NZ"/>
        </w:rPr>
        <w:t>https://doi.org/10.48550/arXiv.1907.03698</w:t>
      </w:r>
      <w:r>
        <w:rPr>
          <w:rFonts w:eastAsiaTheme="minorEastAsia"/>
          <w:lang w:val="en-NZ"/>
        </w:rPr>
        <w:t>.</w:t>
      </w:r>
    </w:p>
    <w:p w14:paraId="700A980A" w14:textId="77777777" w:rsidR="0005529A" w:rsidRPr="0013553B" w:rsidRDefault="0005529A" w:rsidP="0005529A">
      <w:pPr>
        <w:pStyle w:val="MDPI71References"/>
        <w:numPr>
          <w:ilvl w:val="0"/>
          <w:numId w:val="29"/>
        </w:numPr>
        <w:spacing w:line="280" w:lineRule="exact"/>
        <w:rPr>
          <w:rFonts w:eastAsiaTheme="minorEastAsia"/>
          <w:lang w:val="en-NZ"/>
        </w:rPr>
      </w:pPr>
      <w:r w:rsidRPr="0013553B">
        <w:rPr>
          <w:rFonts w:eastAsiaTheme="minorEastAsia"/>
          <w:lang w:val="en-NZ"/>
        </w:rPr>
        <w:t>Caio,</w:t>
      </w:r>
      <w:r w:rsidRPr="00B2115E">
        <w:rPr>
          <w:rFonts w:eastAsiaTheme="minorEastAsia"/>
          <w:i/>
          <w:lang w:val="en-NZ"/>
        </w:rPr>
        <w:t xml:space="preserve"> </w:t>
      </w:r>
      <w:r w:rsidRPr="0013553B">
        <w:rPr>
          <w:rFonts w:eastAsiaTheme="minorEastAsia"/>
          <w:lang w:val="en-NZ"/>
        </w:rPr>
        <w:t>M.D.</w:t>
      </w:r>
      <w:r>
        <w:rPr>
          <w:rFonts w:eastAsiaTheme="minorEastAsia"/>
          <w:lang w:val="en-NZ"/>
        </w:rPr>
        <w:t>;</w:t>
      </w:r>
      <w:r w:rsidRPr="00B2115E">
        <w:rPr>
          <w:rFonts w:eastAsiaTheme="minorEastAsia"/>
          <w:i/>
          <w:lang w:val="en-NZ"/>
        </w:rPr>
        <w:t xml:space="preserve"> </w:t>
      </w:r>
      <w:r w:rsidRPr="0013553B">
        <w:rPr>
          <w:rFonts w:eastAsiaTheme="minorEastAsia"/>
          <w:lang w:val="en-NZ"/>
        </w:rPr>
        <w:t>Van</w:t>
      </w:r>
      <w:r w:rsidRPr="00B2115E">
        <w:rPr>
          <w:rFonts w:eastAsiaTheme="minorEastAsia"/>
          <w:i/>
          <w:lang w:val="en-NZ"/>
        </w:rPr>
        <w:t xml:space="preserve"> </w:t>
      </w:r>
      <w:proofErr w:type="spellStart"/>
      <w:r w:rsidRPr="0013553B">
        <w:rPr>
          <w:rFonts w:eastAsiaTheme="minorEastAsia"/>
          <w:lang w:val="en-NZ"/>
        </w:rPr>
        <w:t>Zandycke</w:t>
      </w:r>
      <w:proofErr w:type="spellEnd"/>
      <w:r w:rsidRPr="0013553B">
        <w:rPr>
          <w:rFonts w:eastAsiaTheme="minorEastAsia"/>
          <w:lang w:val="en-NZ"/>
        </w:rPr>
        <w:t>,</w:t>
      </w:r>
      <w:r w:rsidRPr="00B2115E">
        <w:rPr>
          <w:rFonts w:eastAsiaTheme="minorEastAsia"/>
          <w:i/>
          <w:lang w:val="en-NZ"/>
        </w:rPr>
        <w:t xml:space="preserve"> </w:t>
      </w:r>
      <w:r w:rsidRPr="0013553B">
        <w:rPr>
          <w:rFonts w:eastAsiaTheme="minorEastAsia"/>
          <w:lang w:val="en-NZ"/>
        </w:rPr>
        <w:t>G.</w:t>
      </w:r>
      <w:r>
        <w:rPr>
          <w:rFonts w:eastAsiaTheme="minorEastAsia"/>
          <w:lang w:val="en-NZ"/>
        </w:rPr>
        <w:t xml:space="preserve">; </w:t>
      </w:r>
      <w:r w:rsidRPr="0013553B">
        <w:rPr>
          <w:rFonts w:eastAsiaTheme="minorEastAsia"/>
          <w:lang w:val="en-NZ"/>
        </w:rPr>
        <w:t>De</w:t>
      </w:r>
      <w:r w:rsidRPr="00B2115E">
        <w:rPr>
          <w:rFonts w:eastAsiaTheme="minorEastAsia"/>
          <w:i/>
          <w:lang w:val="en-NZ"/>
        </w:rPr>
        <w:t xml:space="preserve"> </w:t>
      </w:r>
      <w:proofErr w:type="spellStart"/>
      <w:r w:rsidRPr="0013553B">
        <w:rPr>
          <w:rFonts w:eastAsiaTheme="minorEastAsia"/>
          <w:lang w:val="en-NZ"/>
        </w:rPr>
        <w:t>Vleeschouwer</w:t>
      </w:r>
      <w:proofErr w:type="spellEnd"/>
      <w:r w:rsidRPr="0013553B">
        <w:rPr>
          <w:rFonts w:eastAsiaTheme="minorEastAsia"/>
          <w:lang w:val="en-NZ"/>
        </w:rPr>
        <w:t>,</w:t>
      </w:r>
      <w:r w:rsidRPr="00B2115E">
        <w:rPr>
          <w:rFonts w:eastAsiaTheme="minorEastAsia"/>
          <w:i/>
          <w:lang w:val="en-NZ"/>
        </w:rPr>
        <w:t xml:space="preserve"> </w:t>
      </w:r>
      <w:r w:rsidRPr="0013553B">
        <w:rPr>
          <w:rFonts w:eastAsiaTheme="minorEastAsia"/>
          <w:lang w:val="en-NZ"/>
        </w:rPr>
        <w:t>C.</w:t>
      </w:r>
      <w:r w:rsidRPr="00B2115E">
        <w:rPr>
          <w:rFonts w:eastAsiaTheme="minorEastAsia"/>
          <w:i/>
          <w:lang w:val="en-NZ"/>
        </w:rPr>
        <w:t xml:space="preserve"> </w:t>
      </w:r>
      <w:r w:rsidRPr="0013553B">
        <w:rPr>
          <w:rFonts w:eastAsiaTheme="minorEastAsia"/>
          <w:lang w:val="en-NZ"/>
        </w:rPr>
        <w:t>Context-Aware</w:t>
      </w:r>
      <w:r w:rsidRPr="00B2115E">
        <w:rPr>
          <w:rFonts w:eastAsiaTheme="minorEastAsia"/>
          <w:i/>
          <w:lang w:val="en-NZ"/>
        </w:rPr>
        <w:t xml:space="preserve"> </w:t>
      </w:r>
      <w:r w:rsidRPr="0013553B">
        <w:rPr>
          <w:rFonts w:eastAsiaTheme="minorEastAsia"/>
          <w:lang w:val="en-NZ"/>
        </w:rPr>
        <w:t>3D</w:t>
      </w:r>
      <w:r w:rsidRPr="00B2115E">
        <w:rPr>
          <w:rFonts w:eastAsiaTheme="minorEastAsia"/>
          <w:i/>
          <w:lang w:val="en-NZ"/>
        </w:rPr>
        <w:t xml:space="preserve"> </w:t>
      </w:r>
      <w:r w:rsidRPr="0013553B">
        <w:rPr>
          <w:rFonts w:eastAsiaTheme="minorEastAsia"/>
          <w:lang w:val="en-NZ"/>
        </w:rPr>
        <w:t>Object</w:t>
      </w:r>
      <w:r w:rsidRPr="00B2115E">
        <w:rPr>
          <w:rFonts w:eastAsiaTheme="minorEastAsia"/>
          <w:i/>
          <w:lang w:val="en-NZ"/>
        </w:rPr>
        <w:t xml:space="preserve"> </w:t>
      </w:r>
      <w:r w:rsidRPr="0013553B">
        <w:rPr>
          <w:rFonts w:eastAsiaTheme="minorEastAsia"/>
          <w:lang w:val="en-NZ"/>
        </w:rPr>
        <w:t>Localization</w:t>
      </w:r>
      <w:r w:rsidRPr="00B2115E">
        <w:rPr>
          <w:rFonts w:eastAsiaTheme="minorEastAsia"/>
          <w:i/>
          <w:lang w:val="en-NZ"/>
        </w:rPr>
        <w:t xml:space="preserve"> </w:t>
      </w:r>
      <w:r w:rsidRPr="0013553B">
        <w:rPr>
          <w:rFonts w:eastAsiaTheme="minorEastAsia"/>
          <w:lang w:val="en-NZ"/>
        </w:rPr>
        <w:t>from</w:t>
      </w:r>
      <w:r w:rsidRPr="00B2115E">
        <w:rPr>
          <w:rFonts w:eastAsiaTheme="minorEastAsia"/>
          <w:i/>
          <w:lang w:val="en-NZ"/>
        </w:rPr>
        <w:t xml:space="preserve"> </w:t>
      </w:r>
      <w:r w:rsidRPr="0013553B">
        <w:rPr>
          <w:rFonts w:eastAsiaTheme="minorEastAsia"/>
          <w:lang w:val="en-NZ"/>
        </w:rPr>
        <w:t>Single</w:t>
      </w:r>
      <w:r w:rsidRPr="00B2115E">
        <w:rPr>
          <w:rFonts w:eastAsiaTheme="minorEastAsia"/>
          <w:i/>
          <w:lang w:val="en-NZ"/>
        </w:rPr>
        <w:t xml:space="preserve"> </w:t>
      </w:r>
      <w:r w:rsidRPr="0013553B">
        <w:rPr>
          <w:rFonts w:eastAsiaTheme="minorEastAsia"/>
          <w:lang w:val="en-NZ"/>
        </w:rPr>
        <w:t>Calibrated</w:t>
      </w:r>
      <w:r w:rsidRPr="00B2115E">
        <w:rPr>
          <w:rFonts w:eastAsiaTheme="minorEastAsia"/>
          <w:i/>
          <w:lang w:val="en-NZ"/>
        </w:rPr>
        <w:t xml:space="preserve"> </w:t>
      </w:r>
      <w:r w:rsidRPr="0013553B">
        <w:rPr>
          <w:rFonts w:eastAsiaTheme="minorEastAsia"/>
          <w:lang w:val="en-NZ"/>
        </w:rPr>
        <w:t>Images:</w:t>
      </w:r>
      <w:r w:rsidRPr="00B2115E">
        <w:rPr>
          <w:rFonts w:eastAsiaTheme="minorEastAsia"/>
          <w:i/>
          <w:lang w:val="en-NZ"/>
        </w:rPr>
        <w:t xml:space="preserve"> </w:t>
      </w:r>
      <w:r w:rsidRPr="0013553B">
        <w:rPr>
          <w:rFonts w:eastAsiaTheme="minorEastAsia"/>
          <w:lang w:val="en-NZ"/>
        </w:rPr>
        <w:t>A</w:t>
      </w:r>
      <w:r w:rsidRPr="00B2115E">
        <w:rPr>
          <w:rFonts w:eastAsiaTheme="minorEastAsia"/>
          <w:i/>
          <w:lang w:val="en-NZ"/>
        </w:rPr>
        <w:t xml:space="preserve"> </w:t>
      </w:r>
      <w:r w:rsidRPr="0013553B">
        <w:rPr>
          <w:rFonts w:eastAsiaTheme="minorEastAsia"/>
          <w:lang w:val="en-NZ"/>
        </w:rPr>
        <w:t>Study</w:t>
      </w:r>
      <w:r w:rsidRPr="00B2115E">
        <w:rPr>
          <w:rFonts w:eastAsiaTheme="minorEastAsia"/>
          <w:i/>
          <w:lang w:val="en-NZ"/>
        </w:rPr>
        <w:t xml:space="preserve"> </w:t>
      </w:r>
      <w:r w:rsidRPr="0013553B">
        <w:rPr>
          <w:rFonts w:eastAsiaTheme="minorEastAsia"/>
          <w:lang w:val="en-NZ"/>
        </w:rPr>
        <w:t>of</w:t>
      </w:r>
      <w:r w:rsidRPr="00B2115E">
        <w:rPr>
          <w:rFonts w:eastAsiaTheme="minorEastAsia"/>
          <w:i/>
          <w:lang w:val="en-NZ"/>
        </w:rPr>
        <w:t xml:space="preserve"> </w:t>
      </w:r>
      <w:r w:rsidRPr="0013553B">
        <w:rPr>
          <w:rFonts w:eastAsiaTheme="minorEastAsia"/>
          <w:lang w:val="en-NZ"/>
        </w:rPr>
        <w:t>Basketballs.</w:t>
      </w:r>
      <w:r w:rsidRPr="00B2115E">
        <w:rPr>
          <w:rFonts w:eastAsiaTheme="minorEastAsia"/>
          <w:i/>
          <w:lang w:val="en-NZ"/>
        </w:rPr>
        <w:t xml:space="preserve"> </w:t>
      </w:r>
      <w:r>
        <w:rPr>
          <w:rFonts w:eastAsiaTheme="minorEastAsia"/>
          <w:lang w:val="en-NZ"/>
        </w:rPr>
        <w:t xml:space="preserve">In </w:t>
      </w:r>
      <w:r w:rsidRPr="00B87D90">
        <w:rPr>
          <w:rFonts w:eastAsiaTheme="minorEastAsia"/>
          <w:lang w:val="en-NZ"/>
        </w:rPr>
        <w:t>Proceedings of the 6th International Workshop on Multimedia Content Analysis in Sports,</w:t>
      </w:r>
      <w:r w:rsidRPr="00B2115E">
        <w:rPr>
          <w:rFonts w:eastAsiaTheme="minorEastAsia"/>
          <w:i/>
          <w:lang w:val="en-NZ"/>
        </w:rPr>
        <w:t xml:space="preserve"> </w:t>
      </w:r>
      <w:commentRangeStart w:id="77"/>
      <w:commentRangeStart w:id="78"/>
      <w:r w:rsidRPr="00657956">
        <w:rPr>
          <w:rFonts w:eastAsiaTheme="minorEastAsia"/>
          <w:highlight w:val="yellow"/>
        </w:rPr>
        <w:t xml:space="preserve">Ottawa, ON, Canada, 29 October 2023; </w:t>
      </w:r>
      <w:commentRangeEnd w:id="77"/>
      <w:r>
        <w:rPr>
          <w:rStyle w:val="CommentReference"/>
          <w:rFonts w:eastAsia="SimSun"/>
          <w:noProof/>
          <w:kern w:val="0"/>
          <w:lang w:eastAsia="zh-CN" w:bidi="ar-SA"/>
          <w14:ligatures w14:val="none"/>
        </w:rPr>
        <w:commentReference w:id="77"/>
      </w:r>
      <w:commentRangeEnd w:id="78"/>
      <w:r w:rsidR="002C35E5">
        <w:rPr>
          <w:rStyle w:val="CommentReference"/>
          <w:rFonts w:eastAsia="SimSun"/>
          <w:noProof/>
          <w:kern w:val="0"/>
          <w:lang w:eastAsia="zh-CN" w:bidi="ar-SA"/>
          <w14:ligatures w14:val="none"/>
        </w:rPr>
        <w:commentReference w:id="78"/>
      </w:r>
      <w:r>
        <w:rPr>
          <w:rFonts w:eastAsiaTheme="minorEastAsia"/>
        </w:rPr>
        <w:t xml:space="preserve">pp. </w:t>
      </w:r>
      <w:r w:rsidRPr="0013553B">
        <w:rPr>
          <w:rFonts w:eastAsiaTheme="minorEastAsia"/>
          <w:lang w:val="en-NZ"/>
        </w:rPr>
        <w:t>49–54.</w:t>
      </w:r>
      <w:r w:rsidRPr="00B2115E">
        <w:rPr>
          <w:rFonts w:eastAsiaTheme="minorEastAsia"/>
          <w:i/>
          <w:lang w:val="en-NZ"/>
        </w:rPr>
        <w:t xml:space="preserve"> </w:t>
      </w:r>
      <w:r w:rsidRPr="0013553B">
        <w:rPr>
          <w:rFonts w:eastAsiaTheme="minorEastAsia"/>
          <w:lang w:val="en-NZ"/>
        </w:rPr>
        <w:t>https://doi.org/10.1145/3606038.3616173</w:t>
      </w:r>
      <w:r>
        <w:rPr>
          <w:rFonts w:eastAsiaTheme="minorEastAsia"/>
          <w:lang w:val="en-NZ"/>
        </w:rPr>
        <w:t>.</w:t>
      </w:r>
    </w:p>
    <w:p w14:paraId="6177B390" w14:textId="77777777" w:rsidR="0005529A" w:rsidRPr="00B3389D" w:rsidRDefault="0005529A" w:rsidP="0005529A">
      <w:pPr>
        <w:pStyle w:val="MDPI71References"/>
        <w:numPr>
          <w:ilvl w:val="0"/>
          <w:numId w:val="29"/>
        </w:numPr>
        <w:spacing w:line="280" w:lineRule="exact"/>
        <w:rPr>
          <w:lang w:val="en-NZ"/>
        </w:rPr>
      </w:pPr>
      <w:r>
        <w:rPr>
          <w:lang w:val="en-NZ"/>
        </w:rPr>
        <w:t>Hung,</w:t>
      </w:r>
      <w:r w:rsidRPr="00B2115E">
        <w:rPr>
          <w:i/>
          <w:lang w:val="en-NZ"/>
        </w:rPr>
        <w:t xml:space="preserve"> </w:t>
      </w:r>
      <w:r>
        <w:rPr>
          <w:lang w:val="en-NZ"/>
        </w:rPr>
        <w:t>C.-H.</w:t>
      </w:r>
      <w:r w:rsidRPr="00B2115E">
        <w:rPr>
          <w:i/>
          <w:lang w:val="en-NZ"/>
        </w:rPr>
        <w:t xml:space="preserve"> </w:t>
      </w:r>
      <w:r w:rsidRPr="0013553B">
        <w:rPr>
          <w:lang w:val="en-NZ"/>
        </w:rPr>
        <w:t>A</w:t>
      </w:r>
      <w:r w:rsidRPr="00B2115E">
        <w:rPr>
          <w:i/>
          <w:lang w:val="en-NZ"/>
        </w:rPr>
        <w:t xml:space="preserve"> </w:t>
      </w:r>
      <w:r w:rsidRPr="0013553B">
        <w:rPr>
          <w:lang w:val="en-NZ"/>
        </w:rPr>
        <w:t>Study</w:t>
      </w:r>
      <w:r w:rsidRPr="00B2115E">
        <w:rPr>
          <w:i/>
          <w:lang w:val="en-NZ"/>
        </w:rPr>
        <w:t xml:space="preserve"> </w:t>
      </w:r>
      <w:r w:rsidRPr="0013553B">
        <w:rPr>
          <w:lang w:val="en-NZ"/>
        </w:rPr>
        <w:t>of</w:t>
      </w:r>
      <w:r w:rsidRPr="00B2115E">
        <w:rPr>
          <w:i/>
          <w:lang w:val="en-NZ"/>
        </w:rPr>
        <w:t xml:space="preserve"> </w:t>
      </w:r>
      <w:r w:rsidRPr="0013553B">
        <w:rPr>
          <w:lang w:val="en-NZ"/>
        </w:rPr>
        <w:t>Automatic</w:t>
      </w:r>
      <w:r w:rsidRPr="00B2115E">
        <w:rPr>
          <w:i/>
          <w:lang w:val="en-NZ"/>
        </w:rPr>
        <w:t xml:space="preserve"> </w:t>
      </w:r>
      <w:r w:rsidRPr="0013553B">
        <w:rPr>
          <w:lang w:val="en-NZ"/>
        </w:rPr>
        <w:t>and</w:t>
      </w:r>
      <w:r w:rsidRPr="00B2115E">
        <w:rPr>
          <w:i/>
          <w:lang w:val="en-NZ"/>
        </w:rPr>
        <w:t xml:space="preserve"> </w:t>
      </w:r>
      <w:r w:rsidRPr="0013553B">
        <w:rPr>
          <w:lang w:val="en-NZ"/>
        </w:rPr>
        <w:t>Real-Time</w:t>
      </w:r>
      <w:r w:rsidRPr="00B2115E">
        <w:rPr>
          <w:i/>
          <w:lang w:val="en-NZ"/>
        </w:rPr>
        <w:t xml:space="preserve"> </w:t>
      </w:r>
      <w:r w:rsidRPr="0013553B">
        <w:rPr>
          <w:lang w:val="en-NZ"/>
        </w:rPr>
        <w:t>Table</w:t>
      </w:r>
      <w:r w:rsidRPr="00B2115E">
        <w:rPr>
          <w:i/>
          <w:lang w:val="en-NZ"/>
        </w:rPr>
        <w:t xml:space="preserve"> </w:t>
      </w:r>
      <w:r w:rsidRPr="0013553B">
        <w:rPr>
          <w:lang w:val="en-NZ"/>
        </w:rPr>
        <w:t>Tennis</w:t>
      </w:r>
      <w:r w:rsidRPr="00B2115E">
        <w:rPr>
          <w:i/>
          <w:lang w:val="en-NZ"/>
        </w:rPr>
        <w:t xml:space="preserve"> </w:t>
      </w:r>
      <w:r w:rsidRPr="0013553B">
        <w:rPr>
          <w:lang w:val="en-NZ"/>
        </w:rPr>
        <w:t>Fault</w:t>
      </w:r>
      <w:r w:rsidRPr="00B2115E">
        <w:rPr>
          <w:i/>
          <w:lang w:val="en-NZ"/>
        </w:rPr>
        <w:t xml:space="preserve"> </w:t>
      </w:r>
      <w:r w:rsidRPr="0013553B">
        <w:rPr>
          <w:lang w:val="en-NZ"/>
        </w:rPr>
        <w:t>Serve</w:t>
      </w:r>
      <w:r w:rsidRPr="00B2115E">
        <w:rPr>
          <w:i/>
          <w:lang w:val="en-NZ"/>
        </w:rPr>
        <w:t xml:space="preserve"> </w:t>
      </w:r>
      <w:r w:rsidRPr="0013553B">
        <w:rPr>
          <w:lang w:val="en-NZ"/>
        </w:rPr>
        <w:t>Detection</w:t>
      </w:r>
      <w:r w:rsidRPr="00B2115E">
        <w:rPr>
          <w:i/>
          <w:lang w:val="en-NZ"/>
        </w:rPr>
        <w:t xml:space="preserve"> </w:t>
      </w:r>
      <w:r w:rsidRPr="0013553B">
        <w:rPr>
          <w:lang w:val="en-NZ"/>
        </w:rPr>
        <w:t>System.</w:t>
      </w:r>
      <w:r w:rsidRPr="00B2115E">
        <w:rPr>
          <w:i/>
          <w:lang w:val="en-NZ"/>
        </w:rPr>
        <w:t xml:space="preserve"> </w:t>
      </w:r>
      <w:r w:rsidRPr="0013553B">
        <w:rPr>
          <w:i/>
          <w:iCs/>
          <w:lang w:val="en-NZ"/>
        </w:rPr>
        <w:t>Sports</w:t>
      </w:r>
      <w:r w:rsidRPr="00B2115E">
        <w:rPr>
          <w:i/>
          <w:lang w:val="en-NZ"/>
        </w:rPr>
        <w:t xml:space="preserve"> </w:t>
      </w:r>
      <w:r w:rsidRPr="00B2115E">
        <w:rPr>
          <w:b/>
          <w:bCs/>
          <w:lang w:val="en-NZ"/>
        </w:rPr>
        <w:t>2018</w:t>
      </w:r>
      <w:r>
        <w:rPr>
          <w:bCs/>
          <w:lang w:val="en-NZ"/>
        </w:rPr>
        <w:t>,</w:t>
      </w:r>
      <w:r w:rsidRPr="00B2115E">
        <w:rPr>
          <w:bCs/>
          <w:i/>
          <w:lang w:val="en-NZ"/>
        </w:rPr>
        <w:t xml:space="preserve"> </w:t>
      </w:r>
      <w:r w:rsidRPr="00B3389D">
        <w:rPr>
          <w:bCs/>
          <w:i/>
          <w:lang w:val="en-NZ"/>
        </w:rPr>
        <w:t>6</w:t>
      </w:r>
      <w:r w:rsidRPr="00B3389D">
        <w:rPr>
          <w:bCs/>
          <w:lang w:val="en-NZ"/>
        </w:rPr>
        <w:t>,</w:t>
      </w:r>
      <w:r w:rsidRPr="00B3389D">
        <w:rPr>
          <w:bCs/>
          <w:i/>
          <w:lang w:val="en-NZ"/>
        </w:rPr>
        <w:t xml:space="preserve"> </w:t>
      </w:r>
      <w:r w:rsidRPr="00B3389D">
        <w:rPr>
          <w:bCs/>
          <w:lang w:val="en-NZ"/>
        </w:rPr>
        <w:t>158</w:t>
      </w:r>
      <w:r w:rsidRPr="00B3389D">
        <w:rPr>
          <w:lang w:val="en-NZ"/>
        </w:rPr>
        <w:t>.</w:t>
      </w:r>
      <w:r w:rsidRPr="00B3389D">
        <w:rPr>
          <w:i/>
          <w:lang w:val="en-NZ"/>
        </w:rPr>
        <w:t xml:space="preserve"> </w:t>
      </w:r>
      <w:r w:rsidRPr="00B3389D">
        <w:rPr>
          <w:rFonts w:eastAsia="SimSun"/>
          <w:lang w:val="en-NZ"/>
        </w:rPr>
        <w:t>https://doi.org/10.3390/sports6040158</w:t>
      </w:r>
      <w:r w:rsidRPr="00B3389D">
        <w:rPr>
          <w:lang w:val="en-NZ"/>
        </w:rPr>
        <w:t>.</w:t>
      </w:r>
    </w:p>
    <w:p w14:paraId="483085EF" w14:textId="77777777" w:rsidR="0005529A" w:rsidRPr="0013553B" w:rsidRDefault="0005529A" w:rsidP="0005529A">
      <w:pPr>
        <w:pStyle w:val="MDPI71References"/>
        <w:numPr>
          <w:ilvl w:val="0"/>
          <w:numId w:val="29"/>
        </w:numPr>
        <w:spacing w:line="280" w:lineRule="exact"/>
        <w:rPr>
          <w:lang w:val="en-NZ"/>
        </w:rPr>
      </w:pPr>
      <w:r w:rsidRPr="0013553B">
        <w:rPr>
          <w:lang w:val="en-NZ"/>
        </w:rPr>
        <w:t>Yan,</w:t>
      </w:r>
      <w:r w:rsidRPr="00B2115E">
        <w:rPr>
          <w:i/>
          <w:lang w:val="en-NZ"/>
        </w:rPr>
        <w:t xml:space="preserve"> </w:t>
      </w:r>
      <w:r w:rsidRPr="0013553B">
        <w:rPr>
          <w:lang w:val="en-NZ"/>
        </w:rPr>
        <w:t>W.Q.</w:t>
      </w:r>
      <w:r w:rsidRPr="00B2115E">
        <w:rPr>
          <w:i/>
          <w:lang w:val="en-NZ"/>
        </w:rPr>
        <w:t xml:space="preserve"> </w:t>
      </w:r>
      <w:r w:rsidRPr="0013553B">
        <w:rPr>
          <w:i/>
        </w:rPr>
        <w:t>Computational</w:t>
      </w:r>
      <w:r w:rsidRPr="00B2115E">
        <w:rPr>
          <w:i/>
        </w:rPr>
        <w:t xml:space="preserve"> </w:t>
      </w:r>
      <w:r w:rsidRPr="0013553B">
        <w:rPr>
          <w:i/>
        </w:rPr>
        <w:t>Methods</w:t>
      </w:r>
      <w:r w:rsidRPr="00B2115E">
        <w:rPr>
          <w:i/>
        </w:rPr>
        <w:t xml:space="preserve"> </w:t>
      </w:r>
      <w:r w:rsidRPr="0013553B">
        <w:rPr>
          <w:i/>
        </w:rPr>
        <w:t>for</w:t>
      </w:r>
      <w:r w:rsidRPr="00B2115E">
        <w:rPr>
          <w:i/>
        </w:rPr>
        <w:t xml:space="preserve"> </w:t>
      </w:r>
      <w:r w:rsidRPr="0013553B">
        <w:rPr>
          <w:i/>
        </w:rPr>
        <w:t>Deep</w:t>
      </w:r>
      <w:r w:rsidRPr="00B2115E">
        <w:rPr>
          <w:i/>
        </w:rPr>
        <w:t xml:space="preserve"> </w:t>
      </w:r>
      <w:r w:rsidRPr="0013553B">
        <w:rPr>
          <w:i/>
        </w:rPr>
        <w:t>Learning:</w:t>
      </w:r>
      <w:r w:rsidRPr="00B2115E">
        <w:rPr>
          <w:i/>
        </w:rPr>
        <w:t xml:space="preserve"> </w:t>
      </w:r>
      <w:r w:rsidRPr="0013553B">
        <w:rPr>
          <w:i/>
        </w:rPr>
        <w:t>Theory,</w:t>
      </w:r>
      <w:r w:rsidRPr="00B2115E">
        <w:rPr>
          <w:i/>
        </w:rPr>
        <w:t xml:space="preserve"> </w:t>
      </w:r>
      <w:r w:rsidRPr="0013553B">
        <w:rPr>
          <w:i/>
        </w:rPr>
        <w:t>Algorithms,</w:t>
      </w:r>
      <w:r w:rsidRPr="00B2115E">
        <w:rPr>
          <w:i/>
        </w:rPr>
        <w:t xml:space="preserve"> </w:t>
      </w:r>
      <w:r w:rsidRPr="0013553B">
        <w:rPr>
          <w:i/>
        </w:rPr>
        <w:t>and</w:t>
      </w:r>
      <w:r w:rsidRPr="00B2115E">
        <w:rPr>
          <w:i/>
        </w:rPr>
        <w:t xml:space="preserve"> </w:t>
      </w:r>
      <w:r w:rsidRPr="0013553B">
        <w:rPr>
          <w:i/>
        </w:rPr>
        <w:t>Implementations</w:t>
      </w:r>
      <w:r w:rsidRPr="0013553B">
        <w:t>;</w:t>
      </w:r>
      <w:r w:rsidRPr="00B2115E">
        <w:rPr>
          <w:i/>
        </w:rPr>
        <w:t xml:space="preserve"> </w:t>
      </w:r>
      <w:r w:rsidRPr="0013553B">
        <w:rPr>
          <w:lang w:val="en-NZ"/>
        </w:rPr>
        <w:t>Springer</w:t>
      </w:r>
      <w:r w:rsidRPr="00B2115E">
        <w:rPr>
          <w:i/>
          <w:lang w:val="en-NZ"/>
        </w:rPr>
        <w:t xml:space="preserve"> </w:t>
      </w:r>
      <w:r w:rsidRPr="0013553B">
        <w:rPr>
          <w:lang w:val="en-NZ"/>
        </w:rPr>
        <w:t>Nature</w:t>
      </w:r>
      <w:r>
        <w:rPr>
          <w:lang w:val="en-NZ"/>
        </w:rPr>
        <w:t xml:space="preserve">: </w:t>
      </w:r>
      <w:r w:rsidRPr="002216F6">
        <w:rPr>
          <w:highlight w:val="yellow"/>
          <w:lang w:val="en-NZ"/>
        </w:rPr>
        <w:t>Berlin/Heidelberg, Germany,</w:t>
      </w:r>
      <w:r w:rsidRPr="00B2115E">
        <w:rPr>
          <w:i/>
          <w:lang w:val="en-NZ"/>
        </w:rPr>
        <w:t xml:space="preserve"> </w:t>
      </w:r>
      <w:r w:rsidRPr="0013553B">
        <w:rPr>
          <w:lang w:val="en-NZ"/>
        </w:rPr>
        <w:t>2023;</w:t>
      </w:r>
      <w:r w:rsidRPr="00B2115E">
        <w:rPr>
          <w:i/>
        </w:rPr>
        <w:t xml:space="preserve"> </w:t>
      </w:r>
      <w:r w:rsidRPr="0013553B">
        <w:t>pp.</w:t>
      </w:r>
      <w:r w:rsidRPr="00B2115E">
        <w:rPr>
          <w:i/>
        </w:rPr>
        <w:t xml:space="preserve"> </w:t>
      </w:r>
      <w:r w:rsidRPr="0013553B">
        <w:t>154–196.</w:t>
      </w:r>
    </w:p>
    <w:p w14:paraId="088F0DE0" w14:textId="77777777" w:rsidR="0005529A" w:rsidRPr="0013553B" w:rsidRDefault="0005529A" w:rsidP="0005529A">
      <w:pPr>
        <w:pStyle w:val="MDPI71References"/>
        <w:numPr>
          <w:ilvl w:val="0"/>
          <w:numId w:val="29"/>
        </w:numPr>
        <w:spacing w:line="280" w:lineRule="exact"/>
        <w:rPr>
          <w:lang w:val="en-NZ"/>
        </w:rPr>
      </w:pPr>
      <w:r w:rsidRPr="0013553B">
        <w:t>Poliakov,</w:t>
      </w:r>
      <w:r w:rsidRPr="00B2115E">
        <w:rPr>
          <w:i/>
        </w:rPr>
        <w:t xml:space="preserve"> </w:t>
      </w:r>
      <w:r w:rsidRPr="0013553B">
        <w:t>A.;</w:t>
      </w:r>
      <w:r w:rsidRPr="00B2115E">
        <w:rPr>
          <w:i/>
        </w:rPr>
        <w:t xml:space="preserve"> </w:t>
      </w:r>
      <w:proofErr w:type="spellStart"/>
      <w:r w:rsidRPr="0013553B">
        <w:t>Marraud</w:t>
      </w:r>
      <w:proofErr w:type="spellEnd"/>
      <w:r w:rsidRPr="0013553B">
        <w:t>,</w:t>
      </w:r>
      <w:r w:rsidRPr="00B2115E">
        <w:rPr>
          <w:i/>
        </w:rPr>
        <w:t xml:space="preserve"> </w:t>
      </w:r>
      <w:r w:rsidRPr="0013553B">
        <w:t>D.;</w:t>
      </w:r>
      <w:r w:rsidRPr="00B2115E">
        <w:rPr>
          <w:i/>
        </w:rPr>
        <w:t xml:space="preserve"> </w:t>
      </w:r>
      <w:proofErr w:type="spellStart"/>
      <w:r w:rsidRPr="0013553B">
        <w:t>Reithler</w:t>
      </w:r>
      <w:proofErr w:type="spellEnd"/>
      <w:r w:rsidRPr="0013553B">
        <w:t>,</w:t>
      </w:r>
      <w:r w:rsidRPr="00B2115E">
        <w:rPr>
          <w:i/>
        </w:rPr>
        <w:t xml:space="preserve"> </w:t>
      </w:r>
      <w:r w:rsidRPr="0013553B">
        <w:t>L.;</w:t>
      </w:r>
      <w:r w:rsidRPr="00B2115E">
        <w:rPr>
          <w:i/>
        </w:rPr>
        <w:t xml:space="preserve"> </w:t>
      </w:r>
      <w:proofErr w:type="spellStart"/>
      <w:r w:rsidRPr="0013553B">
        <w:t>Chatain</w:t>
      </w:r>
      <w:proofErr w:type="spellEnd"/>
      <w:r w:rsidRPr="0013553B">
        <w:t>,</w:t>
      </w:r>
      <w:r w:rsidRPr="00B2115E">
        <w:rPr>
          <w:i/>
        </w:rPr>
        <w:t xml:space="preserve"> </w:t>
      </w:r>
      <w:r w:rsidRPr="0013553B">
        <w:t>C.</w:t>
      </w:r>
      <w:r w:rsidRPr="00B2115E">
        <w:rPr>
          <w:i/>
        </w:rPr>
        <w:t xml:space="preserve"> </w:t>
      </w:r>
      <w:r w:rsidRPr="0013553B">
        <w:t>Physics</w:t>
      </w:r>
      <w:r w:rsidRPr="00B2115E">
        <w:rPr>
          <w:i/>
        </w:rPr>
        <w:t xml:space="preserve"> </w:t>
      </w:r>
      <w:r w:rsidRPr="0013553B">
        <w:t>Based</w:t>
      </w:r>
      <w:r w:rsidRPr="00B2115E">
        <w:rPr>
          <w:i/>
        </w:rPr>
        <w:t xml:space="preserve"> </w:t>
      </w:r>
      <w:r w:rsidRPr="0013553B">
        <w:t>3D</w:t>
      </w:r>
      <w:r w:rsidRPr="00B2115E">
        <w:rPr>
          <w:i/>
        </w:rPr>
        <w:t xml:space="preserve"> </w:t>
      </w:r>
      <w:r w:rsidRPr="0013553B">
        <w:t>Ball</w:t>
      </w:r>
      <w:r w:rsidRPr="00B2115E">
        <w:rPr>
          <w:i/>
        </w:rPr>
        <w:t xml:space="preserve"> </w:t>
      </w:r>
      <w:r w:rsidRPr="0013553B">
        <w:t>Tracking</w:t>
      </w:r>
      <w:r w:rsidRPr="00B2115E">
        <w:rPr>
          <w:i/>
        </w:rPr>
        <w:t xml:space="preserve"> </w:t>
      </w:r>
      <w:r w:rsidRPr="0013553B">
        <w:t>for</w:t>
      </w:r>
      <w:r w:rsidRPr="00B2115E">
        <w:rPr>
          <w:i/>
        </w:rPr>
        <w:t xml:space="preserve"> </w:t>
      </w:r>
      <w:r w:rsidRPr="0013553B">
        <w:t>Tennis</w:t>
      </w:r>
      <w:r w:rsidRPr="00B2115E">
        <w:rPr>
          <w:i/>
        </w:rPr>
        <w:t xml:space="preserve"> </w:t>
      </w:r>
      <w:r w:rsidRPr="0013553B">
        <w:t>Videos.</w:t>
      </w:r>
      <w:r w:rsidRPr="00B2115E">
        <w:rPr>
          <w:i/>
        </w:rPr>
        <w:t xml:space="preserve"> </w:t>
      </w:r>
      <w:r>
        <w:t>In Proceedings of the</w:t>
      </w:r>
      <w:r w:rsidRPr="00B2115E">
        <w:rPr>
          <w:i/>
        </w:rPr>
        <w:t xml:space="preserve"> </w:t>
      </w:r>
      <w:r w:rsidRPr="004067E1">
        <w:t>International Workshop on Content Based Multimedia Indexing (CBMI),</w:t>
      </w:r>
      <w:r>
        <w:t xml:space="preserve"> </w:t>
      </w:r>
      <w:r w:rsidRPr="00B14D58">
        <w:rPr>
          <w:highlight w:val="yellow"/>
        </w:rPr>
        <w:t>Grenoble, France, 23</w:t>
      </w:r>
      <w:r>
        <w:rPr>
          <w:highlight w:val="yellow"/>
        </w:rPr>
        <w:t>–</w:t>
      </w:r>
      <w:r w:rsidRPr="00B14D58">
        <w:rPr>
          <w:highlight w:val="yellow"/>
        </w:rPr>
        <w:t>25 June</w:t>
      </w:r>
      <w:r w:rsidRPr="00B2115E">
        <w:rPr>
          <w:i/>
        </w:rPr>
        <w:t xml:space="preserve"> </w:t>
      </w:r>
      <w:r w:rsidRPr="0013553B">
        <w:t>2010;</w:t>
      </w:r>
      <w:r w:rsidRPr="00B2115E">
        <w:rPr>
          <w:i/>
        </w:rPr>
        <w:t xml:space="preserve"> </w:t>
      </w:r>
      <w:r w:rsidRPr="0013553B">
        <w:t>pp</w:t>
      </w:r>
      <w:r w:rsidRPr="00B2115E">
        <w:rPr>
          <w:i/>
        </w:rPr>
        <w:t xml:space="preserve"> </w:t>
      </w:r>
      <w:r w:rsidRPr="0013553B">
        <w:t>1–6.</w:t>
      </w:r>
      <w:r w:rsidRPr="00B2115E">
        <w:rPr>
          <w:i/>
        </w:rPr>
        <w:t xml:space="preserve"> </w:t>
      </w:r>
      <w:r w:rsidRPr="0013553B">
        <w:rPr>
          <w:rFonts w:eastAsia="SimSun"/>
        </w:rPr>
        <w:t>https://doi.org/10.1109/CBMI.2010.5529897</w:t>
      </w:r>
      <w:r w:rsidRPr="0013553B">
        <w:t>.</w:t>
      </w:r>
    </w:p>
    <w:p w14:paraId="7313FB00" w14:textId="7150F4A1" w:rsidR="0005529A" w:rsidRPr="0013553B" w:rsidRDefault="0005529A" w:rsidP="0005529A">
      <w:pPr>
        <w:pStyle w:val="MDPI71References"/>
        <w:numPr>
          <w:ilvl w:val="0"/>
          <w:numId w:val="29"/>
        </w:numPr>
        <w:spacing w:line="280" w:lineRule="exact"/>
      </w:pPr>
      <w:r>
        <w:t>Zhang,</w:t>
      </w:r>
      <w:r w:rsidRPr="00B2115E">
        <w:rPr>
          <w:i/>
        </w:rPr>
        <w:t xml:space="preserve"> </w:t>
      </w:r>
      <w:r>
        <w:t>Y.-J.</w:t>
      </w:r>
      <w:r w:rsidRPr="00B2115E">
        <w:rPr>
          <w:i/>
        </w:rPr>
        <w:t xml:space="preserve"> </w:t>
      </w:r>
      <w:r w:rsidRPr="0013553B">
        <w:t>Camera</w:t>
      </w:r>
      <w:r w:rsidRPr="00B2115E">
        <w:rPr>
          <w:i/>
        </w:rPr>
        <w:t xml:space="preserve"> </w:t>
      </w:r>
      <w:r w:rsidRPr="0013553B">
        <w:t>Calibration.</w:t>
      </w:r>
      <w:r w:rsidRPr="00B2115E">
        <w:rPr>
          <w:i/>
        </w:rPr>
        <w:t xml:space="preserve"> </w:t>
      </w:r>
      <w:r w:rsidRPr="0013553B">
        <w:t>In</w:t>
      </w:r>
      <w:r w:rsidRPr="00B2115E">
        <w:rPr>
          <w:i/>
        </w:rPr>
        <w:t xml:space="preserve"> </w:t>
      </w:r>
      <w:r w:rsidRPr="0013553B">
        <w:rPr>
          <w:i/>
          <w:iCs/>
        </w:rPr>
        <w:t>3-D</w:t>
      </w:r>
      <w:r w:rsidRPr="00B2115E">
        <w:rPr>
          <w:i/>
          <w:iCs/>
        </w:rPr>
        <w:t xml:space="preserve"> </w:t>
      </w:r>
      <w:r w:rsidRPr="0013553B">
        <w:rPr>
          <w:i/>
          <w:iCs/>
        </w:rPr>
        <w:t>Computer</w:t>
      </w:r>
      <w:r w:rsidRPr="00B2115E">
        <w:rPr>
          <w:i/>
          <w:iCs/>
        </w:rPr>
        <w:t xml:space="preserve"> </w:t>
      </w:r>
      <w:r w:rsidRPr="0013553B">
        <w:rPr>
          <w:i/>
          <w:iCs/>
        </w:rPr>
        <w:t>Vision:</w:t>
      </w:r>
      <w:r w:rsidRPr="00B2115E">
        <w:rPr>
          <w:i/>
          <w:iCs/>
        </w:rPr>
        <w:t xml:space="preserve"> </w:t>
      </w:r>
      <w:r w:rsidRPr="0013553B">
        <w:rPr>
          <w:i/>
          <w:iCs/>
        </w:rPr>
        <w:t>Principles,</w:t>
      </w:r>
      <w:r w:rsidRPr="00B2115E">
        <w:rPr>
          <w:i/>
          <w:iCs/>
        </w:rPr>
        <w:t xml:space="preserve"> </w:t>
      </w:r>
      <w:r w:rsidRPr="0013553B">
        <w:rPr>
          <w:i/>
          <w:iCs/>
        </w:rPr>
        <w:t>Algorithms</w:t>
      </w:r>
      <w:r w:rsidRPr="00B2115E">
        <w:rPr>
          <w:i/>
          <w:iCs/>
        </w:rPr>
        <w:t xml:space="preserve"> </w:t>
      </w:r>
      <w:r w:rsidRPr="0013553B">
        <w:rPr>
          <w:i/>
          <w:iCs/>
        </w:rPr>
        <w:t>and</w:t>
      </w:r>
      <w:r w:rsidRPr="00B2115E">
        <w:rPr>
          <w:i/>
          <w:iCs/>
        </w:rPr>
        <w:t xml:space="preserve"> </w:t>
      </w:r>
      <w:r w:rsidRPr="0013553B">
        <w:rPr>
          <w:i/>
          <w:iCs/>
        </w:rPr>
        <w:t>Applications</w:t>
      </w:r>
      <w:r w:rsidRPr="0013553B">
        <w:t>;</w:t>
      </w:r>
      <w:r w:rsidRPr="00B2115E">
        <w:rPr>
          <w:i/>
        </w:rPr>
        <w:t xml:space="preserve"> </w:t>
      </w:r>
      <w:r w:rsidRPr="0013553B">
        <w:t>Zhang,</w:t>
      </w:r>
      <w:r w:rsidRPr="00B2115E">
        <w:rPr>
          <w:i/>
        </w:rPr>
        <w:t xml:space="preserve"> </w:t>
      </w:r>
      <w:r w:rsidRPr="0013553B">
        <w:t>Y.-J.,</w:t>
      </w:r>
      <w:r w:rsidRPr="00B2115E">
        <w:rPr>
          <w:i/>
        </w:rPr>
        <w:t xml:space="preserve"> </w:t>
      </w:r>
      <w:r w:rsidRPr="0013553B">
        <w:t>Ed.;</w:t>
      </w:r>
      <w:r w:rsidRPr="00B2115E">
        <w:rPr>
          <w:i/>
        </w:rPr>
        <w:t xml:space="preserve"> </w:t>
      </w:r>
      <w:r w:rsidRPr="0013553B">
        <w:t>Springer</w:t>
      </w:r>
      <w:r w:rsidRPr="00B2115E">
        <w:rPr>
          <w:i/>
        </w:rPr>
        <w:t xml:space="preserve"> </w:t>
      </w:r>
      <w:r w:rsidRPr="0013553B">
        <w:t>Nature:</w:t>
      </w:r>
      <w:r w:rsidRPr="00B2115E">
        <w:rPr>
          <w:i/>
        </w:rPr>
        <w:t xml:space="preserve"> </w:t>
      </w:r>
      <w:r w:rsidRPr="0013553B">
        <w:t>Singapore,</w:t>
      </w:r>
      <w:r w:rsidRPr="00B2115E">
        <w:rPr>
          <w:i/>
        </w:rPr>
        <w:t xml:space="preserve"> </w:t>
      </w:r>
      <w:r w:rsidRPr="0013553B">
        <w:t>2023;</w:t>
      </w:r>
      <w:r w:rsidRPr="00B2115E">
        <w:rPr>
          <w:i/>
        </w:rPr>
        <w:t xml:space="preserve"> </w:t>
      </w:r>
      <w:r w:rsidRPr="0013553B">
        <w:t>pp</w:t>
      </w:r>
      <w:r w:rsidR="00E354B2">
        <w:t>.</w:t>
      </w:r>
      <w:r w:rsidRPr="00B2115E">
        <w:rPr>
          <w:i/>
        </w:rPr>
        <w:t xml:space="preserve"> </w:t>
      </w:r>
      <w:r w:rsidRPr="0013553B">
        <w:t>37–65.</w:t>
      </w:r>
      <w:r w:rsidRPr="00B2115E">
        <w:rPr>
          <w:i/>
        </w:rPr>
        <w:t xml:space="preserve"> </w:t>
      </w:r>
      <w:r w:rsidRPr="0013553B">
        <w:rPr>
          <w:rFonts w:eastAsia="SimSun"/>
        </w:rPr>
        <w:t>https://doi.org/10.1007/978-981-19-7580-6_2</w:t>
      </w:r>
      <w:r w:rsidRPr="0013553B">
        <w:t>.</w:t>
      </w:r>
    </w:p>
    <w:p w14:paraId="60912AC8" w14:textId="77777777" w:rsidR="0005529A" w:rsidRPr="0013553B" w:rsidRDefault="0005529A" w:rsidP="0005529A">
      <w:pPr>
        <w:pStyle w:val="MDPI71References"/>
        <w:numPr>
          <w:ilvl w:val="0"/>
          <w:numId w:val="29"/>
        </w:numPr>
        <w:spacing w:line="280" w:lineRule="exact"/>
      </w:pPr>
      <w:r w:rsidRPr="0013553B">
        <w:t>Jiang,</w:t>
      </w:r>
      <w:r w:rsidRPr="00B2115E">
        <w:rPr>
          <w:i/>
        </w:rPr>
        <w:t xml:space="preserve"> </w:t>
      </w:r>
      <w:r w:rsidRPr="0013553B">
        <w:t>P.;</w:t>
      </w:r>
      <w:r w:rsidRPr="00B2115E">
        <w:rPr>
          <w:i/>
        </w:rPr>
        <w:t xml:space="preserve"> </w:t>
      </w:r>
      <w:r w:rsidRPr="0013553B">
        <w:t>Ergu,</w:t>
      </w:r>
      <w:r w:rsidRPr="00B2115E">
        <w:rPr>
          <w:i/>
        </w:rPr>
        <w:t xml:space="preserve"> </w:t>
      </w:r>
      <w:r w:rsidRPr="0013553B">
        <w:t>D.;</w:t>
      </w:r>
      <w:r w:rsidRPr="00B2115E">
        <w:rPr>
          <w:i/>
        </w:rPr>
        <w:t xml:space="preserve"> </w:t>
      </w:r>
      <w:r w:rsidRPr="0013553B">
        <w:t>Liu,</w:t>
      </w:r>
      <w:r w:rsidRPr="00B2115E">
        <w:rPr>
          <w:i/>
        </w:rPr>
        <w:t xml:space="preserve"> </w:t>
      </w:r>
      <w:r w:rsidRPr="0013553B">
        <w:t>F.;</w:t>
      </w:r>
      <w:r w:rsidRPr="00B2115E">
        <w:rPr>
          <w:i/>
        </w:rPr>
        <w:t xml:space="preserve"> </w:t>
      </w:r>
      <w:r w:rsidRPr="0013553B">
        <w:t>Cai,</w:t>
      </w:r>
      <w:r w:rsidRPr="00B2115E">
        <w:rPr>
          <w:i/>
        </w:rPr>
        <w:t xml:space="preserve"> </w:t>
      </w:r>
      <w:r w:rsidRPr="0013553B">
        <w:t>Y.;</w:t>
      </w:r>
      <w:r w:rsidRPr="00B2115E">
        <w:rPr>
          <w:i/>
        </w:rPr>
        <w:t xml:space="preserve"> </w:t>
      </w:r>
      <w:r w:rsidRPr="0013553B">
        <w:t>Ma,</w:t>
      </w:r>
      <w:r w:rsidRPr="00B2115E">
        <w:rPr>
          <w:i/>
        </w:rPr>
        <w:t xml:space="preserve"> </w:t>
      </w:r>
      <w:r w:rsidRPr="0013553B">
        <w:t>B.</w:t>
      </w:r>
      <w:r w:rsidRPr="00B2115E">
        <w:rPr>
          <w:i/>
        </w:rPr>
        <w:t xml:space="preserve"> </w:t>
      </w:r>
      <w:r w:rsidRPr="0013553B">
        <w:t>A</w:t>
      </w:r>
      <w:r w:rsidRPr="00B2115E">
        <w:rPr>
          <w:i/>
        </w:rPr>
        <w:t xml:space="preserve"> </w:t>
      </w:r>
      <w:r w:rsidRPr="0013553B">
        <w:t>Review</w:t>
      </w:r>
      <w:r w:rsidRPr="00B2115E">
        <w:rPr>
          <w:i/>
        </w:rPr>
        <w:t xml:space="preserve"> </w:t>
      </w:r>
      <w:r w:rsidRPr="0013553B">
        <w:t>of</w:t>
      </w:r>
      <w:r w:rsidRPr="00B2115E">
        <w:rPr>
          <w:i/>
        </w:rPr>
        <w:t xml:space="preserve"> </w:t>
      </w:r>
      <w:r w:rsidRPr="0013553B">
        <w:t>YOLO</w:t>
      </w:r>
      <w:r w:rsidRPr="00B2115E">
        <w:rPr>
          <w:i/>
        </w:rPr>
        <w:t xml:space="preserve"> </w:t>
      </w:r>
      <w:r w:rsidRPr="0013553B">
        <w:t>Algorithm</w:t>
      </w:r>
      <w:r w:rsidRPr="00B2115E">
        <w:rPr>
          <w:i/>
        </w:rPr>
        <w:t xml:space="preserve"> </w:t>
      </w:r>
      <w:r w:rsidRPr="0013553B">
        <w:t>Developments.</w:t>
      </w:r>
      <w:r w:rsidRPr="00B2115E">
        <w:rPr>
          <w:i/>
        </w:rPr>
        <w:t xml:space="preserve"> </w:t>
      </w:r>
      <w:r w:rsidRPr="0013553B">
        <w:rPr>
          <w:i/>
          <w:iCs/>
        </w:rPr>
        <w:t>Procedia</w:t>
      </w:r>
      <w:r w:rsidRPr="00B2115E">
        <w:rPr>
          <w:i/>
          <w:iCs/>
        </w:rPr>
        <w:t xml:space="preserve"> </w:t>
      </w:r>
      <w:proofErr w:type="spellStart"/>
      <w:r>
        <w:rPr>
          <w:i/>
          <w:iCs/>
        </w:rPr>
        <w:t>Comput</w:t>
      </w:r>
      <w:proofErr w:type="spellEnd"/>
      <w:r>
        <w:rPr>
          <w:i/>
          <w:iCs/>
        </w:rPr>
        <w:t>.</w:t>
      </w:r>
      <w:r w:rsidRPr="00B2115E">
        <w:rPr>
          <w:i/>
          <w:iCs/>
        </w:rPr>
        <w:t xml:space="preserve"> </w:t>
      </w:r>
      <w:r>
        <w:rPr>
          <w:i/>
          <w:iCs/>
        </w:rPr>
        <w:t>Sci.</w:t>
      </w:r>
      <w:r w:rsidRPr="00B2115E">
        <w:rPr>
          <w:i/>
          <w:iCs/>
        </w:rPr>
        <w:t xml:space="preserve"> </w:t>
      </w:r>
      <w:r w:rsidRPr="00B2115E">
        <w:rPr>
          <w:b/>
          <w:bCs/>
        </w:rPr>
        <w:t>2022</w:t>
      </w:r>
      <w:r>
        <w:rPr>
          <w:bCs/>
        </w:rPr>
        <w:t>,</w:t>
      </w:r>
      <w:r w:rsidRPr="00B2115E">
        <w:rPr>
          <w:bCs/>
          <w:i/>
        </w:rPr>
        <w:t xml:space="preserve"> </w:t>
      </w:r>
      <w:r>
        <w:rPr>
          <w:bCs/>
          <w:i/>
        </w:rPr>
        <w:t>199</w:t>
      </w:r>
      <w:r>
        <w:rPr>
          <w:bCs/>
        </w:rPr>
        <w:t>,</w:t>
      </w:r>
      <w:r w:rsidRPr="00B2115E">
        <w:rPr>
          <w:bCs/>
          <w:i/>
        </w:rPr>
        <w:t xml:space="preserve"> </w:t>
      </w:r>
      <w:r>
        <w:rPr>
          <w:bCs/>
        </w:rPr>
        <w:t>1066–1073</w:t>
      </w:r>
      <w:r w:rsidRPr="0013553B">
        <w:t>.</w:t>
      </w:r>
      <w:r w:rsidRPr="00B2115E">
        <w:rPr>
          <w:i/>
        </w:rPr>
        <w:t xml:space="preserve"> </w:t>
      </w:r>
      <w:r w:rsidRPr="0013553B">
        <w:rPr>
          <w:rFonts w:eastAsia="SimSun"/>
        </w:rPr>
        <w:t>https://doi.org/10.1016/j.procs.2022.01.135</w:t>
      </w:r>
      <w:r w:rsidRPr="0013553B">
        <w:t>.</w:t>
      </w:r>
    </w:p>
    <w:p w14:paraId="3C231731" w14:textId="77777777" w:rsidR="0005529A" w:rsidRPr="0013553B" w:rsidRDefault="0005529A" w:rsidP="0005529A">
      <w:pPr>
        <w:pStyle w:val="MDPI71References"/>
        <w:numPr>
          <w:ilvl w:val="0"/>
          <w:numId w:val="29"/>
        </w:numPr>
        <w:spacing w:line="280" w:lineRule="exact"/>
      </w:pPr>
      <w:r w:rsidRPr="0013553B">
        <w:t>Zhang,</w:t>
      </w:r>
      <w:r w:rsidRPr="00B2115E">
        <w:rPr>
          <w:i/>
        </w:rPr>
        <w:t xml:space="preserve"> </w:t>
      </w:r>
      <w:r w:rsidRPr="0013553B">
        <w:t>Y.;</w:t>
      </w:r>
      <w:r w:rsidRPr="00B2115E">
        <w:rPr>
          <w:i/>
        </w:rPr>
        <w:t xml:space="preserve"> </w:t>
      </w:r>
      <w:r w:rsidRPr="0013553B">
        <w:t>Sun,</w:t>
      </w:r>
      <w:r w:rsidRPr="00B2115E">
        <w:rPr>
          <w:i/>
        </w:rPr>
        <w:t xml:space="preserve"> </w:t>
      </w:r>
      <w:r w:rsidRPr="0013553B">
        <w:t>P.;</w:t>
      </w:r>
      <w:r w:rsidRPr="00B2115E">
        <w:rPr>
          <w:i/>
        </w:rPr>
        <w:t xml:space="preserve"> </w:t>
      </w:r>
      <w:r w:rsidRPr="0013553B">
        <w:t>Jiang,</w:t>
      </w:r>
      <w:r w:rsidRPr="00B2115E">
        <w:rPr>
          <w:i/>
        </w:rPr>
        <w:t xml:space="preserve"> </w:t>
      </w:r>
      <w:r w:rsidRPr="0013553B">
        <w:t>Y.;</w:t>
      </w:r>
      <w:r w:rsidRPr="00B2115E">
        <w:rPr>
          <w:i/>
        </w:rPr>
        <w:t xml:space="preserve"> </w:t>
      </w:r>
      <w:r w:rsidRPr="0013553B">
        <w:t>Yu,</w:t>
      </w:r>
      <w:r w:rsidRPr="00B2115E">
        <w:rPr>
          <w:i/>
        </w:rPr>
        <w:t xml:space="preserve"> </w:t>
      </w:r>
      <w:r w:rsidRPr="0013553B">
        <w:t>D.;</w:t>
      </w:r>
      <w:r w:rsidRPr="00B2115E">
        <w:rPr>
          <w:i/>
        </w:rPr>
        <w:t xml:space="preserve"> </w:t>
      </w:r>
      <w:r w:rsidRPr="0013553B">
        <w:t>Weng,</w:t>
      </w:r>
      <w:r w:rsidRPr="00B2115E">
        <w:rPr>
          <w:i/>
        </w:rPr>
        <w:t xml:space="preserve"> </w:t>
      </w:r>
      <w:r w:rsidRPr="0013553B">
        <w:t>F.;</w:t>
      </w:r>
      <w:r w:rsidRPr="00B2115E">
        <w:rPr>
          <w:i/>
        </w:rPr>
        <w:t xml:space="preserve"> </w:t>
      </w:r>
      <w:r w:rsidRPr="0013553B">
        <w:t>Yuan,</w:t>
      </w:r>
      <w:r w:rsidRPr="00B2115E">
        <w:rPr>
          <w:i/>
        </w:rPr>
        <w:t xml:space="preserve"> </w:t>
      </w:r>
      <w:r w:rsidRPr="0013553B">
        <w:t>Z.;</w:t>
      </w:r>
      <w:r w:rsidRPr="00B2115E">
        <w:rPr>
          <w:i/>
        </w:rPr>
        <w:t xml:space="preserve"> </w:t>
      </w:r>
      <w:r w:rsidRPr="0013553B">
        <w:t>Luo,</w:t>
      </w:r>
      <w:r w:rsidRPr="00B2115E">
        <w:rPr>
          <w:i/>
        </w:rPr>
        <w:t xml:space="preserve"> </w:t>
      </w:r>
      <w:r w:rsidRPr="0013553B">
        <w:t>P.;</w:t>
      </w:r>
      <w:r w:rsidRPr="00B2115E">
        <w:rPr>
          <w:i/>
        </w:rPr>
        <w:t xml:space="preserve"> </w:t>
      </w:r>
      <w:r w:rsidRPr="0013553B">
        <w:t>Liu,</w:t>
      </w:r>
      <w:r w:rsidRPr="00B2115E">
        <w:rPr>
          <w:i/>
        </w:rPr>
        <w:t xml:space="preserve"> </w:t>
      </w:r>
      <w:r w:rsidRPr="0013553B">
        <w:t>W.;</w:t>
      </w:r>
      <w:r w:rsidRPr="00B2115E">
        <w:rPr>
          <w:i/>
        </w:rPr>
        <w:t xml:space="preserve"> </w:t>
      </w:r>
      <w:r w:rsidRPr="0013553B">
        <w:t>Wang,</w:t>
      </w:r>
      <w:r w:rsidRPr="00B2115E">
        <w:rPr>
          <w:i/>
        </w:rPr>
        <w:t xml:space="preserve"> </w:t>
      </w:r>
      <w:r w:rsidRPr="0013553B">
        <w:t>X.</w:t>
      </w:r>
      <w:r w:rsidRPr="00B2115E">
        <w:rPr>
          <w:i/>
        </w:rPr>
        <w:t xml:space="preserve"> </w:t>
      </w:r>
      <w:proofErr w:type="spellStart"/>
      <w:r w:rsidRPr="0013553B">
        <w:t>ByteTrack</w:t>
      </w:r>
      <w:proofErr w:type="spellEnd"/>
      <w:r w:rsidRPr="0013553B">
        <w:t>:</w:t>
      </w:r>
      <w:r w:rsidRPr="00B2115E">
        <w:rPr>
          <w:i/>
        </w:rPr>
        <w:t xml:space="preserve"> </w:t>
      </w:r>
      <w:r w:rsidRPr="0013553B">
        <w:t>Multi-Object</w:t>
      </w:r>
      <w:r w:rsidRPr="00B2115E">
        <w:rPr>
          <w:i/>
        </w:rPr>
        <w:t xml:space="preserve"> </w:t>
      </w:r>
      <w:r w:rsidRPr="0013553B">
        <w:t>Tracking</w:t>
      </w:r>
      <w:r w:rsidRPr="00B2115E">
        <w:rPr>
          <w:i/>
        </w:rPr>
        <w:t xml:space="preserve"> </w:t>
      </w:r>
      <w:r w:rsidRPr="0013553B">
        <w:t>by</w:t>
      </w:r>
      <w:r>
        <w:t xml:space="preserve"> </w:t>
      </w:r>
      <w:r w:rsidRPr="0013553B">
        <w:t>Associating</w:t>
      </w:r>
      <w:r w:rsidRPr="00B2115E">
        <w:rPr>
          <w:i/>
        </w:rPr>
        <w:t xml:space="preserve"> </w:t>
      </w:r>
      <w:r w:rsidRPr="0013553B">
        <w:t>Every</w:t>
      </w:r>
      <w:r w:rsidRPr="00B2115E">
        <w:rPr>
          <w:i/>
        </w:rPr>
        <w:t xml:space="preserve"> </w:t>
      </w:r>
      <w:r w:rsidRPr="0013553B">
        <w:t>Detection</w:t>
      </w:r>
      <w:r w:rsidRPr="00B2115E">
        <w:rPr>
          <w:i/>
        </w:rPr>
        <w:t xml:space="preserve"> </w:t>
      </w:r>
      <w:r w:rsidRPr="0013553B">
        <w:t>Box.</w:t>
      </w:r>
      <w:r w:rsidRPr="00B2115E">
        <w:rPr>
          <w:i/>
        </w:rPr>
        <w:t xml:space="preserve"> </w:t>
      </w:r>
      <w:r w:rsidRPr="0013553B">
        <w:t>In</w:t>
      </w:r>
      <w:r w:rsidRPr="00B2115E">
        <w:rPr>
          <w:i/>
        </w:rPr>
        <w:t xml:space="preserve"> </w:t>
      </w:r>
      <w:r w:rsidRPr="0013553B">
        <w:rPr>
          <w:i/>
          <w:iCs/>
        </w:rPr>
        <w:t>Computer</w:t>
      </w:r>
      <w:r w:rsidRPr="00B2115E">
        <w:rPr>
          <w:i/>
          <w:iCs/>
        </w:rPr>
        <w:t xml:space="preserve"> </w:t>
      </w:r>
      <w:r w:rsidRPr="001611C4">
        <w:rPr>
          <w:i/>
          <w:iCs/>
        </w:rPr>
        <w:t>Vision</w:t>
      </w:r>
      <w:r>
        <w:rPr>
          <w:i/>
          <w:iCs/>
        </w:rPr>
        <w:t>—</w:t>
      </w:r>
      <w:r w:rsidRPr="001611C4">
        <w:rPr>
          <w:i/>
          <w:iCs/>
        </w:rPr>
        <w:t>ECCV 2022</w:t>
      </w:r>
      <w:r w:rsidRPr="001611C4">
        <w:t>;</w:t>
      </w:r>
      <w:r w:rsidRPr="001611C4">
        <w:rPr>
          <w:i/>
        </w:rPr>
        <w:t xml:space="preserve"> </w:t>
      </w:r>
      <w:r w:rsidRPr="001611C4">
        <w:t>Avidan,</w:t>
      </w:r>
      <w:r w:rsidRPr="001611C4">
        <w:rPr>
          <w:i/>
        </w:rPr>
        <w:t xml:space="preserve"> </w:t>
      </w:r>
      <w:r w:rsidRPr="001611C4">
        <w:t>S.,</w:t>
      </w:r>
      <w:r w:rsidRPr="001611C4">
        <w:rPr>
          <w:i/>
        </w:rPr>
        <w:t xml:space="preserve"> </w:t>
      </w:r>
      <w:proofErr w:type="spellStart"/>
      <w:r w:rsidRPr="001611C4">
        <w:t>Brostow</w:t>
      </w:r>
      <w:proofErr w:type="spellEnd"/>
      <w:r w:rsidRPr="001611C4">
        <w:t>,</w:t>
      </w:r>
      <w:r w:rsidRPr="001611C4">
        <w:rPr>
          <w:i/>
        </w:rPr>
        <w:t xml:space="preserve"> </w:t>
      </w:r>
      <w:r w:rsidRPr="001611C4">
        <w:t>G.,</w:t>
      </w:r>
      <w:r w:rsidRPr="001611C4">
        <w:rPr>
          <w:i/>
        </w:rPr>
        <w:t xml:space="preserve"> </w:t>
      </w:r>
      <w:r w:rsidRPr="001611C4">
        <w:t>Cissé,</w:t>
      </w:r>
      <w:r w:rsidRPr="001611C4">
        <w:rPr>
          <w:i/>
        </w:rPr>
        <w:t xml:space="preserve"> </w:t>
      </w:r>
      <w:r w:rsidRPr="001611C4">
        <w:t>M.,</w:t>
      </w:r>
      <w:r w:rsidRPr="00B2115E">
        <w:rPr>
          <w:i/>
        </w:rPr>
        <w:t xml:space="preserve"> </w:t>
      </w:r>
      <w:r w:rsidRPr="0013553B">
        <w:t>Farinella,</w:t>
      </w:r>
      <w:r w:rsidRPr="00B2115E">
        <w:rPr>
          <w:i/>
        </w:rPr>
        <w:t xml:space="preserve"> </w:t>
      </w:r>
      <w:r w:rsidRPr="0013553B">
        <w:t>G.M.,</w:t>
      </w:r>
      <w:r w:rsidRPr="00B2115E">
        <w:rPr>
          <w:i/>
        </w:rPr>
        <w:t xml:space="preserve"> </w:t>
      </w:r>
      <w:r w:rsidRPr="0013553B">
        <w:t>Hassner,</w:t>
      </w:r>
      <w:r w:rsidRPr="00B2115E">
        <w:rPr>
          <w:i/>
        </w:rPr>
        <w:t xml:space="preserve"> </w:t>
      </w:r>
      <w:r w:rsidRPr="0013553B">
        <w:t>T.,</w:t>
      </w:r>
      <w:r w:rsidRPr="00B2115E">
        <w:rPr>
          <w:i/>
        </w:rPr>
        <w:t xml:space="preserve"> </w:t>
      </w:r>
      <w:r w:rsidRPr="0013553B">
        <w:t>Eds.;</w:t>
      </w:r>
      <w:r w:rsidRPr="00B2115E">
        <w:rPr>
          <w:i/>
        </w:rPr>
        <w:t xml:space="preserve"> </w:t>
      </w:r>
      <w:r w:rsidRPr="0013553B">
        <w:t>Springer</w:t>
      </w:r>
      <w:r w:rsidRPr="00B2115E">
        <w:rPr>
          <w:i/>
        </w:rPr>
        <w:t xml:space="preserve"> </w:t>
      </w:r>
      <w:r w:rsidRPr="0013553B">
        <w:t>Nature</w:t>
      </w:r>
      <w:r w:rsidRPr="00B2115E">
        <w:rPr>
          <w:i/>
        </w:rPr>
        <w:t xml:space="preserve"> </w:t>
      </w:r>
      <w:r w:rsidRPr="0013553B">
        <w:t>Switzerland:</w:t>
      </w:r>
      <w:r w:rsidRPr="00B2115E">
        <w:rPr>
          <w:i/>
        </w:rPr>
        <w:t xml:space="preserve"> </w:t>
      </w:r>
      <w:r w:rsidRPr="0013553B">
        <w:t>Cham,</w:t>
      </w:r>
      <w:r w:rsidRPr="00B2115E">
        <w:rPr>
          <w:i/>
        </w:rPr>
        <w:t xml:space="preserve"> </w:t>
      </w:r>
      <w:r w:rsidRPr="00A97510">
        <w:t>Switzerland</w:t>
      </w:r>
      <w:r>
        <w:t xml:space="preserve">, </w:t>
      </w:r>
      <w:r w:rsidRPr="0013553B">
        <w:t>2022;</w:t>
      </w:r>
      <w:r w:rsidRPr="00B2115E">
        <w:rPr>
          <w:i/>
        </w:rPr>
        <w:t xml:space="preserve"> </w:t>
      </w:r>
      <w:r w:rsidRPr="0013553B">
        <w:t>pp</w:t>
      </w:r>
      <w:r>
        <w:t>.</w:t>
      </w:r>
      <w:r w:rsidRPr="00B2115E">
        <w:rPr>
          <w:i/>
        </w:rPr>
        <w:t xml:space="preserve"> </w:t>
      </w:r>
      <w:r w:rsidRPr="0013553B">
        <w:t>1–21.</w:t>
      </w:r>
      <w:r w:rsidRPr="00B2115E">
        <w:rPr>
          <w:i/>
        </w:rPr>
        <w:t xml:space="preserve"> </w:t>
      </w:r>
      <w:r w:rsidRPr="0013553B">
        <w:rPr>
          <w:rFonts w:eastAsia="SimSun"/>
        </w:rPr>
        <w:t>https://doi.org/10.1007/978-3-031-20047-2_1</w:t>
      </w:r>
      <w:r w:rsidRPr="0013553B">
        <w:t>.</w:t>
      </w:r>
    </w:p>
    <w:p w14:paraId="293D9928" w14:textId="77777777" w:rsidR="0005529A" w:rsidRPr="0013553B" w:rsidRDefault="0005529A" w:rsidP="0005529A">
      <w:pPr>
        <w:pStyle w:val="MDPI71References"/>
        <w:numPr>
          <w:ilvl w:val="0"/>
          <w:numId w:val="29"/>
        </w:numPr>
        <w:spacing w:line="280" w:lineRule="exact"/>
      </w:pPr>
      <w:r w:rsidRPr="0013553B">
        <w:t>Barron,</w:t>
      </w:r>
      <w:r w:rsidRPr="00B2115E">
        <w:rPr>
          <w:i/>
        </w:rPr>
        <w:t xml:space="preserve"> </w:t>
      </w:r>
      <w:r w:rsidRPr="0013553B">
        <w:t>J.L.;</w:t>
      </w:r>
      <w:r w:rsidRPr="00B2115E">
        <w:rPr>
          <w:i/>
        </w:rPr>
        <w:t xml:space="preserve"> </w:t>
      </w:r>
      <w:r w:rsidRPr="0013553B">
        <w:t>Fleet,</w:t>
      </w:r>
      <w:r w:rsidRPr="00B2115E">
        <w:rPr>
          <w:i/>
        </w:rPr>
        <w:t xml:space="preserve"> </w:t>
      </w:r>
      <w:r w:rsidRPr="0013553B">
        <w:t>D.J.;</w:t>
      </w:r>
      <w:r w:rsidRPr="00B2115E">
        <w:rPr>
          <w:i/>
        </w:rPr>
        <w:t xml:space="preserve"> </w:t>
      </w:r>
      <w:r w:rsidRPr="0013553B">
        <w:t>Beauchemin,</w:t>
      </w:r>
      <w:r w:rsidRPr="00B2115E">
        <w:rPr>
          <w:i/>
        </w:rPr>
        <w:t xml:space="preserve"> </w:t>
      </w:r>
      <w:r w:rsidRPr="0013553B">
        <w:t>S.S.</w:t>
      </w:r>
      <w:r w:rsidRPr="00B2115E">
        <w:rPr>
          <w:i/>
        </w:rPr>
        <w:t xml:space="preserve"> </w:t>
      </w:r>
      <w:r w:rsidRPr="0013553B">
        <w:t>Performance</w:t>
      </w:r>
      <w:r w:rsidRPr="00B2115E">
        <w:rPr>
          <w:i/>
        </w:rPr>
        <w:t xml:space="preserve"> </w:t>
      </w:r>
      <w:r w:rsidRPr="0013553B">
        <w:t>of</w:t>
      </w:r>
      <w:r w:rsidRPr="00B2115E">
        <w:rPr>
          <w:i/>
        </w:rPr>
        <w:t xml:space="preserve"> </w:t>
      </w:r>
      <w:r w:rsidRPr="0013553B">
        <w:t>Optical</w:t>
      </w:r>
      <w:r w:rsidRPr="00B2115E">
        <w:rPr>
          <w:i/>
        </w:rPr>
        <w:t xml:space="preserve"> </w:t>
      </w:r>
      <w:r w:rsidRPr="0013553B">
        <w:t>Flow</w:t>
      </w:r>
      <w:r w:rsidRPr="00B2115E">
        <w:rPr>
          <w:i/>
        </w:rPr>
        <w:t xml:space="preserve"> </w:t>
      </w:r>
      <w:r w:rsidRPr="0013553B">
        <w:t>Techniques.</w:t>
      </w:r>
      <w:r w:rsidRPr="00B2115E">
        <w:rPr>
          <w:i/>
        </w:rPr>
        <w:t xml:space="preserve"> </w:t>
      </w:r>
      <w:r w:rsidRPr="0013553B">
        <w:rPr>
          <w:i/>
          <w:iCs/>
        </w:rPr>
        <w:t>Int</w:t>
      </w:r>
      <w:r w:rsidRPr="00B2115E">
        <w:rPr>
          <w:i/>
          <w:iCs/>
        </w:rPr>
        <w:t xml:space="preserve"> </w:t>
      </w:r>
      <w:r w:rsidRPr="0013553B">
        <w:rPr>
          <w:i/>
          <w:iCs/>
        </w:rPr>
        <w:t>J</w:t>
      </w:r>
      <w:r w:rsidRPr="00B2115E">
        <w:rPr>
          <w:i/>
          <w:iCs/>
        </w:rPr>
        <w:t xml:space="preserve"> </w:t>
      </w:r>
      <w:proofErr w:type="spellStart"/>
      <w:r w:rsidRPr="0013553B">
        <w:rPr>
          <w:i/>
          <w:iCs/>
        </w:rPr>
        <w:t>Comput</w:t>
      </w:r>
      <w:proofErr w:type="spellEnd"/>
      <w:r w:rsidRPr="00B2115E">
        <w:rPr>
          <w:i/>
          <w:iCs/>
        </w:rPr>
        <w:t xml:space="preserve"> </w:t>
      </w:r>
      <w:r>
        <w:rPr>
          <w:i/>
          <w:iCs/>
        </w:rPr>
        <w:t>Vis.</w:t>
      </w:r>
      <w:r w:rsidRPr="00B2115E">
        <w:rPr>
          <w:i/>
          <w:iCs/>
        </w:rPr>
        <w:t xml:space="preserve"> </w:t>
      </w:r>
      <w:r w:rsidRPr="00B2115E">
        <w:rPr>
          <w:b/>
          <w:bCs/>
        </w:rPr>
        <w:t>1994</w:t>
      </w:r>
      <w:r>
        <w:rPr>
          <w:bCs/>
        </w:rPr>
        <w:t>,</w:t>
      </w:r>
      <w:r w:rsidRPr="00B2115E">
        <w:rPr>
          <w:bCs/>
          <w:i/>
        </w:rPr>
        <w:t xml:space="preserve"> </w:t>
      </w:r>
      <w:r>
        <w:rPr>
          <w:bCs/>
          <w:i/>
        </w:rPr>
        <w:t>12</w:t>
      </w:r>
      <w:r>
        <w:rPr>
          <w:bCs/>
        </w:rPr>
        <w:t>,</w:t>
      </w:r>
      <w:r w:rsidRPr="00B2115E">
        <w:rPr>
          <w:bCs/>
          <w:i/>
        </w:rPr>
        <w:t xml:space="preserve"> </w:t>
      </w:r>
      <w:r>
        <w:rPr>
          <w:bCs/>
        </w:rPr>
        <w:t>43–77</w:t>
      </w:r>
      <w:r w:rsidRPr="0013553B">
        <w:t>.</w:t>
      </w:r>
      <w:r w:rsidRPr="00B2115E">
        <w:rPr>
          <w:i/>
        </w:rPr>
        <w:t xml:space="preserve"> </w:t>
      </w:r>
      <w:r w:rsidRPr="0013553B">
        <w:rPr>
          <w:rFonts w:eastAsia="SimSun"/>
        </w:rPr>
        <w:t>https://doi.org/10.1007/BF01420984</w:t>
      </w:r>
      <w:r w:rsidRPr="0013553B">
        <w:t>.</w:t>
      </w:r>
    </w:p>
    <w:p w14:paraId="3B294BA7" w14:textId="77777777" w:rsidR="0005529A" w:rsidRPr="0013553B" w:rsidRDefault="0005529A" w:rsidP="0005529A">
      <w:pPr>
        <w:pStyle w:val="MDPI71References"/>
        <w:numPr>
          <w:ilvl w:val="0"/>
          <w:numId w:val="29"/>
        </w:numPr>
        <w:spacing w:line="280" w:lineRule="exact"/>
      </w:pPr>
      <w:r w:rsidRPr="0013553B">
        <w:t>Ding,</w:t>
      </w:r>
      <w:r w:rsidRPr="00B2115E">
        <w:rPr>
          <w:i/>
        </w:rPr>
        <w:t xml:space="preserve"> </w:t>
      </w:r>
      <w:r w:rsidRPr="0013553B">
        <w:t>G.;</w:t>
      </w:r>
      <w:r w:rsidRPr="00B2115E">
        <w:rPr>
          <w:i/>
        </w:rPr>
        <w:t xml:space="preserve"> </w:t>
      </w:r>
      <w:r w:rsidRPr="0013553B">
        <w:t>Sener,</w:t>
      </w:r>
      <w:r w:rsidRPr="00B2115E">
        <w:rPr>
          <w:i/>
        </w:rPr>
        <w:t xml:space="preserve"> </w:t>
      </w:r>
      <w:r w:rsidRPr="0013553B">
        <w:t>F.;</w:t>
      </w:r>
      <w:r w:rsidRPr="00B2115E">
        <w:rPr>
          <w:i/>
        </w:rPr>
        <w:t xml:space="preserve"> </w:t>
      </w:r>
      <w:r w:rsidRPr="0013553B">
        <w:t>Yao,</w:t>
      </w:r>
      <w:r w:rsidRPr="00B2115E">
        <w:rPr>
          <w:i/>
        </w:rPr>
        <w:t xml:space="preserve"> </w:t>
      </w:r>
      <w:r w:rsidRPr="0013553B">
        <w:t>A.</w:t>
      </w:r>
      <w:r w:rsidRPr="00B2115E">
        <w:rPr>
          <w:i/>
        </w:rPr>
        <w:t xml:space="preserve"> </w:t>
      </w:r>
      <w:r w:rsidRPr="0013553B">
        <w:t>Temporal</w:t>
      </w:r>
      <w:r w:rsidRPr="00B2115E">
        <w:rPr>
          <w:i/>
        </w:rPr>
        <w:t xml:space="preserve"> </w:t>
      </w:r>
      <w:r w:rsidRPr="0013553B">
        <w:t>Action</w:t>
      </w:r>
      <w:r w:rsidRPr="00B2115E">
        <w:rPr>
          <w:i/>
        </w:rPr>
        <w:t xml:space="preserve"> </w:t>
      </w:r>
      <w:r w:rsidRPr="0013553B">
        <w:t>Segmentation:</w:t>
      </w:r>
      <w:r w:rsidRPr="00B2115E">
        <w:rPr>
          <w:i/>
        </w:rPr>
        <w:t xml:space="preserve"> </w:t>
      </w:r>
      <w:r w:rsidRPr="0013553B">
        <w:t>An</w:t>
      </w:r>
      <w:r w:rsidRPr="00B2115E">
        <w:rPr>
          <w:i/>
        </w:rPr>
        <w:t xml:space="preserve"> </w:t>
      </w:r>
      <w:r w:rsidRPr="0013553B">
        <w:t>Analysis</w:t>
      </w:r>
      <w:r w:rsidRPr="00B2115E">
        <w:rPr>
          <w:i/>
        </w:rPr>
        <w:t xml:space="preserve"> </w:t>
      </w:r>
      <w:r w:rsidRPr="0013553B">
        <w:t>of</w:t>
      </w:r>
      <w:r w:rsidRPr="00B2115E">
        <w:rPr>
          <w:i/>
        </w:rPr>
        <w:t xml:space="preserve"> </w:t>
      </w:r>
      <w:r w:rsidRPr="0013553B">
        <w:t>Modern</w:t>
      </w:r>
      <w:r w:rsidRPr="00B2115E">
        <w:rPr>
          <w:i/>
        </w:rPr>
        <w:t xml:space="preserve"> </w:t>
      </w:r>
      <w:r w:rsidRPr="0013553B">
        <w:t>Techniques.</w:t>
      </w:r>
      <w:r w:rsidRPr="00B2115E">
        <w:rPr>
          <w:i/>
        </w:rPr>
        <w:t xml:space="preserve"> </w:t>
      </w:r>
      <w:r w:rsidRPr="0013553B">
        <w:rPr>
          <w:i/>
          <w:iCs/>
        </w:rPr>
        <w:t>IEEE</w:t>
      </w:r>
      <w:r w:rsidRPr="00B2115E">
        <w:rPr>
          <w:i/>
          <w:iCs/>
        </w:rPr>
        <w:t xml:space="preserve"> </w:t>
      </w:r>
      <w:r>
        <w:rPr>
          <w:i/>
          <w:iCs/>
        </w:rPr>
        <w:t>Trans.</w:t>
      </w:r>
      <w:r w:rsidRPr="00B2115E">
        <w:rPr>
          <w:i/>
          <w:iCs/>
        </w:rPr>
        <w:t xml:space="preserve"> </w:t>
      </w:r>
      <w:r w:rsidRPr="0013553B">
        <w:rPr>
          <w:i/>
          <w:iCs/>
        </w:rPr>
        <w:t>Pattern</w:t>
      </w:r>
      <w:r w:rsidRPr="00B2115E">
        <w:rPr>
          <w:i/>
          <w:iCs/>
        </w:rPr>
        <w:t xml:space="preserve"> </w:t>
      </w:r>
      <w:r>
        <w:rPr>
          <w:i/>
          <w:iCs/>
        </w:rPr>
        <w:t>Anal.</w:t>
      </w:r>
      <w:r w:rsidRPr="00B2115E">
        <w:rPr>
          <w:i/>
          <w:iCs/>
        </w:rPr>
        <w:t xml:space="preserve"> </w:t>
      </w:r>
      <w:r>
        <w:rPr>
          <w:i/>
          <w:iCs/>
        </w:rPr>
        <w:t>Mach.</w:t>
      </w:r>
      <w:r w:rsidRPr="00B2115E">
        <w:rPr>
          <w:i/>
          <w:iCs/>
        </w:rPr>
        <w:t xml:space="preserve"> </w:t>
      </w:r>
      <w:proofErr w:type="spellStart"/>
      <w:r>
        <w:rPr>
          <w:i/>
          <w:iCs/>
        </w:rPr>
        <w:t>Intell</w:t>
      </w:r>
      <w:proofErr w:type="spellEnd"/>
      <w:r>
        <w:rPr>
          <w:i/>
          <w:iCs/>
        </w:rPr>
        <w:t>.</w:t>
      </w:r>
      <w:r w:rsidRPr="00B2115E">
        <w:rPr>
          <w:i/>
          <w:iCs/>
        </w:rPr>
        <w:t xml:space="preserve"> </w:t>
      </w:r>
      <w:r w:rsidRPr="00B2115E">
        <w:rPr>
          <w:b/>
          <w:bCs/>
        </w:rPr>
        <w:t>2024</w:t>
      </w:r>
      <w:r>
        <w:rPr>
          <w:bCs/>
        </w:rPr>
        <w:t>,</w:t>
      </w:r>
      <w:r w:rsidRPr="00B2115E">
        <w:rPr>
          <w:bCs/>
          <w:i/>
        </w:rPr>
        <w:t xml:space="preserve"> </w:t>
      </w:r>
      <w:r>
        <w:rPr>
          <w:bCs/>
          <w:i/>
        </w:rPr>
        <w:t>46</w:t>
      </w:r>
      <w:r>
        <w:rPr>
          <w:bCs/>
        </w:rPr>
        <w:t>,</w:t>
      </w:r>
      <w:r w:rsidRPr="00B2115E">
        <w:rPr>
          <w:bCs/>
          <w:i/>
        </w:rPr>
        <w:t xml:space="preserve"> </w:t>
      </w:r>
      <w:r>
        <w:rPr>
          <w:bCs/>
        </w:rPr>
        <w:t>1011–1030</w:t>
      </w:r>
      <w:r w:rsidRPr="0013553B">
        <w:t>.</w:t>
      </w:r>
      <w:r w:rsidRPr="00B2115E">
        <w:rPr>
          <w:i/>
        </w:rPr>
        <w:t xml:space="preserve"> </w:t>
      </w:r>
      <w:r w:rsidRPr="0013553B">
        <w:rPr>
          <w:rFonts w:eastAsia="SimSun"/>
        </w:rPr>
        <w:t>https://doi.org/10.1109/TPAMI.2023.3327284</w:t>
      </w:r>
      <w:r w:rsidRPr="0013553B">
        <w:t>.</w:t>
      </w:r>
    </w:p>
    <w:p w14:paraId="3A482162" w14:textId="77777777" w:rsidR="0005529A" w:rsidRPr="0013553B" w:rsidRDefault="0005529A" w:rsidP="0005529A">
      <w:pPr>
        <w:pStyle w:val="MDPI71References"/>
        <w:numPr>
          <w:ilvl w:val="0"/>
          <w:numId w:val="29"/>
        </w:numPr>
        <w:spacing w:line="280" w:lineRule="exact"/>
      </w:pPr>
      <w:r w:rsidRPr="0013553B">
        <w:rPr>
          <w:lang w:val="en-NZ"/>
        </w:rPr>
        <w:t>Bian,</w:t>
      </w:r>
      <w:r w:rsidRPr="00B2115E">
        <w:rPr>
          <w:i/>
          <w:lang w:val="en-NZ"/>
        </w:rPr>
        <w:t xml:space="preserve"> </w:t>
      </w:r>
      <w:r w:rsidRPr="0013553B">
        <w:rPr>
          <w:lang w:val="en-NZ"/>
        </w:rPr>
        <w:t>J.;</w:t>
      </w:r>
      <w:r w:rsidRPr="00B2115E">
        <w:rPr>
          <w:i/>
          <w:lang w:val="en-NZ"/>
        </w:rPr>
        <w:t xml:space="preserve"> </w:t>
      </w:r>
      <w:r w:rsidRPr="0013553B">
        <w:rPr>
          <w:lang w:val="en-NZ"/>
        </w:rPr>
        <w:t>Li,</w:t>
      </w:r>
      <w:r w:rsidRPr="00B2115E">
        <w:rPr>
          <w:i/>
          <w:lang w:val="en-NZ"/>
        </w:rPr>
        <w:t xml:space="preserve"> </w:t>
      </w:r>
      <w:r w:rsidRPr="0013553B">
        <w:rPr>
          <w:lang w:val="en-NZ"/>
        </w:rPr>
        <w:t>X.;</w:t>
      </w:r>
      <w:r w:rsidRPr="00B2115E">
        <w:rPr>
          <w:i/>
          <w:lang w:val="en-NZ"/>
        </w:rPr>
        <w:t xml:space="preserve"> </w:t>
      </w:r>
      <w:r w:rsidRPr="0013553B">
        <w:rPr>
          <w:lang w:val="en-NZ"/>
        </w:rPr>
        <w:t>Wang,</w:t>
      </w:r>
      <w:r w:rsidRPr="00B2115E">
        <w:rPr>
          <w:i/>
          <w:lang w:val="en-NZ"/>
        </w:rPr>
        <w:t xml:space="preserve"> </w:t>
      </w:r>
      <w:r w:rsidRPr="0013553B">
        <w:rPr>
          <w:lang w:val="en-NZ"/>
        </w:rPr>
        <w:t>T.;</w:t>
      </w:r>
      <w:r w:rsidRPr="00B2115E">
        <w:rPr>
          <w:i/>
          <w:lang w:val="en-NZ"/>
        </w:rPr>
        <w:t xml:space="preserve"> </w:t>
      </w:r>
      <w:r w:rsidRPr="0013553B">
        <w:rPr>
          <w:lang w:val="en-NZ"/>
        </w:rPr>
        <w:t>Wang,</w:t>
      </w:r>
      <w:r w:rsidRPr="00B2115E">
        <w:rPr>
          <w:i/>
          <w:lang w:val="en-NZ"/>
        </w:rPr>
        <w:t xml:space="preserve"> </w:t>
      </w:r>
      <w:r w:rsidRPr="0013553B">
        <w:rPr>
          <w:lang w:val="en-NZ"/>
        </w:rPr>
        <w:t>Q.;</w:t>
      </w:r>
      <w:r w:rsidRPr="00B2115E">
        <w:rPr>
          <w:i/>
          <w:lang w:val="en-NZ"/>
        </w:rPr>
        <w:t xml:space="preserve"> </w:t>
      </w:r>
      <w:r w:rsidRPr="0013553B">
        <w:rPr>
          <w:lang w:val="en-NZ"/>
        </w:rPr>
        <w:t>Huang,</w:t>
      </w:r>
      <w:r w:rsidRPr="00B2115E">
        <w:rPr>
          <w:i/>
          <w:lang w:val="en-NZ"/>
        </w:rPr>
        <w:t xml:space="preserve"> </w:t>
      </w:r>
      <w:r w:rsidRPr="0013553B">
        <w:rPr>
          <w:lang w:val="en-NZ"/>
        </w:rPr>
        <w:t>J.;</w:t>
      </w:r>
      <w:r w:rsidRPr="00B2115E">
        <w:rPr>
          <w:i/>
          <w:lang w:val="en-NZ"/>
        </w:rPr>
        <w:t xml:space="preserve"> </w:t>
      </w:r>
      <w:r w:rsidRPr="0013553B">
        <w:rPr>
          <w:lang w:val="en-NZ"/>
        </w:rPr>
        <w:t>Liu,</w:t>
      </w:r>
      <w:r w:rsidRPr="00B2115E">
        <w:rPr>
          <w:i/>
          <w:lang w:val="en-NZ"/>
        </w:rPr>
        <w:t xml:space="preserve"> </w:t>
      </w:r>
      <w:r w:rsidRPr="0013553B">
        <w:rPr>
          <w:lang w:val="en-NZ"/>
        </w:rPr>
        <w:t>C.;</w:t>
      </w:r>
      <w:r w:rsidRPr="00B2115E">
        <w:rPr>
          <w:i/>
          <w:lang w:val="en-NZ"/>
        </w:rPr>
        <w:t xml:space="preserve"> </w:t>
      </w:r>
      <w:r w:rsidRPr="0013553B">
        <w:rPr>
          <w:lang w:val="en-NZ"/>
        </w:rPr>
        <w:t>Zhao,</w:t>
      </w:r>
      <w:r w:rsidRPr="00B2115E">
        <w:rPr>
          <w:i/>
          <w:lang w:val="en-NZ"/>
        </w:rPr>
        <w:t xml:space="preserve"> </w:t>
      </w:r>
      <w:r w:rsidRPr="0013553B">
        <w:rPr>
          <w:lang w:val="en-NZ"/>
        </w:rPr>
        <w:t>J.;</w:t>
      </w:r>
      <w:r w:rsidRPr="00B2115E">
        <w:rPr>
          <w:i/>
          <w:lang w:val="en-NZ"/>
        </w:rPr>
        <w:t xml:space="preserve"> </w:t>
      </w:r>
      <w:r w:rsidRPr="0013553B">
        <w:rPr>
          <w:lang w:val="en-NZ"/>
        </w:rPr>
        <w:t>Lu,</w:t>
      </w:r>
      <w:r w:rsidRPr="00B2115E">
        <w:rPr>
          <w:i/>
          <w:lang w:val="en-NZ"/>
        </w:rPr>
        <w:t xml:space="preserve"> </w:t>
      </w:r>
      <w:r w:rsidRPr="0013553B">
        <w:rPr>
          <w:lang w:val="en-NZ"/>
        </w:rPr>
        <w:t>F.;</w:t>
      </w:r>
      <w:r w:rsidRPr="00B2115E">
        <w:rPr>
          <w:i/>
          <w:lang w:val="en-NZ"/>
        </w:rPr>
        <w:t xml:space="preserve"> </w:t>
      </w:r>
      <w:r w:rsidRPr="0013553B">
        <w:rPr>
          <w:lang w:val="en-NZ"/>
        </w:rPr>
        <w:t>Dou,</w:t>
      </w:r>
      <w:r w:rsidRPr="00B2115E">
        <w:rPr>
          <w:i/>
          <w:lang w:val="en-NZ"/>
        </w:rPr>
        <w:t xml:space="preserve"> </w:t>
      </w:r>
      <w:r w:rsidRPr="0013553B">
        <w:rPr>
          <w:lang w:val="en-NZ"/>
        </w:rPr>
        <w:t>D.;</w:t>
      </w:r>
      <w:r w:rsidRPr="00B2115E">
        <w:rPr>
          <w:i/>
          <w:lang w:val="en-NZ"/>
        </w:rPr>
        <w:t xml:space="preserve"> </w:t>
      </w:r>
      <w:r w:rsidRPr="0013553B">
        <w:rPr>
          <w:lang w:val="en-NZ"/>
        </w:rPr>
        <w:t>Xiong,</w:t>
      </w:r>
      <w:r w:rsidRPr="00B2115E">
        <w:rPr>
          <w:i/>
          <w:lang w:val="en-NZ"/>
        </w:rPr>
        <w:t xml:space="preserve"> </w:t>
      </w:r>
      <w:r w:rsidRPr="0013553B">
        <w:rPr>
          <w:lang w:val="en-NZ"/>
        </w:rPr>
        <w:t>H.</w:t>
      </w:r>
      <w:r w:rsidRPr="00B2115E">
        <w:rPr>
          <w:i/>
          <w:lang w:val="en-NZ"/>
        </w:rPr>
        <w:t xml:space="preserve"> </w:t>
      </w:r>
      <w:r w:rsidRPr="0013553B">
        <w:rPr>
          <w:lang w:val="en-NZ"/>
        </w:rPr>
        <w:t>P2ANet:</w:t>
      </w:r>
      <w:r w:rsidRPr="00B2115E">
        <w:rPr>
          <w:i/>
          <w:lang w:val="en-NZ"/>
        </w:rPr>
        <w:t xml:space="preserve"> </w:t>
      </w:r>
      <w:r w:rsidRPr="0013553B">
        <w:rPr>
          <w:lang w:val="en-NZ"/>
        </w:rPr>
        <w:t>A</w:t>
      </w:r>
      <w:r w:rsidRPr="00B2115E">
        <w:rPr>
          <w:i/>
          <w:lang w:val="en-NZ"/>
        </w:rPr>
        <w:t xml:space="preserve"> </w:t>
      </w:r>
      <w:r w:rsidRPr="0013553B">
        <w:rPr>
          <w:lang w:val="en-NZ"/>
        </w:rPr>
        <w:t>Large-Scale</w:t>
      </w:r>
      <w:r w:rsidRPr="00B2115E">
        <w:rPr>
          <w:i/>
          <w:lang w:val="en-NZ"/>
        </w:rPr>
        <w:t xml:space="preserve"> </w:t>
      </w:r>
      <w:r w:rsidRPr="0013553B">
        <w:rPr>
          <w:lang w:val="en-NZ"/>
        </w:rPr>
        <w:t>Benchmark</w:t>
      </w:r>
      <w:r w:rsidRPr="00B2115E">
        <w:rPr>
          <w:i/>
          <w:lang w:val="en-NZ"/>
        </w:rPr>
        <w:t xml:space="preserve"> </w:t>
      </w:r>
      <w:r w:rsidRPr="0013553B">
        <w:rPr>
          <w:lang w:val="en-NZ"/>
        </w:rPr>
        <w:t>for</w:t>
      </w:r>
      <w:r w:rsidRPr="00B2115E">
        <w:rPr>
          <w:i/>
          <w:lang w:val="en-NZ"/>
        </w:rPr>
        <w:t xml:space="preserve"> </w:t>
      </w:r>
      <w:r w:rsidRPr="0013553B">
        <w:rPr>
          <w:lang w:val="en-NZ"/>
        </w:rPr>
        <w:t>Dense</w:t>
      </w:r>
      <w:r w:rsidRPr="00B2115E">
        <w:rPr>
          <w:i/>
          <w:lang w:val="en-NZ"/>
        </w:rPr>
        <w:t xml:space="preserve"> </w:t>
      </w:r>
      <w:r w:rsidRPr="0013553B">
        <w:rPr>
          <w:lang w:val="en-NZ"/>
        </w:rPr>
        <w:t>Action</w:t>
      </w:r>
      <w:r w:rsidRPr="00B2115E">
        <w:rPr>
          <w:i/>
          <w:lang w:val="en-NZ"/>
        </w:rPr>
        <w:t xml:space="preserve"> </w:t>
      </w:r>
      <w:r w:rsidRPr="0013553B">
        <w:rPr>
          <w:lang w:val="en-NZ"/>
        </w:rPr>
        <w:t>Detection</w:t>
      </w:r>
      <w:r w:rsidRPr="00B2115E">
        <w:rPr>
          <w:i/>
          <w:lang w:val="en-NZ"/>
        </w:rPr>
        <w:t xml:space="preserve"> </w:t>
      </w:r>
      <w:r w:rsidRPr="0013553B">
        <w:rPr>
          <w:lang w:val="en-NZ"/>
        </w:rPr>
        <w:t>from</w:t>
      </w:r>
      <w:r w:rsidRPr="00B2115E">
        <w:rPr>
          <w:i/>
          <w:lang w:val="en-NZ"/>
        </w:rPr>
        <w:t xml:space="preserve"> </w:t>
      </w:r>
      <w:r w:rsidRPr="0013553B">
        <w:rPr>
          <w:lang w:val="en-NZ"/>
        </w:rPr>
        <w:t>Table Tennis</w:t>
      </w:r>
      <w:r w:rsidRPr="00B2115E">
        <w:rPr>
          <w:i/>
          <w:lang w:val="en-NZ"/>
        </w:rPr>
        <w:t xml:space="preserve"> </w:t>
      </w:r>
      <w:r w:rsidRPr="0013553B">
        <w:rPr>
          <w:lang w:val="en-NZ"/>
        </w:rPr>
        <w:t>Match</w:t>
      </w:r>
      <w:r w:rsidRPr="00B2115E">
        <w:rPr>
          <w:i/>
          <w:lang w:val="en-NZ"/>
        </w:rPr>
        <w:t xml:space="preserve"> </w:t>
      </w:r>
      <w:r w:rsidRPr="0013553B">
        <w:rPr>
          <w:lang w:val="en-NZ"/>
        </w:rPr>
        <w:t>Broadcasting</w:t>
      </w:r>
      <w:r w:rsidRPr="00B2115E">
        <w:rPr>
          <w:i/>
          <w:lang w:val="en-NZ"/>
        </w:rPr>
        <w:t xml:space="preserve"> </w:t>
      </w:r>
      <w:r w:rsidRPr="0013553B">
        <w:rPr>
          <w:lang w:val="en-NZ"/>
        </w:rPr>
        <w:t>Videos.</w:t>
      </w:r>
      <w:r w:rsidRPr="00B2115E">
        <w:rPr>
          <w:i/>
          <w:lang w:val="en-NZ"/>
        </w:rPr>
        <w:t xml:space="preserve"> </w:t>
      </w:r>
      <w:r w:rsidRPr="0013553B">
        <w:rPr>
          <w:i/>
          <w:iCs/>
          <w:lang w:val="en-NZ"/>
        </w:rPr>
        <w:t>ACM</w:t>
      </w:r>
      <w:r w:rsidRPr="00B2115E">
        <w:rPr>
          <w:i/>
          <w:iCs/>
          <w:lang w:val="en-NZ"/>
        </w:rPr>
        <w:t xml:space="preserve"> </w:t>
      </w:r>
      <w:r w:rsidRPr="0013553B">
        <w:rPr>
          <w:i/>
          <w:iCs/>
          <w:lang w:val="en-NZ"/>
        </w:rPr>
        <w:t>Trans.</w:t>
      </w:r>
      <w:r w:rsidRPr="00B2115E">
        <w:rPr>
          <w:i/>
          <w:iCs/>
          <w:lang w:val="en-NZ"/>
        </w:rPr>
        <w:t xml:space="preserve"> </w:t>
      </w:r>
      <w:proofErr w:type="spellStart"/>
      <w:r>
        <w:rPr>
          <w:i/>
          <w:iCs/>
          <w:lang w:val="en-NZ"/>
        </w:rPr>
        <w:t>Multimed</w:t>
      </w:r>
      <w:proofErr w:type="spellEnd"/>
      <w:r>
        <w:rPr>
          <w:i/>
          <w:iCs/>
          <w:lang w:val="en-NZ"/>
        </w:rPr>
        <w:t>.</w:t>
      </w:r>
      <w:r w:rsidRPr="00B2115E">
        <w:rPr>
          <w:i/>
          <w:iCs/>
          <w:lang w:val="en-NZ"/>
        </w:rPr>
        <w:t xml:space="preserve"> </w:t>
      </w:r>
      <w:proofErr w:type="spellStart"/>
      <w:r w:rsidRPr="0013553B">
        <w:rPr>
          <w:i/>
          <w:iCs/>
          <w:lang w:val="en-NZ"/>
        </w:rPr>
        <w:t>Comput</w:t>
      </w:r>
      <w:proofErr w:type="spellEnd"/>
      <w:r w:rsidRPr="0013553B">
        <w:rPr>
          <w:i/>
          <w:iCs/>
          <w:lang w:val="en-NZ"/>
        </w:rPr>
        <w:t>.</w:t>
      </w:r>
      <w:r w:rsidRPr="00B2115E">
        <w:rPr>
          <w:i/>
          <w:iCs/>
          <w:lang w:val="en-NZ"/>
        </w:rPr>
        <w:t xml:space="preserve"> </w:t>
      </w:r>
      <w:r w:rsidRPr="0013553B">
        <w:rPr>
          <w:i/>
          <w:iCs/>
          <w:lang w:val="en-NZ"/>
        </w:rPr>
        <w:t>Commun.</w:t>
      </w:r>
      <w:r w:rsidRPr="00B2115E">
        <w:rPr>
          <w:i/>
          <w:iCs/>
          <w:lang w:val="en-NZ"/>
        </w:rPr>
        <w:t xml:space="preserve"> </w:t>
      </w:r>
      <w:r w:rsidRPr="0013553B">
        <w:rPr>
          <w:i/>
          <w:iCs/>
          <w:lang w:val="en-NZ"/>
        </w:rPr>
        <w:t>Appl.</w:t>
      </w:r>
      <w:r w:rsidRPr="00B2115E">
        <w:rPr>
          <w:i/>
          <w:lang w:val="en-NZ"/>
        </w:rPr>
        <w:t xml:space="preserve"> </w:t>
      </w:r>
      <w:r w:rsidRPr="00B2115E">
        <w:rPr>
          <w:b/>
          <w:bCs/>
          <w:lang w:val="en-NZ"/>
        </w:rPr>
        <w:t>2024</w:t>
      </w:r>
      <w:r>
        <w:rPr>
          <w:bCs/>
          <w:lang w:val="en-NZ"/>
        </w:rPr>
        <w:t>,</w:t>
      </w:r>
      <w:r w:rsidRPr="00B2115E">
        <w:rPr>
          <w:bCs/>
          <w:i/>
          <w:lang w:val="en-NZ"/>
        </w:rPr>
        <w:t xml:space="preserve"> </w:t>
      </w:r>
      <w:r>
        <w:rPr>
          <w:bCs/>
          <w:i/>
          <w:lang w:val="en-NZ"/>
        </w:rPr>
        <w:t>20</w:t>
      </w:r>
      <w:r>
        <w:rPr>
          <w:bCs/>
          <w:lang w:val="en-NZ"/>
        </w:rPr>
        <w:t>,</w:t>
      </w:r>
      <w:r w:rsidRPr="00B2115E">
        <w:rPr>
          <w:bCs/>
          <w:i/>
          <w:highlight w:val="yellow"/>
          <w:lang w:val="en-NZ"/>
        </w:rPr>
        <w:t xml:space="preserve"> </w:t>
      </w:r>
      <w:r w:rsidRPr="002B5D6B">
        <w:rPr>
          <w:lang w:val="en-NZ"/>
        </w:rPr>
        <w:t>1–</w:t>
      </w:r>
      <w:r w:rsidRPr="0013553B">
        <w:rPr>
          <w:lang w:val="en-NZ"/>
        </w:rPr>
        <w:t>23.</w:t>
      </w:r>
      <w:r w:rsidRPr="00B2115E">
        <w:rPr>
          <w:i/>
          <w:lang w:val="en-NZ"/>
        </w:rPr>
        <w:t xml:space="preserve"> </w:t>
      </w:r>
      <w:r w:rsidRPr="0013553B">
        <w:rPr>
          <w:rFonts w:eastAsia="SimSun"/>
          <w:lang w:val="en-NZ"/>
        </w:rPr>
        <w:t>https://doi.org/10.1145/3633516</w:t>
      </w:r>
      <w:r w:rsidRPr="0013553B">
        <w:rPr>
          <w:lang w:val="en-NZ"/>
        </w:rPr>
        <w:t>.</w:t>
      </w:r>
    </w:p>
    <w:p w14:paraId="7C356CA9" w14:textId="77777777" w:rsidR="0005529A" w:rsidRPr="0013553B" w:rsidRDefault="0005529A" w:rsidP="0005529A">
      <w:pPr>
        <w:pStyle w:val="MDPI71References"/>
        <w:numPr>
          <w:ilvl w:val="0"/>
          <w:numId w:val="29"/>
        </w:numPr>
        <w:spacing w:line="280" w:lineRule="exact"/>
      </w:pPr>
      <w:r w:rsidRPr="0013553B">
        <w:rPr>
          <w:lang w:val="en-NZ"/>
        </w:rPr>
        <w:t>Tran,</w:t>
      </w:r>
      <w:r w:rsidRPr="00B2115E">
        <w:rPr>
          <w:i/>
          <w:lang w:val="en-NZ"/>
        </w:rPr>
        <w:t xml:space="preserve"> </w:t>
      </w:r>
      <w:r w:rsidRPr="0013553B">
        <w:rPr>
          <w:lang w:val="en-NZ"/>
        </w:rPr>
        <w:t>T.-D.</w:t>
      </w:r>
      <w:r w:rsidRPr="00B2115E">
        <w:rPr>
          <w:i/>
          <w:lang w:val="en-NZ"/>
        </w:rPr>
        <w:t xml:space="preserve"> </w:t>
      </w:r>
      <w:proofErr w:type="spellStart"/>
      <w:r w:rsidRPr="0013553B">
        <w:rPr>
          <w:lang w:val="en-NZ"/>
        </w:rPr>
        <w:t>TTNet</w:t>
      </w:r>
      <w:proofErr w:type="spellEnd"/>
      <w:r w:rsidRPr="0013553B">
        <w:rPr>
          <w:lang w:val="en-NZ"/>
        </w:rPr>
        <w:t>:</w:t>
      </w:r>
      <w:r w:rsidRPr="00B2115E">
        <w:rPr>
          <w:i/>
          <w:lang w:val="en-NZ"/>
        </w:rPr>
        <w:t xml:space="preserve"> </w:t>
      </w:r>
      <w:r w:rsidRPr="0013553B">
        <w:rPr>
          <w:lang w:val="en-NZ"/>
        </w:rPr>
        <w:t>A</w:t>
      </w:r>
      <w:r w:rsidRPr="00B2115E">
        <w:rPr>
          <w:i/>
          <w:lang w:val="en-NZ"/>
        </w:rPr>
        <w:t xml:space="preserve"> </w:t>
      </w:r>
      <w:r w:rsidRPr="0013553B">
        <w:rPr>
          <w:lang w:val="en-NZ"/>
        </w:rPr>
        <w:t>Novel</w:t>
      </w:r>
      <w:r w:rsidRPr="00B2115E">
        <w:rPr>
          <w:i/>
          <w:lang w:val="en-NZ"/>
        </w:rPr>
        <w:t xml:space="preserve"> </w:t>
      </w:r>
      <w:r w:rsidRPr="0013553B">
        <w:rPr>
          <w:lang w:val="en-NZ"/>
        </w:rPr>
        <w:t>Machine</w:t>
      </w:r>
      <w:r w:rsidRPr="00B2115E">
        <w:rPr>
          <w:i/>
          <w:lang w:val="en-NZ"/>
        </w:rPr>
        <w:t xml:space="preserve"> </w:t>
      </w:r>
      <w:r w:rsidRPr="0013553B">
        <w:rPr>
          <w:lang w:val="en-NZ"/>
        </w:rPr>
        <w:t>Learning</w:t>
      </w:r>
      <w:r w:rsidRPr="00B2115E">
        <w:rPr>
          <w:i/>
          <w:lang w:val="en-NZ"/>
        </w:rPr>
        <w:t xml:space="preserve"> </w:t>
      </w:r>
      <w:r w:rsidRPr="0013553B">
        <w:rPr>
          <w:lang w:val="en-NZ"/>
        </w:rPr>
        <w:t>Model</w:t>
      </w:r>
      <w:r w:rsidRPr="00B2115E">
        <w:rPr>
          <w:i/>
          <w:lang w:val="en-NZ"/>
        </w:rPr>
        <w:t xml:space="preserve"> </w:t>
      </w:r>
      <w:r w:rsidRPr="0013553B">
        <w:rPr>
          <w:lang w:val="en-NZ"/>
        </w:rPr>
        <w:t>for</w:t>
      </w:r>
      <w:r w:rsidRPr="00B2115E">
        <w:rPr>
          <w:i/>
          <w:lang w:val="en-NZ"/>
        </w:rPr>
        <w:t xml:space="preserve"> </w:t>
      </w:r>
      <w:r w:rsidRPr="0013553B">
        <w:rPr>
          <w:lang w:val="en-NZ"/>
        </w:rPr>
        <w:t>Facial</w:t>
      </w:r>
      <w:r w:rsidRPr="00B2115E">
        <w:rPr>
          <w:i/>
          <w:lang w:val="en-NZ"/>
        </w:rPr>
        <w:t xml:space="preserve"> </w:t>
      </w:r>
      <w:r w:rsidRPr="0013553B">
        <w:rPr>
          <w:lang w:val="en-NZ"/>
        </w:rPr>
        <w:t>Emotion</w:t>
      </w:r>
      <w:r w:rsidRPr="00B2115E">
        <w:rPr>
          <w:i/>
          <w:lang w:val="en-NZ"/>
        </w:rPr>
        <w:t xml:space="preserve"> </w:t>
      </w:r>
      <w:r w:rsidRPr="0013553B">
        <w:rPr>
          <w:lang w:val="en-NZ"/>
        </w:rPr>
        <w:t>Detection</w:t>
      </w:r>
      <w:r w:rsidRPr="00B2115E">
        <w:rPr>
          <w:i/>
          <w:lang w:val="en-NZ"/>
        </w:rPr>
        <w:t xml:space="preserve"> </w:t>
      </w:r>
      <w:r w:rsidRPr="0013553B">
        <w:rPr>
          <w:lang w:val="en-NZ"/>
        </w:rPr>
        <w:t>in</w:t>
      </w:r>
      <w:r w:rsidRPr="00B2115E">
        <w:rPr>
          <w:i/>
          <w:lang w:val="en-NZ"/>
        </w:rPr>
        <w:t xml:space="preserve"> </w:t>
      </w:r>
      <w:r w:rsidRPr="0013553B">
        <w:rPr>
          <w:lang w:val="en-NZ"/>
        </w:rPr>
        <w:t>Online</w:t>
      </w:r>
      <w:r w:rsidRPr="00B2115E">
        <w:rPr>
          <w:i/>
          <w:lang w:val="en-NZ"/>
        </w:rPr>
        <w:t xml:space="preserve"> </w:t>
      </w:r>
      <w:r w:rsidRPr="0013553B">
        <w:rPr>
          <w:lang w:val="en-NZ"/>
        </w:rPr>
        <w:t>Learning</w:t>
      </w:r>
      <w:r w:rsidRPr="00B2115E">
        <w:rPr>
          <w:i/>
          <w:lang w:val="en-NZ"/>
        </w:rPr>
        <w:t xml:space="preserve"> </w:t>
      </w:r>
      <w:r w:rsidRPr="0013553B">
        <w:rPr>
          <w:lang w:val="en-NZ"/>
        </w:rPr>
        <w:t>Systems.</w:t>
      </w:r>
      <w:r w:rsidRPr="00B2115E">
        <w:rPr>
          <w:i/>
          <w:lang w:val="en-NZ"/>
        </w:rPr>
        <w:t xml:space="preserve"> </w:t>
      </w:r>
      <w:proofErr w:type="spellStart"/>
      <w:r w:rsidRPr="0013553B">
        <w:rPr>
          <w:i/>
          <w:iCs/>
          <w:lang w:val="en-NZ"/>
        </w:rPr>
        <w:t>SoftwareX</w:t>
      </w:r>
      <w:proofErr w:type="spellEnd"/>
      <w:r w:rsidRPr="00B2115E">
        <w:rPr>
          <w:i/>
          <w:lang w:val="en-NZ"/>
        </w:rPr>
        <w:t xml:space="preserve"> </w:t>
      </w:r>
      <w:r w:rsidRPr="00B2115E">
        <w:rPr>
          <w:b/>
          <w:bCs/>
          <w:lang w:val="en-NZ"/>
        </w:rPr>
        <w:t>2024</w:t>
      </w:r>
      <w:r>
        <w:rPr>
          <w:bCs/>
          <w:lang w:val="en-NZ"/>
        </w:rPr>
        <w:t>,</w:t>
      </w:r>
      <w:r w:rsidRPr="00B2115E">
        <w:rPr>
          <w:bCs/>
          <w:i/>
          <w:lang w:val="en-NZ"/>
        </w:rPr>
        <w:t xml:space="preserve"> </w:t>
      </w:r>
      <w:r w:rsidRPr="00DF483F">
        <w:rPr>
          <w:bCs/>
          <w:i/>
          <w:lang w:val="en-NZ"/>
        </w:rPr>
        <w:t>27</w:t>
      </w:r>
      <w:r w:rsidRPr="00DF483F">
        <w:rPr>
          <w:bCs/>
          <w:lang w:val="en-NZ"/>
        </w:rPr>
        <w:t>,</w:t>
      </w:r>
      <w:r w:rsidRPr="00DF483F">
        <w:rPr>
          <w:bCs/>
          <w:i/>
          <w:lang w:val="en-NZ"/>
        </w:rPr>
        <w:t xml:space="preserve"> </w:t>
      </w:r>
      <w:r w:rsidRPr="00DF483F">
        <w:rPr>
          <w:bCs/>
          <w:lang w:val="en-NZ"/>
        </w:rPr>
        <w:t>101787</w:t>
      </w:r>
      <w:r w:rsidRPr="00DF483F">
        <w:rPr>
          <w:lang w:val="en-NZ"/>
        </w:rPr>
        <w:t>.</w:t>
      </w:r>
      <w:r w:rsidRPr="00DF483F">
        <w:rPr>
          <w:i/>
          <w:lang w:val="en-NZ"/>
        </w:rPr>
        <w:t xml:space="preserve"> </w:t>
      </w:r>
      <w:r w:rsidRPr="00DF483F">
        <w:rPr>
          <w:rFonts w:eastAsia="SimSun"/>
          <w:lang w:val="en-NZ"/>
        </w:rPr>
        <w:t>https</w:t>
      </w:r>
      <w:r w:rsidRPr="0013553B">
        <w:rPr>
          <w:rFonts w:eastAsia="SimSun"/>
          <w:lang w:val="en-NZ"/>
        </w:rPr>
        <w:t>://doi.org/10.1016/j.softx.2024.101787</w:t>
      </w:r>
      <w:r w:rsidRPr="0013553B">
        <w:rPr>
          <w:lang w:val="en-NZ"/>
        </w:rPr>
        <w:t>.</w:t>
      </w:r>
    </w:p>
    <w:p w14:paraId="28969B36" w14:textId="77777777" w:rsidR="0005529A" w:rsidRPr="0013553B" w:rsidRDefault="0005529A" w:rsidP="0005529A">
      <w:pPr>
        <w:pStyle w:val="MDPI71References"/>
        <w:numPr>
          <w:ilvl w:val="0"/>
          <w:numId w:val="29"/>
        </w:numPr>
        <w:spacing w:line="280" w:lineRule="exact"/>
      </w:pPr>
      <w:r w:rsidRPr="0013553B">
        <w:rPr>
          <w:lang w:val="en-NZ"/>
        </w:rPr>
        <w:t>Martin,</w:t>
      </w:r>
      <w:r w:rsidRPr="00B2115E">
        <w:rPr>
          <w:i/>
          <w:lang w:val="en-NZ"/>
        </w:rPr>
        <w:t xml:space="preserve"> </w:t>
      </w:r>
      <w:r w:rsidRPr="0013553B">
        <w:rPr>
          <w:lang w:val="en-NZ"/>
        </w:rPr>
        <w:t>P.-E.;</w:t>
      </w:r>
      <w:r w:rsidRPr="00B2115E">
        <w:rPr>
          <w:i/>
          <w:lang w:val="en-NZ"/>
        </w:rPr>
        <w:t xml:space="preserve"> </w:t>
      </w:r>
      <w:r w:rsidRPr="0013553B">
        <w:rPr>
          <w:lang w:val="en-NZ"/>
        </w:rPr>
        <w:t>Benois-Pineau,</w:t>
      </w:r>
      <w:r w:rsidRPr="00B2115E">
        <w:rPr>
          <w:i/>
          <w:lang w:val="en-NZ"/>
        </w:rPr>
        <w:t xml:space="preserve"> </w:t>
      </w:r>
      <w:r w:rsidRPr="0013553B">
        <w:rPr>
          <w:lang w:val="en-NZ"/>
        </w:rPr>
        <w:t>J.;</w:t>
      </w:r>
      <w:r w:rsidRPr="00B2115E">
        <w:rPr>
          <w:i/>
          <w:lang w:val="en-NZ"/>
        </w:rPr>
        <w:t xml:space="preserve"> </w:t>
      </w:r>
      <w:r w:rsidRPr="0013553B">
        <w:rPr>
          <w:lang w:val="en-NZ"/>
        </w:rPr>
        <w:t>Péteri,</w:t>
      </w:r>
      <w:r w:rsidRPr="00B2115E">
        <w:rPr>
          <w:i/>
          <w:lang w:val="en-NZ"/>
        </w:rPr>
        <w:t xml:space="preserve"> </w:t>
      </w:r>
      <w:r w:rsidRPr="0013553B">
        <w:rPr>
          <w:lang w:val="en-NZ"/>
        </w:rPr>
        <w:t>R.;</w:t>
      </w:r>
      <w:r w:rsidRPr="00B2115E">
        <w:rPr>
          <w:i/>
          <w:lang w:val="en-NZ"/>
        </w:rPr>
        <w:t xml:space="preserve"> </w:t>
      </w:r>
      <w:proofErr w:type="spellStart"/>
      <w:r w:rsidRPr="0013553B">
        <w:rPr>
          <w:lang w:val="en-NZ"/>
        </w:rPr>
        <w:t>Morlier</w:t>
      </w:r>
      <w:proofErr w:type="spellEnd"/>
      <w:r w:rsidRPr="0013553B">
        <w:rPr>
          <w:lang w:val="en-NZ"/>
        </w:rPr>
        <w:t>,</w:t>
      </w:r>
      <w:r w:rsidRPr="00B2115E">
        <w:rPr>
          <w:i/>
          <w:lang w:val="en-NZ"/>
        </w:rPr>
        <w:t xml:space="preserve"> </w:t>
      </w:r>
      <w:r w:rsidRPr="0013553B">
        <w:rPr>
          <w:lang w:val="en-NZ"/>
        </w:rPr>
        <w:t>J.</w:t>
      </w:r>
      <w:r w:rsidRPr="00B2115E">
        <w:rPr>
          <w:i/>
          <w:lang w:val="en-NZ"/>
        </w:rPr>
        <w:t xml:space="preserve"> </w:t>
      </w:r>
      <w:r w:rsidRPr="0013553B">
        <w:rPr>
          <w:lang w:val="en-NZ"/>
        </w:rPr>
        <w:t>Three-Stream</w:t>
      </w:r>
      <w:r w:rsidRPr="00B2115E">
        <w:rPr>
          <w:i/>
          <w:lang w:val="en-NZ"/>
        </w:rPr>
        <w:t xml:space="preserve"> </w:t>
      </w:r>
      <w:r w:rsidRPr="0013553B">
        <w:rPr>
          <w:lang w:val="en-NZ"/>
        </w:rPr>
        <w:t>3D/1D</w:t>
      </w:r>
      <w:r w:rsidRPr="00B2115E">
        <w:rPr>
          <w:i/>
          <w:lang w:val="en-NZ"/>
        </w:rPr>
        <w:t xml:space="preserve"> </w:t>
      </w:r>
      <w:r w:rsidRPr="0013553B">
        <w:rPr>
          <w:lang w:val="en-NZ"/>
        </w:rPr>
        <w:t>CNN</w:t>
      </w:r>
      <w:r w:rsidRPr="00B2115E">
        <w:rPr>
          <w:i/>
          <w:lang w:val="en-NZ"/>
        </w:rPr>
        <w:t xml:space="preserve"> </w:t>
      </w:r>
      <w:r w:rsidRPr="0013553B">
        <w:rPr>
          <w:lang w:val="en-NZ"/>
        </w:rPr>
        <w:t>for</w:t>
      </w:r>
      <w:r w:rsidRPr="00B2115E">
        <w:rPr>
          <w:i/>
          <w:lang w:val="en-NZ"/>
        </w:rPr>
        <w:t xml:space="preserve"> </w:t>
      </w:r>
      <w:r w:rsidRPr="0013553B">
        <w:rPr>
          <w:lang w:val="en-NZ"/>
        </w:rPr>
        <w:t>Fine-Grained</w:t>
      </w:r>
      <w:r w:rsidRPr="00B2115E">
        <w:rPr>
          <w:i/>
          <w:lang w:val="en-NZ"/>
        </w:rPr>
        <w:t xml:space="preserve"> </w:t>
      </w:r>
      <w:r w:rsidRPr="0013553B">
        <w:rPr>
          <w:lang w:val="en-NZ"/>
        </w:rPr>
        <w:t>Action</w:t>
      </w:r>
      <w:r w:rsidRPr="00B2115E">
        <w:rPr>
          <w:i/>
          <w:lang w:val="en-NZ"/>
        </w:rPr>
        <w:t xml:space="preserve"> </w:t>
      </w:r>
      <w:r w:rsidRPr="0013553B">
        <w:rPr>
          <w:lang w:val="en-NZ"/>
        </w:rPr>
        <w:t>Classification</w:t>
      </w:r>
      <w:r w:rsidRPr="00B2115E">
        <w:rPr>
          <w:i/>
          <w:lang w:val="en-NZ"/>
        </w:rPr>
        <w:t xml:space="preserve"> </w:t>
      </w:r>
      <w:r w:rsidRPr="0013553B">
        <w:rPr>
          <w:lang w:val="en-NZ"/>
        </w:rPr>
        <w:t>and</w:t>
      </w:r>
      <w:r w:rsidRPr="00B2115E">
        <w:rPr>
          <w:i/>
          <w:lang w:val="en-NZ"/>
        </w:rPr>
        <w:t xml:space="preserve"> </w:t>
      </w:r>
      <w:r w:rsidRPr="0013553B">
        <w:rPr>
          <w:lang w:val="en-NZ"/>
        </w:rPr>
        <w:t>Segmentation</w:t>
      </w:r>
      <w:r w:rsidRPr="00B2115E">
        <w:rPr>
          <w:i/>
          <w:lang w:val="en-NZ"/>
        </w:rPr>
        <w:t xml:space="preserve"> </w:t>
      </w:r>
      <w:r w:rsidRPr="0013553B">
        <w:rPr>
          <w:lang w:val="en-NZ"/>
        </w:rPr>
        <w:t>in</w:t>
      </w:r>
      <w:r w:rsidRPr="00B2115E">
        <w:rPr>
          <w:i/>
          <w:lang w:val="en-NZ"/>
        </w:rPr>
        <w:t xml:space="preserve"> </w:t>
      </w:r>
      <w:r w:rsidRPr="0013553B">
        <w:rPr>
          <w:lang w:val="en-NZ"/>
        </w:rPr>
        <w:t>Table</w:t>
      </w:r>
      <w:r w:rsidRPr="00B2115E">
        <w:rPr>
          <w:i/>
          <w:lang w:val="en-NZ"/>
        </w:rPr>
        <w:t xml:space="preserve"> </w:t>
      </w:r>
      <w:r w:rsidRPr="0013553B">
        <w:rPr>
          <w:lang w:val="en-NZ"/>
        </w:rPr>
        <w:t>Tennis.</w:t>
      </w:r>
      <w:r w:rsidRPr="00B2115E">
        <w:rPr>
          <w:i/>
          <w:lang w:val="en-NZ"/>
        </w:rPr>
        <w:t xml:space="preserve"> </w:t>
      </w:r>
      <w:r w:rsidRPr="0013553B">
        <w:rPr>
          <w:lang w:val="en-NZ"/>
        </w:rPr>
        <w:t>In</w:t>
      </w:r>
      <w:r w:rsidRPr="00B2115E">
        <w:rPr>
          <w:i/>
          <w:lang w:val="en-NZ"/>
        </w:rPr>
        <w:t xml:space="preserve"> </w:t>
      </w:r>
      <w:r w:rsidRPr="000B6392">
        <w:rPr>
          <w:lang w:val="en-NZ"/>
        </w:rPr>
        <w:t>Proceedings of the 4th International Workshop on Multimedia Content Analysis in Sports</w:t>
      </w:r>
      <w:r>
        <w:rPr>
          <w:lang w:val="en-NZ"/>
        </w:rPr>
        <w:t xml:space="preserve">, </w:t>
      </w:r>
      <w:r w:rsidRPr="00A630FA">
        <w:rPr>
          <w:highlight w:val="yellow"/>
        </w:rPr>
        <w:t>Virtual, 20 October 2021</w:t>
      </w:r>
      <w:r w:rsidRPr="000B6392">
        <w:rPr>
          <w:lang w:val="en-NZ"/>
        </w:rPr>
        <w:t>;</w:t>
      </w:r>
      <w:r w:rsidRPr="00B2115E">
        <w:rPr>
          <w:i/>
          <w:lang w:val="en-NZ"/>
        </w:rPr>
        <w:t xml:space="preserve"> </w:t>
      </w:r>
      <w:r w:rsidRPr="0013553B">
        <w:rPr>
          <w:lang w:val="en-NZ"/>
        </w:rPr>
        <w:t>MMSports’21;</w:t>
      </w:r>
      <w:r w:rsidRPr="00B2115E">
        <w:rPr>
          <w:i/>
          <w:lang w:val="en-NZ"/>
        </w:rPr>
        <w:t xml:space="preserve"> </w:t>
      </w:r>
      <w:r w:rsidRPr="0013553B">
        <w:rPr>
          <w:lang w:val="en-NZ"/>
        </w:rPr>
        <w:t>Association</w:t>
      </w:r>
      <w:r w:rsidRPr="00B2115E">
        <w:rPr>
          <w:i/>
          <w:lang w:val="en-NZ"/>
        </w:rPr>
        <w:t xml:space="preserve"> </w:t>
      </w:r>
      <w:r w:rsidRPr="0013553B">
        <w:rPr>
          <w:lang w:val="en-NZ"/>
        </w:rPr>
        <w:t>for</w:t>
      </w:r>
      <w:r w:rsidRPr="00B2115E">
        <w:rPr>
          <w:i/>
          <w:lang w:val="en-NZ"/>
        </w:rPr>
        <w:t xml:space="preserve"> </w:t>
      </w:r>
      <w:r w:rsidRPr="0013553B">
        <w:rPr>
          <w:lang w:val="en-NZ"/>
        </w:rPr>
        <w:t>Computing</w:t>
      </w:r>
      <w:r w:rsidRPr="00B2115E">
        <w:rPr>
          <w:i/>
          <w:lang w:val="en-NZ"/>
        </w:rPr>
        <w:t xml:space="preserve"> </w:t>
      </w:r>
      <w:r w:rsidRPr="0013553B">
        <w:rPr>
          <w:lang w:val="en-NZ"/>
        </w:rPr>
        <w:t>Machinery:</w:t>
      </w:r>
      <w:r w:rsidRPr="00B2115E">
        <w:rPr>
          <w:i/>
          <w:lang w:val="en-NZ"/>
        </w:rPr>
        <w:t xml:space="preserve"> </w:t>
      </w:r>
      <w:r w:rsidRPr="0013553B">
        <w:rPr>
          <w:lang w:val="en-NZ"/>
        </w:rPr>
        <w:t>New</w:t>
      </w:r>
      <w:r w:rsidRPr="00B2115E">
        <w:rPr>
          <w:i/>
          <w:lang w:val="en-NZ"/>
        </w:rPr>
        <w:t xml:space="preserve"> </w:t>
      </w:r>
      <w:r w:rsidRPr="0013553B">
        <w:rPr>
          <w:lang w:val="en-NZ"/>
        </w:rPr>
        <w:t>York,</w:t>
      </w:r>
      <w:r w:rsidRPr="00B2115E">
        <w:rPr>
          <w:i/>
          <w:lang w:val="en-NZ"/>
        </w:rPr>
        <w:t xml:space="preserve"> </w:t>
      </w:r>
      <w:r w:rsidRPr="0013553B">
        <w:rPr>
          <w:lang w:val="en-NZ"/>
        </w:rPr>
        <w:t>NY,</w:t>
      </w:r>
      <w:r w:rsidRPr="00B2115E">
        <w:rPr>
          <w:i/>
          <w:lang w:val="en-NZ"/>
        </w:rPr>
        <w:t xml:space="preserve"> </w:t>
      </w:r>
      <w:r w:rsidRPr="0013553B">
        <w:rPr>
          <w:lang w:val="en-NZ"/>
        </w:rPr>
        <w:t>USA,</w:t>
      </w:r>
      <w:r w:rsidRPr="00B2115E">
        <w:rPr>
          <w:i/>
          <w:lang w:val="en-NZ"/>
        </w:rPr>
        <w:t xml:space="preserve"> </w:t>
      </w:r>
      <w:r w:rsidRPr="0013553B">
        <w:rPr>
          <w:lang w:val="en-NZ"/>
        </w:rPr>
        <w:t>2021;</w:t>
      </w:r>
      <w:r w:rsidRPr="00B2115E">
        <w:rPr>
          <w:i/>
          <w:lang w:val="en-NZ"/>
        </w:rPr>
        <w:t xml:space="preserve"> </w:t>
      </w:r>
      <w:r w:rsidRPr="0013553B">
        <w:rPr>
          <w:lang w:val="en-NZ"/>
        </w:rPr>
        <w:t>pp</w:t>
      </w:r>
      <w:r w:rsidRPr="00B2115E">
        <w:rPr>
          <w:i/>
          <w:lang w:val="en-NZ"/>
        </w:rPr>
        <w:t xml:space="preserve"> </w:t>
      </w:r>
      <w:r w:rsidRPr="0013553B">
        <w:rPr>
          <w:lang w:val="en-NZ"/>
        </w:rPr>
        <w:t>35–41.</w:t>
      </w:r>
      <w:r w:rsidRPr="00B2115E">
        <w:rPr>
          <w:i/>
          <w:lang w:val="en-NZ"/>
        </w:rPr>
        <w:t xml:space="preserve"> </w:t>
      </w:r>
      <w:r w:rsidRPr="0013553B">
        <w:rPr>
          <w:rFonts w:eastAsia="SimSun"/>
          <w:lang w:val="en-NZ"/>
        </w:rPr>
        <w:t>https://doi.org/10.1145/3475722.3482793</w:t>
      </w:r>
      <w:r w:rsidRPr="0013553B">
        <w:rPr>
          <w:lang w:val="en-NZ"/>
        </w:rPr>
        <w:t>.</w:t>
      </w:r>
    </w:p>
    <w:p w14:paraId="34CD3E5C" w14:textId="77777777" w:rsidR="0005529A" w:rsidRPr="0013553B" w:rsidRDefault="0005529A" w:rsidP="0005529A">
      <w:pPr>
        <w:pStyle w:val="MDPI71References"/>
        <w:numPr>
          <w:ilvl w:val="0"/>
          <w:numId w:val="29"/>
        </w:numPr>
        <w:spacing w:line="280" w:lineRule="exact"/>
      </w:pPr>
      <w:r w:rsidRPr="0013553B">
        <w:rPr>
          <w:lang w:val="en-NZ"/>
        </w:rPr>
        <w:t>Vaswani,</w:t>
      </w:r>
      <w:r w:rsidRPr="00B2115E">
        <w:rPr>
          <w:i/>
          <w:lang w:val="en-NZ"/>
        </w:rPr>
        <w:t xml:space="preserve"> </w:t>
      </w:r>
      <w:r w:rsidRPr="0013553B">
        <w:rPr>
          <w:lang w:val="en-NZ"/>
        </w:rPr>
        <w:t>A.;</w:t>
      </w:r>
      <w:r w:rsidRPr="00B2115E">
        <w:rPr>
          <w:i/>
          <w:lang w:val="en-NZ"/>
        </w:rPr>
        <w:t xml:space="preserve"> </w:t>
      </w:r>
      <w:proofErr w:type="spellStart"/>
      <w:r w:rsidRPr="0013553B">
        <w:rPr>
          <w:lang w:val="en-NZ"/>
        </w:rPr>
        <w:t>Shazeer</w:t>
      </w:r>
      <w:proofErr w:type="spellEnd"/>
      <w:r w:rsidRPr="0013553B">
        <w:rPr>
          <w:lang w:val="en-NZ"/>
        </w:rPr>
        <w:t>,</w:t>
      </w:r>
      <w:r w:rsidRPr="00B2115E">
        <w:rPr>
          <w:i/>
          <w:lang w:val="en-NZ"/>
        </w:rPr>
        <w:t xml:space="preserve"> </w:t>
      </w:r>
      <w:r w:rsidRPr="0013553B">
        <w:rPr>
          <w:lang w:val="en-NZ"/>
        </w:rPr>
        <w:t>N.;</w:t>
      </w:r>
      <w:r w:rsidRPr="00B2115E">
        <w:rPr>
          <w:i/>
          <w:lang w:val="en-NZ"/>
        </w:rPr>
        <w:t xml:space="preserve"> </w:t>
      </w:r>
      <w:r w:rsidRPr="0013553B">
        <w:rPr>
          <w:lang w:val="en-NZ"/>
        </w:rPr>
        <w:t>Parmar,</w:t>
      </w:r>
      <w:r w:rsidRPr="00B2115E">
        <w:rPr>
          <w:i/>
          <w:lang w:val="en-NZ"/>
        </w:rPr>
        <w:t xml:space="preserve"> </w:t>
      </w:r>
      <w:r w:rsidRPr="0013553B">
        <w:rPr>
          <w:lang w:val="en-NZ"/>
        </w:rPr>
        <w:t>N.;</w:t>
      </w:r>
      <w:r w:rsidRPr="00B2115E">
        <w:rPr>
          <w:i/>
          <w:lang w:val="en-NZ"/>
        </w:rPr>
        <w:t xml:space="preserve"> </w:t>
      </w:r>
      <w:proofErr w:type="spellStart"/>
      <w:r w:rsidRPr="0013553B">
        <w:rPr>
          <w:lang w:val="en-NZ"/>
        </w:rPr>
        <w:t>Uszkoreit</w:t>
      </w:r>
      <w:proofErr w:type="spellEnd"/>
      <w:r w:rsidRPr="0013553B">
        <w:rPr>
          <w:lang w:val="en-NZ"/>
        </w:rPr>
        <w:t>,</w:t>
      </w:r>
      <w:r w:rsidRPr="00B2115E">
        <w:rPr>
          <w:i/>
          <w:lang w:val="en-NZ"/>
        </w:rPr>
        <w:t xml:space="preserve"> </w:t>
      </w:r>
      <w:r w:rsidRPr="0013553B">
        <w:rPr>
          <w:lang w:val="en-NZ"/>
        </w:rPr>
        <w:t>J.;</w:t>
      </w:r>
      <w:r w:rsidRPr="00B2115E">
        <w:rPr>
          <w:i/>
          <w:lang w:val="en-NZ"/>
        </w:rPr>
        <w:t xml:space="preserve"> </w:t>
      </w:r>
      <w:r w:rsidRPr="0013553B">
        <w:rPr>
          <w:lang w:val="en-NZ"/>
        </w:rPr>
        <w:t>Jones,</w:t>
      </w:r>
      <w:r w:rsidRPr="00B2115E">
        <w:rPr>
          <w:i/>
          <w:lang w:val="en-NZ"/>
        </w:rPr>
        <w:t xml:space="preserve"> </w:t>
      </w:r>
      <w:r w:rsidRPr="0013553B">
        <w:rPr>
          <w:lang w:val="en-NZ"/>
        </w:rPr>
        <w:t>L.;</w:t>
      </w:r>
      <w:r w:rsidRPr="00B2115E">
        <w:rPr>
          <w:i/>
          <w:lang w:val="en-NZ"/>
        </w:rPr>
        <w:t xml:space="preserve"> </w:t>
      </w:r>
      <w:r w:rsidRPr="0013553B">
        <w:rPr>
          <w:lang w:val="en-NZ"/>
        </w:rPr>
        <w:t>Gomez,</w:t>
      </w:r>
      <w:r w:rsidRPr="00B2115E">
        <w:rPr>
          <w:i/>
          <w:lang w:val="en-NZ"/>
        </w:rPr>
        <w:t xml:space="preserve"> </w:t>
      </w:r>
      <w:r w:rsidRPr="0013553B">
        <w:rPr>
          <w:lang w:val="en-NZ"/>
        </w:rPr>
        <w:t>A.N.;</w:t>
      </w:r>
      <w:r w:rsidRPr="00B2115E">
        <w:rPr>
          <w:i/>
          <w:lang w:val="en-NZ"/>
        </w:rPr>
        <w:t xml:space="preserve"> </w:t>
      </w:r>
      <w:proofErr w:type="spellStart"/>
      <w:r w:rsidRPr="0013553B">
        <w:rPr>
          <w:lang w:val="en-NZ"/>
        </w:rPr>
        <w:t>ukasz</w:t>
      </w:r>
      <w:proofErr w:type="spellEnd"/>
      <w:r>
        <w:rPr>
          <w:lang w:val="en-NZ"/>
        </w:rPr>
        <w:t xml:space="preserve"> </w:t>
      </w:r>
      <w:r w:rsidRPr="0013553B">
        <w:rPr>
          <w:lang w:val="en-NZ"/>
        </w:rPr>
        <w:t>Kaiser,</w:t>
      </w:r>
      <w:r w:rsidRPr="00B2115E">
        <w:rPr>
          <w:i/>
          <w:lang w:val="en-NZ"/>
        </w:rPr>
        <w:t xml:space="preserve"> </w:t>
      </w:r>
      <w:r w:rsidRPr="0013553B">
        <w:rPr>
          <w:lang w:val="en-NZ"/>
        </w:rPr>
        <w:t>Ł.;</w:t>
      </w:r>
      <w:r w:rsidRPr="00B2115E">
        <w:rPr>
          <w:i/>
          <w:lang w:val="en-NZ"/>
        </w:rPr>
        <w:t xml:space="preserve"> </w:t>
      </w:r>
      <w:proofErr w:type="spellStart"/>
      <w:r w:rsidRPr="0013553B">
        <w:rPr>
          <w:lang w:val="en-NZ"/>
        </w:rPr>
        <w:t>Polosukhin</w:t>
      </w:r>
      <w:proofErr w:type="spellEnd"/>
      <w:r w:rsidRPr="0013553B">
        <w:rPr>
          <w:lang w:val="en-NZ"/>
        </w:rPr>
        <w:t>,</w:t>
      </w:r>
      <w:r w:rsidRPr="00B2115E">
        <w:rPr>
          <w:i/>
          <w:lang w:val="en-NZ"/>
        </w:rPr>
        <w:t xml:space="preserve"> </w:t>
      </w:r>
      <w:r w:rsidRPr="0013553B">
        <w:rPr>
          <w:lang w:val="en-NZ"/>
        </w:rPr>
        <w:t>I.</w:t>
      </w:r>
      <w:r w:rsidRPr="00B2115E">
        <w:rPr>
          <w:i/>
          <w:lang w:val="en-NZ"/>
        </w:rPr>
        <w:t xml:space="preserve"> </w:t>
      </w:r>
      <w:r w:rsidRPr="0013553B">
        <w:rPr>
          <w:lang w:val="en-NZ"/>
        </w:rPr>
        <w:t>Attention</w:t>
      </w:r>
      <w:r w:rsidRPr="00B2115E">
        <w:rPr>
          <w:i/>
          <w:lang w:val="en-NZ"/>
        </w:rPr>
        <w:t xml:space="preserve"> </w:t>
      </w:r>
      <w:r w:rsidRPr="0013553B">
        <w:rPr>
          <w:lang w:val="en-NZ"/>
        </w:rPr>
        <w:t>Is</w:t>
      </w:r>
      <w:r w:rsidRPr="00B2115E">
        <w:rPr>
          <w:i/>
          <w:lang w:val="en-NZ"/>
        </w:rPr>
        <w:t xml:space="preserve"> </w:t>
      </w:r>
      <w:r w:rsidRPr="0013553B">
        <w:rPr>
          <w:lang w:val="en-NZ"/>
        </w:rPr>
        <w:t>All</w:t>
      </w:r>
      <w:r w:rsidRPr="00B2115E">
        <w:rPr>
          <w:i/>
          <w:lang w:val="en-NZ"/>
        </w:rPr>
        <w:t xml:space="preserve"> </w:t>
      </w:r>
      <w:r w:rsidRPr="0013553B">
        <w:rPr>
          <w:lang w:val="en-NZ"/>
        </w:rPr>
        <w:t>You</w:t>
      </w:r>
      <w:r w:rsidRPr="00B2115E">
        <w:rPr>
          <w:i/>
          <w:lang w:val="en-NZ"/>
        </w:rPr>
        <w:t xml:space="preserve"> </w:t>
      </w:r>
      <w:r w:rsidRPr="0013553B">
        <w:rPr>
          <w:lang w:val="en-NZ"/>
        </w:rPr>
        <w:t>Need.</w:t>
      </w:r>
      <w:r w:rsidRPr="00B2115E">
        <w:rPr>
          <w:i/>
          <w:lang w:val="en-NZ"/>
        </w:rPr>
        <w:t xml:space="preserve"> </w:t>
      </w:r>
      <w:r w:rsidRPr="0013553B">
        <w:rPr>
          <w:lang w:val="en-NZ"/>
        </w:rPr>
        <w:t>In</w:t>
      </w:r>
      <w:r w:rsidRPr="00B2115E">
        <w:rPr>
          <w:i/>
          <w:lang w:val="en-NZ"/>
        </w:rPr>
        <w:t xml:space="preserve"> </w:t>
      </w:r>
      <w:r w:rsidRPr="0013553B">
        <w:rPr>
          <w:i/>
          <w:iCs/>
          <w:lang w:val="en-NZ"/>
        </w:rPr>
        <w:t>Advances</w:t>
      </w:r>
      <w:r w:rsidRPr="00B2115E">
        <w:rPr>
          <w:i/>
          <w:iCs/>
          <w:lang w:val="en-NZ"/>
        </w:rPr>
        <w:t xml:space="preserve"> </w:t>
      </w:r>
      <w:r w:rsidRPr="0013553B">
        <w:rPr>
          <w:i/>
          <w:iCs/>
          <w:lang w:val="en-NZ"/>
        </w:rPr>
        <w:t>in</w:t>
      </w:r>
      <w:r w:rsidRPr="00B2115E">
        <w:rPr>
          <w:i/>
          <w:iCs/>
          <w:lang w:val="en-NZ"/>
        </w:rPr>
        <w:t xml:space="preserve"> </w:t>
      </w:r>
      <w:r w:rsidRPr="0013553B">
        <w:rPr>
          <w:i/>
          <w:iCs/>
          <w:lang w:val="en-NZ"/>
        </w:rPr>
        <w:t>Neural</w:t>
      </w:r>
      <w:r w:rsidRPr="00B2115E">
        <w:rPr>
          <w:i/>
          <w:iCs/>
          <w:lang w:val="en-NZ"/>
        </w:rPr>
        <w:t xml:space="preserve"> </w:t>
      </w:r>
      <w:r w:rsidRPr="0013553B">
        <w:rPr>
          <w:i/>
          <w:iCs/>
          <w:lang w:val="en-NZ"/>
        </w:rPr>
        <w:t>Information</w:t>
      </w:r>
      <w:r w:rsidRPr="00B2115E">
        <w:rPr>
          <w:i/>
          <w:iCs/>
          <w:lang w:val="en-NZ"/>
        </w:rPr>
        <w:t xml:space="preserve"> </w:t>
      </w:r>
      <w:r w:rsidRPr="0013553B">
        <w:rPr>
          <w:i/>
          <w:iCs/>
          <w:lang w:val="en-NZ"/>
        </w:rPr>
        <w:t>Processing</w:t>
      </w:r>
      <w:r w:rsidRPr="00B2115E">
        <w:rPr>
          <w:i/>
          <w:iCs/>
          <w:lang w:val="en-NZ"/>
        </w:rPr>
        <w:t xml:space="preserve"> </w:t>
      </w:r>
      <w:r w:rsidRPr="0013553B">
        <w:rPr>
          <w:i/>
          <w:iCs/>
          <w:lang w:val="en-NZ"/>
        </w:rPr>
        <w:t>Systems</w:t>
      </w:r>
      <w:r w:rsidRPr="0013553B">
        <w:rPr>
          <w:lang w:val="en-NZ"/>
        </w:rPr>
        <w:t>;</w:t>
      </w:r>
      <w:r w:rsidRPr="00B2115E">
        <w:rPr>
          <w:i/>
          <w:lang w:val="en-NZ"/>
        </w:rPr>
        <w:t xml:space="preserve"> </w:t>
      </w:r>
      <w:r w:rsidRPr="0013553B">
        <w:rPr>
          <w:lang w:val="en-NZ"/>
        </w:rPr>
        <w:t>Curran</w:t>
      </w:r>
      <w:r w:rsidRPr="00B2115E">
        <w:rPr>
          <w:i/>
          <w:lang w:val="en-NZ"/>
        </w:rPr>
        <w:t xml:space="preserve"> </w:t>
      </w:r>
      <w:r w:rsidRPr="0013553B">
        <w:rPr>
          <w:lang w:val="en-NZ"/>
        </w:rPr>
        <w:t>Associates,</w:t>
      </w:r>
      <w:r w:rsidRPr="00B2115E">
        <w:rPr>
          <w:i/>
          <w:lang w:val="en-NZ"/>
        </w:rPr>
        <w:t xml:space="preserve"> </w:t>
      </w:r>
      <w:r w:rsidRPr="0013553B">
        <w:rPr>
          <w:lang w:val="en-NZ"/>
        </w:rPr>
        <w:t>Inc.</w:t>
      </w:r>
      <w:r>
        <w:rPr>
          <w:lang w:val="en-NZ"/>
        </w:rPr>
        <w:t xml:space="preserve">: </w:t>
      </w:r>
      <w:r w:rsidRPr="00537E42">
        <w:rPr>
          <w:highlight w:val="yellow"/>
          <w:lang w:val="en-NZ"/>
        </w:rPr>
        <w:t>Nice, France,</w:t>
      </w:r>
      <w:r w:rsidRPr="00B2115E">
        <w:rPr>
          <w:i/>
          <w:lang w:val="en-NZ"/>
        </w:rPr>
        <w:t xml:space="preserve"> </w:t>
      </w:r>
      <w:r w:rsidRPr="0013553B">
        <w:rPr>
          <w:lang w:val="en-NZ"/>
        </w:rPr>
        <w:t>2017;</w:t>
      </w:r>
      <w:r w:rsidRPr="00B2115E">
        <w:rPr>
          <w:i/>
          <w:lang w:val="en-NZ"/>
        </w:rPr>
        <w:t xml:space="preserve"> </w:t>
      </w:r>
      <w:r w:rsidRPr="00E6257E">
        <w:rPr>
          <w:lang w:val="en-NZ"/>
        </w:rPr>
        <w:t>Volume</w:t>
      </w:r>
      <w:r w:rsidRPr="00B2115E">
        <w:rPr>
          <w:i/>
          <w:lang w:val="en-NZ"/>
        </w:rPr>
        <w:t xml:space="preserve"> </w:t>
      </w:r>
      <w:r w:rsidRPr="0013553B">
        <w:rPr>
          <w:lang w:val="en-NZ"/>
        </w:rPr>
        <w:t>30.</w:t>
      </w:r>
    </w:p>
    <w:p w14:paraId="40DE1DCC" w14:textId="77777777" w:rsidR="0005529A" w:rsidRPr="0013553B" w:rsidRDefault="0005529A" w:rsidP="0005529A">
      <w:pPr>
        <w:pStyle w:val="MDPI71References"/>
        <w:numPr>
          <w:ilvl w:val="0"/>
          <w:numId w:val="29"/>
        </w:numPr>
        <w:spacing w:line="280" w:lineRule="exact"/>
      </w:pPr>
      <w:r w:rsidRPr="0013553B">
        <w:rPr>
          <w:lang w:val="en-NZ"/>
        </w:rPr>
        <w:t>Hu,</w:t>
      </w:r>
      <w:r w:rsidRPr="00B2115E">
        <w:rPr>
          <w:i/>
          <w:lang w:val="en-NZ"/>
        </w:rPr>
        <w:t xml:space="preserve"> </w:t>
      </w:r>
      <w:r w:rsidRPr="0013553B">
        <w:rPr>
          <w:lang w:val="en-NZ"/>
        </w:rPr>
        <w:t>S.;</w:t>
      </w:r>
      <w:r w:rsidRPr="00B2115E">
        <w:rPr>
          <w:i/>
          <w:lang w:val="en-NZ"/>
        </w:rPr>
        <w:t xml:space="preserve"> </w:t>
      </w:r>
      <w:r w:rsidRPr="0013553B">
        <w:rPr>
          <w:lang w:val="en-NZ"/>
        </w:rPr>
        <w:t>Shen,</w:t>
      </w:r>
      <w:r w:rsidRPr="00B2115E">
        <w:rPr>
          <w:i/>
          <w:lang w:val="en-NZ"/>
        </w:rPr>
        <w:t xml:space="preserve"> </w:t>
      </w:r>
      <w:r w:rsidRPr="0013553B">
        <w:rPr>
          <w:lang w:val="en-NZ"/>
        </w:rPr>
        <w:t>L.;</w:t>
      </w:r>
      <w:r w:rsidRPr="00B2115E">
        <w:rPr>
          <w:i/>
          <w:lang w:val="en-NZ"/>
        </w:rPr>
        <w:t xml:space="preserve"> </w:t>
      </w:r>
      <w:r w:rsidRPr="0013553B">
        <w:rPr>
          <w:lang w:val="en-NZ"/>
        </w:rPr>
        <w:t>Zhang,</w:t>
      </w:r>
      <w:r w:rsidRPr="00B2115E">
        <w:rPr>
          <w:i/>
          <w:lang w:val="en-NZ"/>
        </w:rPr>
        <w:t xml:space="preserve"> </w:t>
      </w:r>
      <w:r w:rsidRPr="0013553B">
        <w:rPr>
          <w:lang w:val="en-NZ"/>
        </w:rPr>
        <w:t>Y.;</w:t>
      </w:r>
      <w:r w:rsidRPr="00B2115E">
        <w:rPr>
          <w:i/>
          <w:lang w:val="en-NZ"/>
        </w:rPr>
        <w:t xml:space="preserve"> </w:t>
      </w:r>
      <w:r w:rsidRPr="0013553B">
        <w:rPr>
          <w:lang w:val="en-NZ"/>
        </w:rPr>
        <w:t>Chen,</w:t>
      </w:r>
      <w:r w:rsidRPr="00B2115E">
        <w:rPr>
          <w:i/>
          <w:lang w:val="en-NZ"/>
        </w:rPr>
        <w:t xml:space="preserve"> </w:t>
      </w:r>
      <w:r w:rsidRPr="0013553B">
        <w:rPr>
          <w:lang w:val="en-NZ"/>
        </w:rPr>
        <w:t>Y.;</w:t>
      </w:r>
      <w:r w:rsidRPr="00B2115E">
        <w:rPr>
          <w:i/>
          <w:lang w:val="en-NZ"/>
        </w:rPr>
        <w:t xml:space="preserve"> </w:t>
      </w:r>
      <w:r w:rsidRPr="0013553B">
        <w:rPr>
          <w:lang w:val="en-NZ"/>
        </w:rPr>
        <w:t>Tao,</w:t>
      </w:r>
      <w:r w:rsidRPr="00B2115E">
        <w:rPr>
          <w:i/>
          <w:lang w:val="en-NZ"/>
        </w:rPr>
        <w:t xml:space="preserve"> </w:t>
      </w:r>
      <w:r w:rsidRPr="0013553B">
        <w:rPr>
          <w:lang w:val="en-NZ"/>
        </w:rPr>
        <w:t>D.</w:t>
      </w:r>
      <w:r w:rsidRPr="00B2115E">
        <w:rPr>
          <w:i/>
          <w:lang w:val="en-NZ"/>
        </w:rPr>
        <w:t xml:space="preserve"> </w:t>
      </w:r>
      <w:r w:rsidRPr="0013553B">
        <w:rPr>
          <w:lang w:val="en-NZ"/>
        </w:rPr>
        <w:t>On</w:t>
      </w:r>
      <w:r w:rsidRPr="00B2115E">
        <w:rPr>
          <w:i/>
          <w:lang w:val="en-NZ"/>
        </w:rPr>
        <w:t xml:space="preserve"> </w:t>
      </w:r>
      <w:r w:rsidRPr="0013553B">
        <w:rPr>
          <w:lang w:val="en-NZ"/>
        </w:rPr>
        <w:t>Transforming</w:t>
      </w:r>
      <w:r w:rsidRPr="00B2115E">
        <w:rPr>
          <w:i/>
          <w:lang w:val="en-NZ"/>
        </w:rPr>
        <w:t xml:space="preserve"> </w:t>
      </w:r>
      <w:r w:rsidRPr="0013553B">
        <w:rPr>
          <w:lang w:val="en-NZ"/>
        </w:rPr>
        <w:t>Reinforcement</w:t>
      </w:r>
      <w:r w:rsidRPr="00B2115E">
        <w:rPr>
          <w:i/>
          <w:lang w:val="en-NZ"/>
        </w:rPr>
        <w:t xml:space="preserve"> </w:t>
      </w:r>
      <w:r w:rsidRPr="0013553B">
        <w:rPr>
          <w:lang w:val="en-NZ"/>
        </w:rPr>
        <w:t>Learning</w:t>
      </w:r>
      <w:r w:rsidRPr="00B2115E">
        <w:rPr>
          <w:i/>
          <w:lang w:val="en-NZ"/>
        </w:rPr>
        <w:t xml:space="preserve"> </w:t>
      </w:r>
      <w:r w:rsidRPr="0013553B">
        <w:rPr>
          <w:lang w:val="en-NZ"/>
        </w:rPr>
        <w:t>With</w:t>
      </w:r>
      <w:r w:rsidRPr="00B2115E">
        <w:rPr>
          <w:i/>
          <w:lang w:val="en-NZ"/>
        </w:rPr>
        <w:t xml:space="preserve"> </w:t>
      </w:r>
      <w:r w:rsidRPr="0013553B">
        <w:rPr>
          <w:lang w:val="en-NZ"/>
        </w:rPr>
        <w:t>Transformers:</w:t>
      </w:r>
      <w:r w:rsidRPr="00B2115E">
        <w:rPr>
          <w:i/>
          <w:lang w:val="en-NZ"/>
        </w:rPr>
        <w:t xml:space="preserve"> </w:t>
      </w:r>
      <w:r w:rsidRPr="0013553B">
        <w:rPr>
          <w:lang w:val="en-NZ"/>
        </w:rPr>
        <w:t>The</w:t>
      </w:r>
      <w:r w:rsidRPr="00B2115E">
        <w:rPr>
          <w:i/>
          <w:lang w:val="en-NZ"/>
        </w:rPr>
        <w:t xml:space="preserve"> </w:t>
      </w:r>
      <w:r w:rsidRPr="0013553B">
        <w:rPr>
          <w:lang w:val="en-NZ"/>
        </w:rPr>
        <w:t>Development</w:t>
      </w:r>
      <w:r w:rsidRPr="00B2115E">
        <w:rPr>
          <w:i/>
          <w:lang w:val="en-NZ"/>
        </w:rPr>
        <w:t xml:space="preserve"> </w:t>
      </w:r>
      <w:r w:rsidRPr="0013553B">
        <w:rPr>
          <w:lang w:val="en-NZ"/>
        </w:rPr>
        <w:t>Trajectory.</w:t>
      </w:r>
      <w:r w:rsidRPr="00B2115E">
        <w:rPr>
          <w:i/>
          <w:lang w:val="en-NZ"/>
        </w:rPr>
        <w:t xml:space="preserve"> </w:t>
      </w:r>
      <w:r w:rsidRPr="0013553B">
        <w:rPr>
          <w:i/>
          <w:iCs/>
          <w:lang w:val="en-NZ"/>
        </w:rPr>
        <w:t>IEEE</w:t>
      </w:r>
      <w:r w:rsidRPr="00B2115E">
        <w:rPr>
          <w:i/>
          <w:iCs/>
          <w:lang w:val="en-NZ"/>
        </w:rPr>
        <w:t xml:space="preserve"> </w:t>
      </w:r>
      <w:r>
        <w:rPr>
          <w:i/>
          <w:iCs/>
          <w:lang w:val="en-NZ"/>
        </w:rPr>
        <w:t>Trans.</w:t>
      </w:r>
      <w:r w:rsidRPr="00B2115E">
        <w:rPr>
          <w:i/>
          <w:iCs/>
          <w:lang w:val="en-NZ"/>
        </w:rPr>
        <w:t xml:space="preserve"> </w:t>
      </w:r>
      <w:r w:rsidRPr="0013553B">
        <w:rPr>
          <w:i/>
          <w:iCs/>
          <w:lang w:val="en-NZ"/>
        </w:rPr>
        <w:t>Pattern</w:t>
      </w:r>
      <w:r w:rsidRPr="00B2115E">
        <w:rPr>
          <w:i/>
          <w:iCs/>
          <w:lang w:val="en-NZ"/>
        </w:rPr>
        <w:t xml:space="preserve"> </w:t>
      </w:r>
      <w:r>
        <w:rPr>
          <w:i/>
          <w:iCs/>
          <w:lang w:val="en-NZ"/>
        </w:rPr>
        <w:t>Anal.</w:t>
      </w:r>
      <w:r w:rsidRPr="00B2115E">
        <w:rPr>
          <w:i/>
          <w:iCs/>
          <w:lang w:val="en-NZ"/>
        </w:rPr>
        <w:t xml:space="preserve"> </w:t>
      </w:r>
      <w:r>
        <w:rPr>
          <w:i/>
          <w:iCs/>
          <w:lang w:val="en-NZ"/>
        </w:rPr>
        <w:t>Mach.</w:t>
      </w:r>
      <w:r w:rsidRPr="00B2115E">
        <w:rPr>
          <w:i/>
          <w:iCs/>
          <w:lang w:val="en-NZ"/>
        </w:rPr>
        <w:t xml:space="preserve"> </w:t>
      </w:r>
      <w:proofErr w:type="spellStart"/>
      <w:r>
        <w:rPr>
          <w:i/>
          <w:iCs/>
          <w:lang w:val="en-NZ"/>
        </w:rPr>
        <w:t>Intell</w:t>
      </w:r>
      <w:proofErr w:type="spellEnd"/>
      <w:r>
        <w:rPr>
          <w:i/>
          <w:iCs/>
          <w:lang w:val="en-NZ"/>
        </w:rPr>
        <w:t>.</w:t>
      </w:r>
      <w:r w:rsidRPr="00B2115E">
        <w:rPr>
          <w:i/>
          <w:iCs/>
          <w:lang w:val="en-NZ"/>
        </w:rPr>
        <w:t xml:space="preserve"> </w:t>
      </w:r>
      <w:r w:rsidRPr="00B2115E">
        <w:rPr>
          <w:b/>
          <w:bCs/>
          <w:lang w:val="en-NZ"/>
        </w:rPr>
        <w:t>2024</w:t>
      </w:r>
      <w:r>
        <w:rPr>
          <w:bCs/>
          <w:lang w:val="en-NZ"/>
        </w:rPr>
        <w:t>,</w:t>
      </w:r>
      <w:r w:rsidRPr="00B2115E">
        <w:rPr>
          <w:bCs/>
          <w:i/>
          <w:lang w:val="en-NZ"/>
        </w:rPr>
        <w:t xml:space="preserve"> </w:t>
      </w:r>
      <w:r>
        <w:rPr>
          <w:bCs/>
          <w:i/>
          <w:lang w:val="en-NZ"/>
        </w:rPr>
        <w:t>46</w:t>
      </w:r>
      <w:r>
        <w:rPr>
          <w:bCs/>
          <w:lang w:val="en-NZ"/>
        </w:rPr>
        <w:t>,</w:t>
      </w:r>
      <w:r w:rsidRPr="00B2115E">
        <w:rPr>
          <w:bCs/>
          <w:i/>
          <w:lang w:val="en-NZ"/>
        </w:rPr>
        <w:t xml:space="preserve"> </w:t>
      </w:r>
      <w:r>
        <w:rPr>
          <w:bCs/>
          <w:lang w:val="en-NZ"/>
        </w:rPr>
        <w:t>8580–8599</w:t>
      </w:r>
      <w:r w:rsidRPr="0013553B">
        <w:rPr>
          <w:lang w:val="en-NZ"/>
        </w:rPr>
        <w:t>.</w:t>
      </w:r>
      <w:r w:rsidRPr="00B2115E">
        <w:rPr>
          <w:i/>
          <w:lang w:val="en-NZ"/>
        </w:rPr>
        <w:t xml:space="preserve"> </w:t>
      </w:r>
      <w:r w:rsidRPr="0013553B">
        <w:rPr>
          <w:rFonts w:eastAsia="SimSun"/>
          <w:lang w:val="en-NZ"/>
        </w:rPr>
        <w:t>https://doi.org/10.1109/TPAMI.2024.3408271</w:t>
      </w:r>
      <w:r w:rsidRPr="0013553B">
        <w:rPr>
          <w:lang w:val="en-NZ"/>
        </w:rPr>
        <w:t>.</w:t>
      </w:r>
    </w:p>
    <w:p w14:paraId="2429F4CD" w14:textId="77777777" w:rsidR="0005529A" w:rsidRDefault="0005529A" w:rsidP="0005529A">
      <w:pPr>
        <w:pStyle w:val="MDPI71References"/>
        <w:numPr>
          <w:ilvl w:val="0"/>
          <w:numId w:val="29"/>
        </w:numPr>
        <w:spacing w:line="280" w:lineRule="exact"/>
      </w:pPr>
      <w:r w:rsidRPr="0013553B">
        <w:rPr>
          <w:lang w:val="en-NZ"/>
        </w:rPr>
        <w:t>Chen,</w:t>
      </w:r>
      <w:r w:rsidRPr="00B2115E">
        <w:rPr>
          <w:i/>
          <w:lang w:val="en-NZ"/>
        </w:rPr>
        <w:t xml:space="preserve"> </w:t>
      </w:r>
      <w:r w:rsidRPr="0013553B">
        <w:rPr>
          <w:lang w:val="en-NZ"/>
        </w:rPr>
        <w:t>W.;</w:t>
      </w:r>
      <w:r w:rsidRPr="00B2115E">
        <w:rPr>
          <w:i/>
          <w:lang w:val="en-NZ"/>
        </w:rPr>
        <w:t xml:space="preserve"> </w:t>
      </w:r>
      <w:r w:rsidRPr="0013553B">
        <w:rPr>
          <w:lang w:val="en-NZ"/>
        </w:rPr>
        <w:t>Wang,</w:t>
      </w:r>
      <w:r w:rsidRPr="00B2115E">
        <w:rPr>
          <w:i/>
          <w:lang w:val="en-NZ"/>
        </w:rPr>
        <w:t xml:space="preserve"> </w:t>
      </w:r>
      <w:r w:rsidRPr="0013553B">
        <w:rPr>
          <w:lang w:val="en-NZ"/>
        </w:rPr>
        <w:t>F.;</w:t>
      </w:r>
      <w:r w:rsidRPr="00B2115E">
        <w:rPr>
          <w:i/>
          <w:lang w:val="en-NZ"/>
        </w:rPr>
        <w:t xml:space="preserve"> </w:t>
      </w:r>
      <w:r w:rsidRPr="0013553B">
        <w:rPr>
          <w:lang w:val="en-NZ"/>
        </w:rPr>
        <w:t>Sun,</w:t>
      </w:r>
      <w:r w:rsidRPr="00B2115E">
        <w:rPr>
          <w:i/>
          <w:lang w:val="en-NZ"/>
        </w:rPr>
        <w:t xml:space="preserve"> </w:t>
      </w:r>
      <w:r w:rsidRPr="0013553B">
        <w:rPr>
          <w:lang w:val="en-NZ"/>
        </w:rPr>
        <w:t>H.</w:t>
      </w:r>
      <w:r w:rsidRPr="00B2115E">
        <w:rPr>
          <w:i/>
          <w:lang w:val="en-NZ"/>
        </w:rPr>
        <w:t xml:space="preserve"> </w:t>
      </w:r>
      <w:r w:rsidRPr="0013553B">
        <w:rPr>
          <w:lang w:val="en-NZ"/>
        </w:rPr>
        <w:t>S2TNet:</w:t>
      </w:r>
      <w:r w:rsidRPr="00B2115E">
        <w:rPr>
          <w:i/>
          <w:lang w:val="en-NZ"/>
        </w:rPr>
        <w:t xml:space="preserve"> </w:t>
      </w:r>
      <w:proofErr w:type="spellStart"/>
      <w:r w:rsidRPr="0013553B">
        <w:rPr>
          <w:lang w:val="en-NZ"/>
        </w:rPr>
        <w:t>Spatio</w:t>
      </w:r>
      <w:proofErr w:type="spellEnd"/>
      <w:r w:rsidRPr="0013553B">
        <w:rPr>
          <w:lang w:val="en-NZ"/>
        </w:rPr>
        <w:t>-Temporal</w:t>
      </w:r>
      <w:r w:rsidRPr="00B2115E">
        <w:rPr>
          <w:i/>
          <w:lang w:val="en-NZ"/>
        </w:rPr>
        <w:t xml:space="preserve"> </w:t>
      </w:r>
      <w:r w:rsidRPr="0013553B">
        <w:rPr>
          <w:lang w:val="en-NZ"/>
        </w:rPr>
        <w:t>Transformer</w:t>
      </w:r>
      <w:r w:rsidRPr="00B2115E">
        <w:rPr>
          <w:i/>
          <w:lang w:val="en-NZ"/>
        </w:rPr>
        <w:t xml:space="preserve"> </w:t>
      </w:r>
      <w:r w:rsidRPr="0013553B">
        <w:rPr>
          <w:lang w:val="en-NZ"/>
        </w:rPr>
        <w:t>Networks</w:t>
      </w:r>
      <w:r w:rsidRPr="00B2115E">
        <w:rPr>
          <w:i/>
          <w:lang w:val="en-NZ"/>
        </w:rPr>
        <w:t xml:space="preserve"> </w:t>
      </w:r>
      <w:r w:rsidRPr="0013553B">
        <w:rPr>
          <w:lang w:val="en-NZ"/>
        </w:rPr>
        <w:t>for</w:t>
      </w:r>
      <w:r w:rsidRPr="00B2115E">
        <w:rPr>
          <w:i/>
          <w:lang w:val="en-NZ"/>
        </w:rPr>
        <w:t xml:space="preserve"> </w:t>
      </w:r>
      <w:r w:rsidRPr="0013553B">
        <w:rPr>
          <w:lang w:val="en-NZ"/>
        </w:rPr>
        <w:t>Trajectory</w:t>
      </w:r>
      <w:r w:rsidRPr="00B2115E">
        <w:rPr>
          <w:i/>
          <w:lang w:val="en-NZ"/>
        </w:rPr>
        <w:t xml:space="preserve"> </w:t>
      </w:r>
      <w:r w:rsidRPr="0013553B">
        <w:rPr>
          <w:lang w:val="en-NZ"/>
        </w:rPr>
        <w:t>Prediction</w:t>
      </w:r>
      <w:r w:rsidRPr="00B2115E">
        <w:rPr>
          <w:i/>
          <w:lang w:val="en-NZ"/>
        </w:rPr>
        <w:t xml:space="preserve"> </w:t>
      </w:r>
      <w:r w:rsidRPr="0013553B">
        <w:rPr>
          <w:lang w:val="en-NZ"/>
        </w:rPr>
        <w:t>in</w:t>
      </w:r>
      <w:r w:rsidRPr="00B2115E">
        <w:rPr>
          <w:i/>
          <w:lang w:val="en-NZ"/>
        </w:rPr>
        <w:t xml:space="preserve"> </w:t>
      </w:r>
      <w:r w:rsidRPr="0013553B">
        <w:rPr>
          <w:lang w:val="en-NZ"/>
        </w:rPr>
        <w:t>Autonomous</w:t>
      </w:r>
      <w:r w:rsidRPr="00B2115E">
        <w:rPr>
          <w:i/>
          <w:lang w:val="en-NZ"/>
        </w:rPr>
        <w:t xml:space="preserve"> </w:t>
      </w:r>
      <w:r w:rsidRPr="0013553B">
        <w:rPr>
          <w:lang w:val="en-NZ"/>
        </w:rPr>
        <w:t>Driving.</w:t>
      </w:r>
      <w:r w:rsidRPr="00B2115E">
        <w:rPr>
          <w:i/>
          <w:lang w:val="en-NZ"/>
        </w:rPr>
        <w:t xml:space="preserve"> </w:t>
      </w:r>
      <w:r w:rsidRPr="0013553B">
        <w:rPr>
          <w:lang w:val="en-NZ"/>
        </w:rPr>
        <w:t>In</w:t>
      </w:r>
      <w:r w:rsidRPr="00B2115E">
        <w:rPr>
          <w:i/>
          <w:lang w:val="en-NZ"/>
        </w:rPr>
        <w:t xml:space="preserve"> </w:t>
      </w:r>
      <w:r w:rsidRPr="00632374">
        <w:rPr>
          <w:lang w:val="en-NZ"/>
        </w:rPr>
        <w:t>Proceedings of The 13th Asian Conference on Machine Learning</w:t>
      </w:r>
      <w:r>
        <w:rPr>
          <w:lang w:val="en-NZ"/>
        </w:rPr>
        <w:t xml:space="preserve">, </w:t>
      </w:r>
      <w:r w:rsidRPr="000D60C6">
        <w:rPr>
          <w:highlight w:val="yellow"/>
        </w:rPr>
        <w:t>Virtually, 17–19</w:t>
      </w:r>
      <w:r w:rsidRPr="000D60C6">
        <w:rPr>
          <w:i/>
          <w:highlight w:val="yellow"/>
          <w:lang w:val="en-NZ"/>
        </w:rPr>
        <w:t xml:space="preserve"> </w:t>
      </w:r>
      <w:r w:rsidRPr="000D60C6">
        <w:rPr>
          <w:highlight w:val="yellow"/>
        </w:rPr>
        <w:t>November</w:t>
      </w:r>
      <w:r w:rsidRPr="00632374">
        <w:t xml:space="preserve"> </w:t>
      </w:r>
      <w:r w:rsidRPr="0013553B">
        <w:rPr>
          <w:lang w:val="en-NZ"/>
        </w:rPr>
        <w:t>2021;</w:t>
      </w:r>
      <w:r w:rsidRPr="00B2115E">
        <w:rPr>
          <w:i/>
          <w:lang w:val="en-NZ"/>
        </w:rPr>
        <w:t xml:space="preserve"> </w:t>
      </w:r>
      <w:r w:rsidRPr="0013553B">
        <w:rPr>
          <w:lang w:val="en-NZ"/>
        </w:rPr>
        <w:t>pp</w:t>
      </w:r>
      <w:r>
        <w:rPr>
          <w:lang w:val="en-NZ"/>
        </w:rPr>
        <w:t>.</w:t>
      </w:r>
      <w:r w:rsidRPr="00B2115E">
        <w:rPr>
          <w:i/>
          <w:lang w:val="en-NZ"/>
        </w:rPr>
        <w:t xml:space="preserve"> </w:t>
      </w:r>
      <w:r w:rsidRPr="0013553B">
        <w:rPr>
          <w:lang w:val="en-NZ"/>
        </w:rPr>
        <w:t>454–469.</w:t>
      </w:r>
    </w:p>
    <w:p w14:paraId="78A12034" w14:textId="77777777" w:rsidR="0005529A" w:rsidRDefault="0005529A" w:rsidP="0005529A">
      <w:pPr>
        <w:spacing w:line="240" w:lineRule="auto"/>
        <w:jc w:val="left"/>
        <w:rPr>
          <w:rFonts w:eastAsia="Times New Roman"/>
          <w:noProof w:val="0"/>
          <w:kern w:val="2"/>
          <w:sz w:val="18"/>
          <w:lang w:eastAsia="de-DE" w:bidi="en-US"/>
          <w14:ligatures w14:val="standardContextual"/>
        </w:rPr>
      </w:pPr>
      <w:r>
        <w:br w:type="page"/>
      </w:r>
    </w:p>
    <w:p w14:paraId="585D72E2" w14:textId="77777777" w:rsidR="0005529A" w:rsidRPr="0013553B" w:rsidRDefault="0005529A" w:rsidP="0005529A">
      <w:pPr>
        <w:pStyle w:val="MDPI71References"/>
        <w:numPr>
          <w:ilvl w:val="0"/>
          <w:numId w:val="29"/>
        </w:numPr>
        <w:spacing w:line="280" w:lineRule="exact"/>
      </w:pPr>
      <w:r w:rsidRPr="0013553B">
        <w:rPr>
          <w:lang w:val="en-NZ"/>
        </w:rPr>
        <w:lastRenderedPageBreak/>
        <w:t>Shi,</w:t>
      </w:r>
      <w:r w:rsidRPr="00B2115E">
        <w:rPr>
          <w:i/>
          <w:lang w:val="en-NZ"/>
        </w:rPr>
        <w:t xml:space="preserve"> </w:t>
      </w:r>
      <w:r w:rsidRPr="0013553B">
        <w:rPr>
          <w:lang w:val="en-NZ"/>
        </w:rPr>
        <w:t>L.;</w:t>
      </w:r>
      <w:r w:rsidRPr="00B2115E">
        <w:rPr>
          <w:i/>
          <w:lang w:val="en-NZ"/>
        </w:rPr>
        <w:t xml:space="preserve"> </w:t>
      </w:r>
      <w:r w:rsidRPr="0013553B">
        <w:rPr>
          <w:lang w:val="en-NZ"/>
        </w:rPr>
        <w:t>Wang,</w:t>
      </w:r>
      <w:r w:rsidRPr="00B2115E">
        <w:rPr>
          <w:i/>
          <w:lang w:val="en-NZ"/>
        </w:rPr>
        <w:t xml:space="preserve"> </w:t>
      </w:r>
      <w:r w:rsidRPr="0013553B">
        <w:rPr>
          <w:lang w:val="en-NZ"/>
        </w:rPr>
        <w:t>L.;</w:t>
      </w:r>
      <w:r w:rsidRPr="00B2115E">
        <w:rPr>
          <w:i/>
          <w:lang w:val="en-NZ"/>
        </w:rPr>
        <w:t xml:space="preserve"> </w:t>
      </w:r>
      <w:r w:rsidRPr="0013553B">
        <w:rPr>
          <w:lang w:val="en-NZ"/>
        </w:rPr>
        <w:t>Zhou,</w:t>
      </w:r>
      <w:r w:rsidRPr="00B2115E">
        <w:rPr>
          <w:i/>
          <w:lang w:val="en-NZ"/>
        </w:rPr>
        <w:t xml:space="preserve"> </w:t>
      </w:r>
      <w:r w:rsidRPr="0013553B">
        <w:rPr>
          <w:lang w:val="en-NZ"/>
        </w:rPr>
        <w:t>S.;</w:t>
      </w:r>
      <w:r w:rsidRPr="00B2115E">
        <w:rPr>
          <w:i/>
          <w:lang w:val="en-NZ"/>
        </w:rPr>
        <w:t xml:space="preserve"> </w:t>
      </w:r>
      <w:r w:rsidRPr="0013553B">
        <w:rPr>
          <w:lang w:val="en-NZ"/>
        </w:rPr>
        <w:t>Hua,</w:t>
      </w:r>
      <w:r w:rsidRPr="00B2115E">
        <w:rPr>
          <w:i/>
          <w:lang w:val="en-NZ"/>
        </w:rPr>
        <w:t xml:space="preserve"> </w:t>
      </w:r>
      <w:r w:rsidRPr="0013553B">
        <w:rPr>
          <w:lang w:val="en-NZ"/>
        </w:rPr>
        <w:t>G.</w:t>
      </w:r>
      <w:r w:rsidRPr="00B2115E">
        <w:rPr>
          <w:i/>
          <w:lang w:val="en-NZ"/>
        </w:rPr>
        <w:t xml:space="preserve"> </w:t>
      </w:r>
      <w:r w:rsidRPr="0013553B">
        <w:rPr>
          <w:lang w:val="en-NZ"/>
        </w:rPr>
        <w:t>Trajectory</w:t>
      </w:r>
      <w:r w:rsidRPr="00B2115E">
        <w:rPr>
          <w:i/>
          <w:lang w:val="en-NZ"/>
        </w:rPr>
        <w:t xml:space="preserve"> </w:t>
      </w:r>
      <w:r w:rsidRPr="0013553B">
        <w:rPr>
          <w:lang w:val="en-NZ"/>
        </w:rPr>
        <w:t>Unified</w:t>
      </w:r>
      <w:r w:rsidRPr="00B2115E">
        <w:rPr>
          <w:i/>
          <w:lang w:val="en-NZ"/>
        </w:rPr>
        <w:t xml:space="preserve"> </w:t>
      </w:r>
      <w:r w:rsidRPr="0013553B">
        <w:rPr>
          <w:lang w:val="en-NZ"/>
        </w:rPr>
        <w:t>Transformer</w:t>
      </w:r>
      <w:r w:rsidRPr="00B2115E">
        <w:rPr>
          <w:i/>
          <w:lang w:val="en-NZ"/>
        </w:rPr>
        <w:t xml:space="preserve"> </w:t>
      </w:r>
      <w:r w:rsidRPr="0013553B">
        <w:rPr>
          <w:lang w:val="en-NZ"/>
        </w:rPr>
        <w:t>for</w:t>
      </w:r>
      <w:r w:rsidRPr="00B2115E">
        <w:rPr>
          <w:i/>
          <w:lang w:val="en-NZ"/>
        </w:rPr>
        <w:t xml:space="preserve"> </w:t>
      </w:r>
      <w:r w:rsidRPr="0013553B">
        <w:rPr>
          <w:lang w:val="en-NZ"/>
        </w:rPr>
        <w:t>Pedestrian</w:t>
      </w:r>
      <w:r w:rsidRPr="00B2115E">
        <w:rPr>
          <w:i/>
          <w:lang w:val="en-NZ"/>
        </w:rPr>
        <w:t xml:space="preserve"> </w:t>
      </w:r>
      <w:r w:rsidRPr="0013553B">
        <w:rPr>
          <w:lang w:val="en-NZ"/>
        </w:rPr>
        <w:t>Trajectory</w:t>
      </w:r>
      <w:r w:rsidRPr="00B2115E">
        <w:rPr>
          <w:i/>
          <w:lang w:val="en-NZ"/>
        </w:rPr>
        <w:t xml:space="preserve"> </w:t>
      </w:r>
      <w:r w:rsidRPr="0013553B">
        <w:rPr>
          <w:lang w:val="en-NZ"/>
        </w:rPr>
        <w:t>Prediction</w:t>
      </w:r>
      <w:r>
        <w:rPr>
          <w:lang w:val="en-NZ"/>
        </w:rPr>
        <w:t>.</w:t>
      </w:r>
      <w:r w:rsidRPr="00B2115E">
        <w:rPr>
          <w:i/>
          <w:lang w:val="en-NZ"/>
        </w:rPr>
        <w:t xml:space="preserve"> </w:t>
      </w:r>
      <w:r w:rsidRPr="0013553B">
        <w:rPr>
          <w:lang w:val="en-NZ"/>
        </w:rPr>
        <w:t>In</w:t>
      </w:r>
      <w:r w:rsidRPr="00B2115E">
        <w:rPr>
          <w:i/>
          <w:lang w:val="en-NZ"/>
        </w:rPr>
        <w:t xml:space="preserve"> </w:t>
      </w:r>
      <w:r w:rsidRPr="00A3184F">
        <w:rPr>
          <w:lang w:val="en-NZ"/>
        </w:rPr>
        <w:t>Proceedings of the IEEE/CVF International Conference on Computer Vision (ICCV)</w:t>
      </w:r>
      <w:r>
        <w:rPr>
          <w:lang w:val="en-NZ"/>
        </w:rPr>
        <w:t xml:space="preserve">, </w:t>
      </w:r>
      <w:r w:rsidRPr="00A6006C">
        <w:rPr>
          <w:highlight w:val="yellow"/>
        </w:rPr>
        <w:t xml:space="preserve">Paris, France, 2–3 October </w:t>
      </w:r>
      <w:r w:rsidRPr="00A6006C">
        <w:rPr>
          <w:highlight w:val="yellow"/>
          <w:lang w:val="en-NZ"/>
        </w:rPr>
        <w:t>2023</w:t>
      </w:r>
      <w:r>
        <w:rPr>
          <w:lang w:val="en-NZ"/>
        </w:rPr>
        <w:t>;</w:t>
      </w:r>
      <w:r w:rsidRPr="00B2115E">
        <w:rPr>
          <w:i/>
          <w:lang w:val="en-NZ"/>
        </w:rPr>
        <w:t xml:space="preserve"> </w:t>
      </w:r>
      <w:r w:rsidRPr="0013553B">
        <w:rPr>
          <w:lang w:val="en-NZ"/>
        </w:rPr>
        <w:t>pp.</w:t>
      </w:r>
      <w:r w:rsidRPr="00B2115E">
        <w:rPr>
          <w:i/>
          <w:lang w:val="en-NZ"/>
        </w:rPr>
        <w:t xml:space="preserve"> </w:t>
      </w:r>
      <w:r w:rsidRPr="0013553B">
        <w:rPr>
          <w:lang w:val="en-NZ"/>
        </w:rPr>
        <w:t>9675</w:t>
      </w:r>
      <w:r>
        <w:rPr>
          <w:lang w:val="en-NZ"/>
        </w:rPr>
        <w:t>–</w:t>
      </w:r>
      <w:r w:rsidRPr="0013553B">
        <w:rPr>
          <w:lang w:val="en-NZ"/>
        </w:rPr>
        <w:t>9684.</w:t>
      </w:r>
    </w:p>
    <w:p w14:paraId="140D3C05" w14:textId="77777777" w:rsidR="0005529A" w:rsidRPr="0013553B" w:rsidRDefault="0005529A" w:rsidP="0005529A">
      <w:pPr>
        <w:pStyle w:val="MDPI71References"/>
        <w:numPr>
          <w:ilvl w:val="0"/>
          <w:numId w:val="29"/>
        </w:numPr>
        <w:spacing w:line="280" w:lineRule="exact"/>
      </w:pPr>
      <w:r w:rsidRPr="0013553B">
        <w:rPr>
          <w:lang w:val="en-NZ"/>
        </w:rPr>
        <w:t>Nasution,</w:t>
      </w:r>
      <w:r w:rsidRPr="00B2115E">
        <w:rPr>
          <w:i/>
          <w:lang w:val="en-NZ"/>
        </w:rPr>
        <w:t xml:space="preserve"> </w:t>
      </w:r>
      <w:r w:rsidRPr="0013553B">
        <w:rPr>
          <w:lang w:val="en-NZ"/>
        </w:rPr>
        <w:t>U.;</w:t>
      </w:r>
      <w:r w:rsidRPr="00B2115E">
        <w:rPr>
          <w:i/>
          <w:lang w:val="en-NZ"/>
        </w:rPr>
        <w:t xml:space="preserve"> </w:t>
      </w:r>
      <w:r w:rsidRPr="0013553B">
        <w:rPr>
          <w:lang w:val="en-NZ"/>
        </w:rPr>
        <w:t>Nasution,</w:t>
      </w:r>
      <w:r w:rsidRPr="00B2115E">
        <w:rPr>
          <w:i/>
          <w:lang w:val="en-NZ"/>
        </w:rPr>
        <w:t xml:space="preserve"> </w:t>
      </w:r>
      <w:r w:rsidRPr="0013553B">
        <w:rPr>
          <w:lang w:val="en-NZ"/>
        </w:rPr>
        <w:t>M.A.H.;</w:t>
      </w:r>
      <w:r w:rsidRPr="00B2115E">
        <w:rPr>
          <w:i/>
          <w:lang w:val="en-NZ"/>
        </w:rPr>
        <w:t xml:space="preserve"> </w:t>
      </w:r>
      <w:r w:rsidRPr="0013553B">
        <w:rPr>
          <w:lang w:val="en-NZ"/>
        </w:rPr>
        <w:t>Habibi,</w:t>
      </w:r>
      <w:r w:rsidRPr="00B2115E">
        <w:rPr>
          <w:i/>
          <w:lang w:val="en-NZ"/>
        </w:rPr>
        <w:t xml:space="preserve"> </w:t>
      </w:r>
      <w:r w:rsidRPr="0013553B">
        <w:rPr>
          <w:lang w:val="en-NZ"/>
        </w:rPr>
        <w:t>M.I.;</w:t>
      </w:r>
      <w:r w:rsidRPr="00B2115E">
        <w:rPr>
          <w:i/>
          <w:lang w:val="en-NZ"/>
        </w:rPr>
        <w:t xml:space="preserve"> </w:t>
      </w:r>
      <w:r w:rsidRPr="0013553B">
        <w:rPr>
          <w:lang w:val="en-NZ"/>
        </w:rPr>
        <w:t>Tahira,</w:t>
      </w:r>
      <w:r w:rsidRPr="00B2115E">
        <w:rPr>
          <w:i/>
          <w:lang w:val="en-NZ"/>
        </w:rPr>
        <w:t xml:space="preserve"> </w:t>
      </w:r>
      <w:r w:rsidRPr="0013553B">
        <w:rPr>
          <w:lang w:val="en-NZ"/>
        </w:rPr>
        <w:t>W.L.A.;</w:t>
      </w:r>
      <w:r w:rsidRPr="00B2115E">
        <w:rPr>
          <w:i/>
          <w:lang w:val="en-NZ"/>
        </w:rPr>
        <w:t xml:space="preserve"> </w:t>
      </w:r>
      <w:proofErr w:type="spellStart"/>
      <w:r w:rsidRPr="0013553B">
        <w:rPr>
          <w:lang w:val="en-NZ"/>
        </w:rPr>
        <w:t>Ridoh</w:t>
      </w:r>
      <w:proofErr w:type="spellEnd"/>
      <w:r w:rsidRPr="0013553B">
        <w:rPr>
          <w:lang w:val="en-NZ"/>
        </w:rPr>
        <w:t>,</w:t>
      </w:r>
      <w:r w:rsidRPr="00B2115E">
        <w:rPr>
          <w:i/>
          <w:lang w:val="en-NZ"/>
        </w:rPr>
        <w:t xml:space="preserve"> </w:t>
      </w:r>
      <w:r w:rsidRPr="0013553B">
        <w:rPr>
          <w:lang w:val="en-NZ"/>
        </w:rPr>
        <w:t>M.</w:t>
      </w:r>
      <w:r w:rsidRPr="00B2115E">
        <w:rPr>
          <w:i/>
          <w:lang w:val="en-NZ"/>
        </w:rPr>
        <w:t xml:space="preserve"> </w:t>
      </w:r>
      <w:r w:rsidRPr="0013553B">
        <w:rPr>
          <w:lang w:val="en-NZ"/>
        </w:rPr>
        <w:t>Analysis</w:t>
      </w:r>
      <w:r w:rsidRPr="00B2115E">
        <w:rPr>
          <w:i/>
          <w:lang w:val="en-NZ"/>
        </w:rPr>
        <w:t xml:space="preserve"> </w:t>
      </w:r>
      <w:r w:rsidRPr="0013553B">
        <w:rPr>
          <w:lang w:val="en-NZ"/>
        </w:rPr>
        <w:t>of</w:t>
      </w:r>
      <w:r w:rsidRPr="00B2115E">
        <w:rPr>
          <w:i/>
          <w:lang w:val="en-NZ"/>
        </w:rPr>
        <w:t xml:space="preserve"> </w:t>
      </w:r>
      <w:r w:rsidRPr="0013553B">
        <w:rPr>
          <w:lang w:val="en-NZ"/>
        </w:rPr>
        <w:t>the</w:t>
      </w:r>
      <w:r w:rsidRPr="00B2115E">
        <w:rPr>
          <w:i/>
          <w:lang w:val="en-NZ"/>
        </w:rPr>
        <w:t xml:space="preserve"> </w:t>
      </w:r>
      <w:r w:rsidRPr="0013553B">
        <w:rPr>
          <w:lang w:val="en-NZ"/>
        </w:rPr>
        <w:t>Development</w:t>
      </w:r>
      <w:r w:rsidRPr="00B2115E">
        <w:rPr>
          <w:i/>
          <w:lang w:val="en-NZ"/>
        </w:rPr>
        <w:t xml:space="preserve"> </w:t>
      </w:r>
      <w:r w:rsidRPr="0013553B">
        <w:rPr>
          <w:lang w:val="en-NZ"/>
        </w:rPr>
        <w:t>of</w:t>
      </w:r>
      <w:r w:rsidRPr="00B2115E">
        <w:rPr>
          <w:i/>
          <w:lang w:val="en-NZ"/>
        </w:rPr>
        <w:t xml:space="preserve"> </w:t>
      </w:r>
      <w:r w:rsidRPr="0013553B">
        <w:rPr>
          <w:lang w:val="en-NZ"/>
        </w:rPr>
        <w:t>Regulations</w:t>
      </w:r>
      <w:r w:rsidRPr="00B2115E">
        <w:rPr>
          <w:i/>
          <w:lang w:val="en-NZ"/>
        </w:rPr>
        <w:t xml:space="preserve"> </w:t>
      </w:r>
      <w:r w:rsidRPr="0013553B">
        <w:rPr>
          <w:lang w:val="en-NZ"/>
        </w:rPr>
        <w:t>and</w:t>
      </w:r>
      <w:r w:rsidRPr="00B2115E">
        <w:rPr>
          <w:i/>
          <w:lang w:val="en-NZ"/>
        </w:rPr>
        <w:t xml:space="preserve"> </w:t>
      </w:r>
      <w:r w:rsidRPr="0013553B">
        <w:rPr>
          <w:lang w:val="en-NZ"/>
        </w:rPr>
        <w:t>Policies</w:t>
      </w:r>
      <w:r w:rsidRPr="00B2115E">
        <w:rPr>
          <w:i/>
          <w:lang w:val="en-NZ"/>
        </w:rPr>
        <w:t xml:space="preserve"> </w:t>
      </w:r>
      <w:r w:rsidRPr="0013553B">
        <w:rPr>
          <w:lang w:val="en-NZ"/>
        </w:rPr>
        <w:t>in</w:t>
      </w:r>
      <w:r w:rsidRPr="00B2115E">
        <w:rPr>
          <w:i/>
          <w:lang w:val="en-NZ"/>
        </w:rPr>
        <w:t xml:space="preserve"> </w:t>
      </w:r>
      <w:r w:rsidRPr="0013553B">
        <w:rPr>
          <w:lang w:val="en-NZ"/>
        </w:rPr>
        <w:t>the</w:t>
      </w:r>
      <w:r w:rsidRPr="00B2115E">
        <w:rPr>
          <w:i/>
          <w:lang w:val="en-NZ"/>
        </w:rPr>
        <w:t xml:space="preserve"> </w:t>
      </w:r>
      <w:r w:rsidRPr="0013553B">
        <w:rPr>
          <w:lang w:val="en-NZ"/>
        </w:rPr>
        <w:t>World</w:t>
      </w:r>
      <w:r w:rsidRPr="00B2115E">
        <w:rPr>
          <w:i/>
          <w:lang w:val="en-NZ"/>
        </w:rPr>
        <w:t xml:space="preserve"> </w:t>
      </w:r>
      <w:r w:rsidRPr="0013553B">
        <w:rPr>
          <w:lang w:val="en-NZ"/>
        </w:rPr>
        <w:t>of</w:t>
      </w:r>
      <w:r w:rsidRPr="00B2115E">
        <w:rPr>
          <w:i/>
          <w:lang w:val="en-NZ"/>
        </w:rPr>
        <w:t xml:space="preserve"> </w:t>
      </w:r>
      <w:r w:rsidRPr="0013553B">
        <w:rPr>
          <w:lang w:val="en-NZ"/>
        </w:rPr>
        <w:t>Table</w:t>
      </w:r>
      <w:r w:rsidRPr="00B2115E">
        <w:rPr>
          <w:i/>
          <w:lang w:val="en-NZ"/>
        </w:rPr>
        <w:t xml:space="preserve"> </w:t>
      </w:r>
      <w:r w:rsidRPr="0013553B">
        <w:rPr>
          <w:lang w:val="en-NZ"/>
        </w:rPr>
        <w:t>Tennis:</w:t>
      </w:r>
      <w:r w:rsidRPr="00B2115E">
        <w:rPr>
          <w:i/>
          <w:lang w:val="en-NZ"/>
        </w:rPr>
        <w:t xml:space="preserve"> </w:t>
      </w:r>
      <w:r w:rsidRPr="0013553B">
        <w:rPr>
          <w:lang w:val="en-NZ"/>
        </w:rPr>
        <w:t>A</w:t>
      </w:r>
      <w:r w:rsidRPr="00B2115E">
        <w:rPr>
          <w:i/>
          <w:lang w:val="en-NZ"/>
        </w:rPr>
        <w:t xml:space="preserve"> </w:t>
      </w:r>
      <w:r w:rsidRPr="0013553B">
        <w:rPr>
          <w:lang w:val="en-NZ"/>
        </w:rPr>
        <w:t>Literature</w:t>
      </w:r>
      <w:r w:rsidRPr="00B2115E">
        <w:rPr>
          <w:i/>
          <w:lang w:val="en-NZ"/>
        </w:rPr>
        <w:t xml:space="preserve"> </w:t>
      </w:r>
      <w:r w:rsidRPr="0013553B">
        <w:rPr>
          <w:lang w:val="en-NZ"/>
        </w:rPr>
        <w:t>Study</w:t>
      </w:r>
      <w:r w:rsidRPr="00B2115E">
        <w:rPr>
          <w:i/>
          <w:lang w:val="en-NZ"/>
        </w:rPr>
        <w:t xml:space="preserve"> </w:t>
      </w:r>
      <w:r w:rsidRPr="0013553B">
        <w:rPr>
          <w:lang w:val="en-NZ"/>
        </w:rPr>
        <w:t>Approach.</w:t>
      </w:r>
      <w:r w:rsidRPr="00B2115E">
        <w:rPr>
          <w:i/>
          <w:lang w:val="en-NZ"/>
        </w:rPr>
        <w:t xml:space="preserve"> </w:t>
      </w:r>
      <w:r>
        <w:rPr>
          <w:i/>
          <w:iCs/>
          <w:lang w:val="en-NZ"/>
        </w:rPr>
        <w:t>J.</w:t>
      </w:r>
      <w:r w:rsidRPr="00B2115E">
        <w:rPr>
          <w:i/>
          <w:iCs/>
          <w:lang w:val="en-NZ"/>
        </w:rPr>
        <w:t xml:space="preserve"> </w:t>
      </w:r>
      <w:r>
        <w:rPr>
          <w:i/>
          <w:iCs/>
          <w:lang w:val="en-NZ"/>
        </w:rPr>
        <w:t>Coach.</w:t>
      </w:r>
      <w:r w:rsidRPr="00B2115E">
        <w:rPr>
          <w:i/>
          <w:iCs/>
          <w:lang w:val="en-NZ"/>
        </w:rPr>
        <w:t xml:space="preserve"> </w:t>
      </w:r>
      <w:r>
        <w:rPr>
          <w:i/>
          <w:iCs/>
          <w:lang w:val="en-NZ"/>
        </w:rPr>
        <w:t>Educ.</w:t>
      </w:r>
      <w:r w:rsidRPr="00B2115E">
        <w:rPr>
          <w:i/>
          <w:iCs/>
          <w:lang w:val="en-NZ"/>
        </w:rPr>
        <w:t xml:space="preserve"> </w:t>
      </w:r>
      <w:r w:rsidRPr="0013553B">
        <w:rPr>
          <w:i/>
          <w:iCs/>
          <w:lang w:val="en-NZ"/>
        </w:rPr>
        <w:t>Sports</w:t>
      </w:r>
      <w:r w:rsidRPr="00B2115E">
        <w:rPr>
          <w:i/>
          <w:lang w:val="en-NZ"/>
        </w:rPr>
        <w:t xml:space="preserve"> </w:t>
      </w:r>
      <w:r w:rsidRPr="00B2115E">
        <w:rPr>
          <w:b/>
          <w:bCs/>
          <w:lang w:val="en-NZ"/>
        </w:rPr>
        <w:t>2024</w:t>
      </w:r>
      <w:r>
        <w:rPr>
          <w:bCs/>
          <w:lang w:val="en-NZ"/>
        </w:rPr>
        <w:t>,</w:t>
      </w:r>
      <w:r w:rsidRPr="00B2115E">
        <w:rPr>
          <w:bCs/>
          <w:i/>
          <w:lang w:val="en-NZ"/>
        </w:rPr>
        <w:t xml:space="preserve"> </w:t>
      </w:r>
      <w:r>
        <w:rPr>
          <w:bCs/>
          <w:i/>
          <w:lang w:val="en-NZ"/>
        </w:rPr>
        <w:t>5</w:t>
      </w:r>
      <w:r>
        <w:rPr>
          <w:bCs/>
          <w:lang w:val="en-NZ"/>
        </w:rPr>
        <w:t>,</w:t>
      </w:r>
      <w:r w:rsidRPr="00B2115E">
        <w:rPr>
          <w:bCs/>
          <w:i/>
          <w:lang w:val="en-NZ"/>
        </w:rPr>
        <w:t xml:space="preserve"> </w:t>
      </w:r>
      <w:r>
        <w:rPr>
          <w:bCs/>
          <w:lang w:val="en-NZ"/>
        </w:rPr>
        <w:t>25–32</w:t>
      </w:r>
      <w:r w:rsidRPr="0013553B">
        <w:rPr>
          <w:lang w:val="en-NZ"/>
        </w:rPr>
        <w:t>.</w:t>
      </w:r>
      <w:r w:rsidRPr="00B2115E">
        <w:rPr>
          <w:i/>
          <w:lang w:val="en-NZ"/>
        </w:rPr>
        <w:t xml:space="preserve"> </w:t>
      </w:r>
      <w:r w:rsidRPr="0013553B">
        <w:rPr>
          <w:rFonts w:eastAsia="SimSun"/>
          <w:lang w:val="en-NZ"/>
        </w:rPr>
        <w:t>https://doi.org/10.31599/47rkgk16</w:t>
      </w:r>
      <w:bookmarkEnd w:id="76"/>
      <w:r>
        <w:t>.</w:t>
      </w:r>
    </w:p>
    <w:p w14:paraId="5AC43F37" w14:textId="77777777" w:rsidR="0005529A" w:rsidRPr="00F4668C" w:rsidRDefault="0005529A" w:rsidP="0005529A">
      <w:pPr>
        <w:pStyle w:val="MDPI63notes"/>
      </w:pPr>
      <w:r w:rsidRPr="00F4668C">
        <w:rPr>
          <w:b/>
        </w:rPr>
        <w:t>Disclaimer/Publisher’s Note:</w:t>
      </w:r>
      <w:r w:rsidRPr="00F4668C">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4A4ADF94" w14:textId="5082C444" w:rsidR="00130D6E" w:rsidRPr="00F535A9" w:rsidRDefault="00130D6E" w:rsidP="00F535A9"/>
    <w:sectPr w:rsidR="00130D6E" w:rsidRPr="00F535A9" w:rsidSect="00A17B81">
      <w:headerReference w:type="even" r:id="rId22"/>
      <w:headerReference w:type="default" r:id="rId23"/>
      <w:footerReference w:type="default" r:id="rId24"/>
      <w:headerReference w:type="first" r:id="rId25"/>
      <w:footerReference w:type="first" r:id="rId26"/>
      <w:type w:val="continuous"/>
      <w:pgSz w:w="11906" w:h="16838" w:code="9"/>
      <w:pgMar w:top="1417" w:right="720" w:bottom="907" w:left="720" w:header="720" w:footer="612"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DPI" w:date="2024-12-24T17:02:00Z" w:initials="M">
    <w:p w14:paraId="716C6B95" w14:textId="77777777" w:rsidR="002A162E" w:rsidRDefault="002A162E" w:rsidP="0005529A">
      <w:pPr>
        <w:pStyle w:val="CommentText"/>
      </w:pPr>
      <w:r w:rsidRPr="0005529A">
        <w:rPr>
          <w:highlight w:val="green"/>
        </w:rPr>
        <w:fldChar w:fldCharType="begin"/>
      </w:r>
      <w:r w:rsidRPr="0005529A">
        <w:rPr>
          <w:rStyle w:val="CommentReference"/>
          <w:highlight w:val="green"/>
        </w:rPr>
        <w:instrText xml:space="preserve"> </w:instrText>
      </w:r>
      <w:r w:rsidRPr="0005529A">
        <w:rPr>
          <w:highlight w:val="green"/>
        </w:rPr>
        <w:instrText>PAGE \# "'Page: '#'</w:instrText>
      </w:r>
      <w:r w:rsidRPr="0005529A">
        <w:rPr>
          <w:highlight w:val="green"/>
        </w:rPr>
        <w:br/>
        <w:instrText>'"</w:instrText>
      </w:r>
      <w:r w:rsidRPr="0005529A">
        <w:rPr>
          <w:rStyle w:val="CommentReference"/>
          <w:highlight w:val="green"/>
        </w:rPr>
        <w:instrText xml:space="preserve"> </w:instrText>
      </w:r>
      <w:r w:rsidRPr="0005529A">
        <w:rPr>
          <w:highlight w:val="green"/>
        </w:rPr>
        <w:fldChar w:fldCharType="end"/>
      </w:r>
      <w:r w:rsidRPr="0005529A">
        <w:rPr>
          <w:rStyle w:val="CommentReference"/>
          <w:highlight w:val="green"/>
        </w:rPr>
        <w:annotationRef/>
      </w:r>
      <w:r w:rsidRPr="0005529A">
        <w:rPr>
          <w:highlight w:val="green"/>
        </w:rPr>
        <w:t>Dear Author</w:t>
      </w:r>
    </w:p>
    <w:p w14:paraId="6768350D" w14:textId="77777777" w:rsidR="002A162E" w:rsidRDefault="002A162E" w:rsidP="0005529A">
      <w:pPr>
        <w:pStyle w:val="CommentText"/>
      </w:pPr>
      <w:r>
        <w:t>1. The initial layout for your manuscript has been done by our Layout Team. Please do not change the layout, otherwise we will not be able to proceed to the next step.</w:t>
      </w:r>
    </w:p>
    <w:p w14:paraId="23C832BA" w14:textId="77777777" w:rsidR="002A162E" w:rsidRDefault="002A162E" w:rsidP="0005529A">
      <w:pPr>
        <w:pStyle w:val="CommentText"/>
      </w:pPr>
      <w:r>
        <w:t>2. Please do not delete our comments.</w:t>
      </w:r>
    </w:p>
    <w:p w14:paraId="524EDED7" w14:textId="77777777" w:rsidR="002A162E" w:rsidRDefault="002A162E" w:rsidP="0005529A">
      <w:pPr>
        <w:pStyle w:val="CommentText"/>
      </w:pPr>
      <w:r>
        <w:t>3. Please revise and answer all questions that we have left. Examples: “This should be in italics”; “I confirm”; “I have checked and revised all.”</w:t>
      </w:r>
    </w:p>
    <w:p w14:paraId="36C7ACB5" w14:textId="77777777" w:rsidR="002A162E" w:rsidRDefault="002A162E" w:rsidP="0005529A">
      <w:pPr>
        <w:pStyle w:val="CommentText"/>
      </w:pPr>
      <w:r>
        <w:t>4. Please make all the required changes on this version of your manuscript.</w:t>
      </w:r>
    </w:p>
    <w:p w14:paraId="253963FD" w14:textId="77777777" w:rsidR="002A162E" w:rsidRDefault="002A162E" w:rsidP="0005529A">
      <w:pPr>
        <w:pStyle w:val="CommentText"/>
      </w:pPr>
      <w:r>
        <w:t>5. Please make sure that all the symbols in the paper are of the same format.</w:t>
      </w:r>
    </w:p>
    <w:p w14:paraId="3521BBA1" w14:textId="25BD9849" w:rsidR="002A162E" w:rsidRDefault="002A162E" w:rsidP="0005529A">
      <w:pPr>
        <w:pStyle w:val="CommentText"/>
      </w:pPr>
      <w:r>
        <w:t>6. Please note that at this stage (the manuscript has been accepted in its current form), we will not accept authorship or content changes to the manuscript text. Further updates after publication should be carefully considered.</w:t>
      </w:r>
    </w:p>
  </w:comment>
  <w:comment w:id="4" w:author="MDPI" w:date="2024-12-24T14:38:00Z" w:initials="M">
    <w:p w14:paraId="63602DE8" w14:textId="7450AF7C" w:rsidR="002A162E" w:rsidRDefault="002A162E">
      <w:pPr>
        <w:pStyle w:val="CommentText"/>
      </w:pPr>
      <w:r>
        <w:rPr>
          <w:rStyle w:val="CommentReference"/>
        </w:rPr>
        <w:annotationRef/>
      </w:r>
      <w:r>
        <w:t>We add space, please confirm.</w:t>
      </w:r>
    </w:p>
  </w:comment>
  <w:comment w:id="5" w:author="Wei Qi Yan" w:date="2024-12-24T22:32:00Z" w:initials="WY">
    <w:p w14:paraId="038C6387" w14:textId="77777777" w:rsidR="008154E0" w:rsidRDefault="008154E0" w:rsidP="008154E0">
      <w:pPr>
        <w:jc w:val="left"/>
      </w:pPr>
      <w:r>
        <w:rPr>
          <w:rStyle w:val="CommentReference"/>
        </w:rPr>
        <w:annotationRef/>
      </w:r>
      <w:r>
        <w:t>I confirm</w:t>
      </w:r>
    </w:p>
    <w:p w14:paraId="34C55598" w14:textId="77777777" w:rsidR="008154E0" w:rsidRDefault="008154E0" w:rsidP="008154E0">
      <w:pPr>
        <w:jc w:val="left"/>
      </w:pPr>
    </w:p>
  </w:comment>
  <w:comment w:id="2" w:author="MDPI" w:date="2024-12-24T14:38:00Z" w:initials="M">
    <w:p w14:paraId="127B1B0C" w14:textId="26907BE9" w:rsidR="002A162E" w:rsidRDefault="002A162E">
      <w:pPr>
        <w:pStyle w:val="CommentText"/>
      </w:pPr>
      <w:r>
        <w:rPr>
          <w:rStyle w:val="CommentReference"/>
        </w:rPr>
        <w:annotationRef/>
      </w:r>
      <w:r>
        <w:t xml:space="preserve">Please carefully check the accuracy of names and affiliations. </w:t>
      </w:r>
    </w:p>
  </w:comment>
  <w:comment w:id="3" w:author="Wei Qi Yan" w:date="2024-12-24T22:33:00Z" w:initials="WY">
    <w:p w14:paraId="45B9415A" w14:textId="77777777" w:rsidR="008154E0" w:rsidRDefault="008154E0" w:rsidP="008154E0">
      <w:pPr>
        <w:jc w:val="left"/>
      </w:pPr>
      <w:r>
        <w:rPr>
          <w:rStyle w:val="CommentReference"/>
        </w:rPr>
        <w:annotationRef/>
      </w:r>
      <w:r>
        <w:t>I have checked</w:t>
      </w:r>
    </w:p>
    <w:p w14:paraId="06F96F34" w14:textId="77777777" w:rsidR="008154E0" w:rsidRDefault="008154E0" w:rsidP="008154E0">
      <w:pPr>
        <w:jc w:val="left"/>
      </w:pPr>
    </w:p>
  </w:comment>
  <w:comment w:id="7" w:author="MDPI" w:date="2024-12-24T17:03:00Z" w:initials="M">
    <w:p w14:paraId="207B1FC4" w14:textId="5D8EAFF6" w:rsidR="002A162E" w:rsidRDefault="002A162E">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rsidRPr="005B1D6A">
        <w:t>We add the smaller address before the university according to the previous published paper, please confirm.</w:t>
      </w:r>
    </w:p>
  </w:comment>
  <w:comment w:id="8" w:author="Wei Qi Yan" w:date="2024-12-24T22:33:00Z" w:initials="WY">
    <w:p w14:paraId="22B20BB1" w14:textId="77777777" w:rsidR="008154E0" w:rsidRDefault="008154E0" w:rsidP="008154E0">
      <w:pPr>
        <w:jc w:val="left"/>
      </w:pPr>
      <w:r>
        <w:rPr>
          <w:rStyle w:val="CommentReference"/>
        </w:rPr>
        <w:annotationRef/>
      </w:r>
      <w:r>
        <w:t>I confirm</w:t>
      </w:r>
    </w:p>
    <w:p w14:paraId="1BB05606" w14:textId="77777777" w:rsidR="008154E0" w:rsidRDefault="008154E0" w:rsidP="008154E0">
      <w:pPr>
        <w:jc w:val="left"/>
      </w:pPr>
    </w:p>
  </w:comment>
  <w:comment w:id="9" w:author="MDPI" w:date="2024-12-24T14:56:00Z" w:initials="M">
    <w:p w14:paraId="35509D6C" w14:textId="34AC63B6" w:rsidR="002A162E" w:rsidRDefault="002A162E">
      <w:pPr>
        <w:pStyle w:val="CommentText"/>
      </w:pPr>
      <w:r>
        <w:rPr>
          <w:rStyle w:val="CommentReference"/>
        </w:rPr>
        <w:annotationRef/>
      </w:r>
      <w:r w:rsidRPr="00312733">
        <w:t>We add the email according to the system, please confirm.</w:t>
      </w:r>
    </w:p>
  </w:comment>
  <w:comment w:id="10" w:author="Wei Qi Yan" w:date="2024-12-24T22:33:00Z" w:initials="WY">
    <w:p w14:paraId="05A2DC30" w14:textId="77777777" w:rsidR="008154E0" w:rsidRDefault="008154E0" w:rsidP="008154E0">
      <w:pPr>
        <w:jc w:val="left"/>
      </w:pPr>
      <w:r>
        <w:rPr>
          <w:rStyle w:val="CommentReference"/>
        </w:rPr>
        <w:annotationRef/>
      </w:r>
      <w:r>
        <w:t>I confirm</w:t>
      </w:r>
    </w:p>
  </w:comment>
  <w:comment w:id="12" w:author="MDPI" w:date="2024-12-24T17:06:00Z" w:initials="M">
    <w:p w14:paraId="365236E8" w14:textId="4AB545CC" w:rsidR="002A162E" w:rsidRDefault="002A162E">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rsidRPr="001F2114">
        <w:t>Please carefully check the whole paper: 1. The companies/manufacturers of chemicals &amp; reagents, devices, instruments, commercial cell lines/samples/materials should be indicated together with their city (states abbreviation is required for USA and Canada) and country in their first appearance. 2. Please check the whole text if there is software, if there is, please add the software version number. If unable to provide, please add the corresponding website address and accessed date. Thank you.</w:t>
      </w:r>
    </w:p>
  </w:comment>
  <w:comment w:id="13" w:author="Wei Qi Yan" w:date="2024-12-24T22:34:00Z" w:initials="WY">
    <w:p w14:paraId="66DCC287" w14:textId="77777777" w:rsidR="008154E0" w:rsidRDefault="008154E0" w:rsidP="008154E0">
      <w:pPr>
        <w:jc w:val="left"/>
      </w:pPr>
      <w:r>
        <w:rPr>
          <w:rStyle w:val="CommentReference"/>
        </w:rPr>
        <w:annotationRef/>
      </w:r>
      <w:r>
        <w:t>I have checked</w:t>
      </w:r>
    </w:p>
  </w:comment>
  <w:comment w:id="14" w:author="MDPI" w:date="2024-12-24T17:06:00Z" w:initials="M">
    <w:p w14:paraId="3E328984" w14:textId="2B02A110" w:rsidR="002A162E" w:rsidRDefault="002A162E">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rsidRPr="0071054D">
        <w:t xml:space="preserve">1. Please note that changes to the position of figures and tables may occur during the final steps. </w:t>
      </w:r>
    </w:p>
    <w:p w14:paraId="29AD0C32" w14:textId="77777777" w:rsidR="002A162E" w:rsidRDefault="002A162E">
      <w:pPr>
        <w:pStyle w:val="CommentText"/>
      </w:pPr>
      <w:r w:rsidRPr="0071054D">
        <w:t xml:space="preserve">2. Please confirm if all the necessary information in the figure is explained and does not affect the reading. Please check all figures. </w:t>
      </w:r>
    </w:p>
    <w:p w14:paraId="631EF459" w14:textId="77777777" w:rsidR="002A162E" w:rsidRDefault="002A162E">
      <w:pPr>
        <w:pStyle w:val="CommentText"/>
      </w:pPr>
      <w:r w:rsidRPr="0071054D">
        <w:t xml:space="preserve">3. Please make there is no repeated figure in the text. </w:t>
      </w:r>
    </w:p>
    <w:p w14:paraId="7AA16BE3" w14:textId="6EB9A5EA" w:rsidR="002A162E" w:rsidRDefault="002A162E">
      <w:pPr>
        <w:pStyle w:val="CommentText"/>
      </w:pPr>
      <w:r w:rsidRPr="0071054D">
        <w:t>4. We move all figures after it’s first citation, please check and confirm.</w:t>
      </w:r>
    </w:p>
  </w:comment>
  <w:comment w:id="15" w:author="Wei Qi Yan" w:date="2024-12-24T22:35:00Z" w:initials="WY">
    <w:p w14:paraId="49451300" w14:textId="77777777" w:rsidR="008154E0" w:rsidRDefault="008154E0" w:rsidP="008154E0">
      <w:pPr>
        <w:jc w:val="left"/>
      </w:pPr>
      <w:r>
        <w:rPr>
          <w:rStyle w:val="CommentReference"/>
        </w:rPr>
        <w:annotationRef/>
      </w:r>
      <w:r>
        <w:t>I confirm</w:t>
      </w:r>
    </w:p>
  </w:comment>
  <w:comment w:id="16" w:author="MDPI" w:date="2024-12-24T15:14:00Z" w:initials="M">
    <w:p w14:paraId="1A4F957F" w14:textId="0B4EE4D1" w:rsidR="002A162E" w:rsidRDefault="002A162E">
      <w:pPr>
        <w:pStyle w:val="CommentText"/>
      </w:pPr>
      <w:r>
        <w:rPr>
          <w:rStyle w:val="CommentReference"/>
        </w:rPr>
        <w:annotationRef/>
      </w:r>
      <w:r w:rsidRPr="00CB63DB">
        <w:t>Headings</w:t>
      </w:r>
      <w:r>
        <w:t xml:space="preserve"> 2.4 and 3.1</w:t>
      </w:r>
      <w:r w:rsidRPr="00CB63DB">
        <w:t>: 'Ball Detection' are repeat</w:t>
      </w:r>
      <w:r>
        <w:t>, please confirm.</w:t>
      </w:r>
    </w:p>
  </w:comment>
  <w:comment w:id="17" w:author="Wei Qi Yan" w:date="2024-12-24T22:37:00Z" w:initials="WY">
    <w:p w14:paraId="655E6523" w14:textId="77777777" w:rsidR="00B378FA" w:rsidRDefault="00B378FA" w:rsidP="00B378FA">
      <w:pPr>
        <w:jc w:val="left"/>
      </w:pPr>
      <w:r>
        <w:rPr>
          <w:rStyle w:val="CommentReference"/>
        </w:rPr>
        <w:annotationRef/>
      </w:r>
      <w:r>
        <w:t>I have corrected it.</w:t>
      </w:r>
    </w:p>
  </w:comment>
  <w:comment w:id="18" w:author="MDPI" w:date="2024-12-24T17:08:00Z" w:initials="M">
    <w:p w14:paraId="07737366" w14:textId="07F4E0D4" w:rsidR="002A162E" w:rsidRDefault="002A162E" w:rsidP="0071054D">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 xml:space="preserve">1. Please recheck all equations and make sure there are no duplicated equations in the whole manuscript. Thanks! </w:t>
      </w:r>
    </w:p>
    <w:p w14:paraId="0C04AA47" w14:textId="731EC480" w:rsidR="002A162E" w:rsidRDefault="002A162E" w:rsidP="0071054D">
      <w:pPr>
        <w:pStyle w:val="CommentText"/>
      </w:pPr>
      <w:r>
        <w:t>2. The variables in the equations should be consistent with the main text. Please double-check and make correction throughout the manuscript.</w:t>
      </w:r>
    </w:p>
  </w:comment>
  <w:comment w:id="19" w:author="Wei Qi Yan" w:date="2024-12-24T22:37:00Z" w:initials="WY">
    <w:p w14:paraId="38099D6C" w14:textId="77777777" w:rsidR="00B378FA" w:rsidRDefault="00B378FA" w:rsidP="00B378FA">
      <w:pPr>
        <w:jc w:val="left"/>
      </w:pPr>
      <w:r>
        <w:rPr>
          <w:rStyle w:val="CommentReference"/>
        </w:rPr>
        <w:annotationRef/>
      </w:r>
      <w:r>
        <w:t>Checked.</w:t>
      </w:r>
    </w:p>
  </w:comment>
  <w:comment w:id="20" w:author="MDPI" w:date="2024-12-24T14:59:00Z" w:initials="M">
    <w:p w14:paraId="7E2B8FA0" w14:textId="5AB600A4" w:rsidR="002A162E" w:rsidRDefault="002A162E">
      <w:pPr>
        <w:pStyle w:val="CommentText"/>
      </w:pPr>
      <w:r>
        <w:rPr>
          <w:rStyle w:val="CommentReference"/>
        </w:rPr>
        <w:annotationRef/>
      </w:r>
      <w:r>
        <w:t>Please confirm if the bold is unnecessary and can be removed. The following highlights are the same.</w:t>
      </w:r>
    </w:p>
  </w:comment>
  <w:comment w:id="21" w:author="Wei Qi Yan" w:date="2024-12-24T22:38:00Z" w:initials="WY">
    <w:p w14:paraId="38CF9C7E" w14:textId="77777777" w:rsidR="00B378FA" w:rsidRDefault="00B378FA" w:rsidP="00B378FA">
      <w:pPr>
        <w:jc w:val="left"/>
      </w:pPr>
      <w:r>
        <w:rPr>
          <w:rStyle w:val="CommentReference"/>
        </w:rPr>
        <w:annotationRef/>
      </w:r>
      <w:r>
        <w:t>Removed</w:t>
      </w:r>
    </w:p>
  </w:comment>
  <w:comment w:id="22" w:author="MDPI" w:date="2024-12-24T17:08:00Z" w:initials="M">
    <w:p w14:paraId="5E42BA04" w14:textId="3AD0A5C3" w:rsidR="002A162E" w:rsidRDefault="002A162E">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Please confirm if the explanation of different symbols need to be added.</w:t>
      </w:r>
    </w:p>
    <w:p w14:paraId="7E656865" w14:textId="54B4E1B7" w:rsidR="002A162E" w:rsidRDefault="002A162E">
      <w:pPr>
        <w:pStyle w:val="CommentText"/>
      </w:pPr>
      <w:r>
        <w:drawing>
          <wp:inline distT="0" distB="0" distL="0" distR="0" wp14:anchorId="549F0330" wp14:editId="734A2785">
            <wp:extent cx="495300" cy="371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95300" cy="371475"/>
                    </a:xfrm>
                    <a:prstGeom prst="rect">
                      <a:avLst/>
                    </a:prstGeom>
                  </pic:spPr>
                </pic:pic>
              </a:graphicData>
            </a:graphic>
          </wp:inline>
        </w:drawing>
      </w:r>
      <w:r>
        <w:drawing>
          <wp:inline distT="0" distB="0" distL="0" distR="0" wp14:anchorId="3A441F7E" wp14:editId="627901D5">
            <wp:extent cx="438150" cy="41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438150" cy="419100"/>
                    </a:xfrm>
                    <a:prstGeom prst="rect">
                      <a:avLst/>
                    </a:prstGeom>
                  </pic:spPr>
                </pic:pic>
              </a:graphicData>
            </a:graphic>
          </wp:inline>
        </w:drawing>
      </w:r>
    </w:p>
  </w:comment>
  <w:comment w:id="23" w:author="Wei Qi Yan" w:date="2024-12-24T22:39:00Z" w:initials="WY">
    <w:p w14:paraId="0DEE68EE" w14:textId="77777777" w:rsidR="00B378FA" w:rsidRDefault="00B378FA" w:rsidP="00B378FA">
      <w:pPr>
        <w:jc w:val="left"/>
      </w:pPr>
      <w:r>
        <w:rPr>
          <w:rStyle w:val="CommentReference"/>
        </w:rPr>
        <w:annotationRef/>
      </w:r>
      <w:r>
        <w:t>No need</w:t>
      </w:r>
    </w:p>
  </w:comment>
  <w:comment w:id="24" w:author="MDPI" w:date="2024-12-24T14:58:00Z" w:initials="M">
    <w:p w14:paraId="6D1B2D77" w14:textId="125AFAB8" w:rsidR="002A162E" w:rsidRDefault="002A162E" w:rsidP="0071054D">
      <w:pPr>
        <w:pStyle w:val="CommentText"/>
      </w:pPr>
      <w:r>
        <w:rPr>
          <w:rStyle w:val="CommentReference"/>
        </w:rPr>
        <w:annotationRef/>
      </w:r>
      <w:r>
        <w:t>The contents of this figure are not legible. Please replace the image with one of a sufficiently high resolution (min. 1000 pixels width/height, or a resolution of 300 dpi or higher).</w:t>
      </w:r>
    </w:p>
    <w:p w14:paraId="46AC163B" w14:textId="77777777" w:rsidR="002A162E" w:rsidRDefault="002A162E" w:rsidP="0071054D">
      <w:pPr>
        <w:pStyle w:val="CommentText"/>
      </w:pPr>
      <w:r>
        <w:drawing>
          <wp:inline distT="0" distB="0" distL="0" distR="0" wp14:anchorId="52DDB3C4" wp14:editId="1E465A58">
            <wp:extent cx="2647950" cy="1333500"/>
            <wp:effectExtent l="0" t="0" r="0" b="0"/>
            <wp:docPr id="52547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70978" name=""/>
                    <pic:cNvPicPr/>
                  </pic:nvPicPr>
                  <pic:blipFill>
                    <a:blip r:embed="rId3"/>
                    <a:stretch>
                      <a:fillRect/>
                    </a:stretch>
                  </pic:blipFill>
                  <pic:spPr>
                    <a:xfrm>
                      <a:off x="0" y="0"/>
                      <a:ext cx="2647950" cy="1333500"/>
                    </a:xfrm>
                    <a:prstGeom prst="rect">
                      <a:avLst/>
                    </a:prstGeom>
                  </pic:spPr>
                </pic:pic>
              </a:graphicData>
            </a:graphic>
          </wp:inline>
        </w:drawing>
      </w:r>
    </w:p>
  </w:comment>
  <w:comment w:id="25" w:author="Wei Qi Yan" w:date="2024-12-24T22:39:00Z" w:initials="WY">
    <w:p w14:paraId="2CC38A4F" w14:textId="77777777" w:rsidR="00B378FA" w:rsidRDefault="00B378FA" w:rsidP="00B378FA">
      <w:pPr>
        <w:jc w:val="left"/>
      </w:pPr>
      <w:r>
        <w:rPr>
          <w:rStyle w:val="CommentReference"/>
        </w:rPr>
        <w:annotationRef/>
      </w:r>
      <w:r>
        <w:t>Replaced</w:t>
      </w:r>
    </w:p>
  </w:comment>
  <w:comment w:id="27" w:author="MDPI" w:date="2024-12-24T15:15:00Z" w:initials="M">
    <w:p w14:paraId="198D9870" w14:textId="43C35E36" w:rsidR="002A162E" w:rsidRDefault="002A162E">
      <w:pPr>
        <w:pStyle w:val="CommentText"/>
      </w:pPr>
      <w:r>
        <w:rPr>
          <w:rStyle w:val="CommentReference"/>
        </w:rPr>
        <w:annotationRef/>
      </w:r>
      <w:r w:rsidRPr="00CB63DB">
        <w:t>Headings</w:t>
      </w:r>
      <w:r>
        <w:t xml:space="preserve"> 2.5 and 3.2</w:t>
      </w:r>
      <w:r w:rsidRPr="00CB63DB">
        <w:t>: 'Ball Tracking' are repeat</w:t>
      </w:r>
      <w:r>
        <w:t>, please confirm.</w:t>
      </w:r>
    </w:p>
  </w:comment>
  <w:comment w:id="28" w:author="GuangLiang Yang" w:date="2024-12-24T23:57:00Z" w:initials="GY">
    <w:p w14:paraId="309EEBF4" w14:textId="77777777" w:rsidR="0036559C" w:rsidRDefault="0036559C" w:rsidP="0036559C">
      <w:pPr>
        <w:pStyle w:val="CommentText"/>
        <w:jc w:val="left"/>
      </w:pPr>
      <w:r>
        <w:rPr>
          <w:rStyle w:val="CommentReference"/>
        </w:rPr>
        <w:annotationRef/>
      </w:r>
      <w:r>
        <w:t>I have corrected it.</w:t>
      </w:r>
    </w:p>
  </w:comment>
  <w:comment w:id="29" w:author="English Editor" w:date="2024-12-24T08:01:00Z" w:initials="EE">
    <w:p w14:paraId="7895B37C" w14:textId="49CC703E" w:rsidR="002A162E" w:rsidRDefault="002A162E" w:rsidP="0070776F">
      <w:pPr>
        <w:pStyle w:val="CommentText"/>
        <w:jc w:val="left"/>
      </w:pPr>
      <w:r>
        <w:rPr>
          <w:rStyle w:val="CommentReference"/>
        </w:rPr>
        <w:annotationRef/>
      </w:r>
      <w:r>
        <w:t>Please check the spelling of “matched” in the figure.</w:t>
      </w:r>
    </w:p>
  </w:comment>
  <w:comment w:id="30" w:author="GuangLiang Yang" w:date="2024-12-25T00:09:00Z" w:initials="GY">
    <w:p w14:paraId="2C2EA7D1" w14:textId="77777777" w:rsidR="00526353" w:rsidRDefault="00526353" w:rsidP="00526353">
      <w:pPr>
        <w:pStyle w:val="CommentText"/>
        <w:jc w:val="left"/>
      </w:pPr>
      <w:r>
        <w:rPr>
          <w:rStyle w:val="CommentReference"/>
        </w:rPr>
        <w:annotationRef/>
      </w:r>
      <w:r>
        <w:t>I have corrected</w:t>
      </w:r>
    </w:p>
  </w:comment>
  <w:comment w:id="31" w:author="MDPI" w:date="2024-12-24T15:08:00Z" w:initials="M">
    <w:p w14:paraId="55BB1A51" w14:textId="5743B9BE" w:rsidR="002A162E" w:rsidRDefault="002A162E">
      <w:pPr>
        <w:pStyle w:val="CommentText"/>
      </w:pPr>
      <w:r>
        <w:rPr>
          <w:rStyle w:val="CommentReference"/>
        </w:rPr>
        <w:annotationRef/>
      </w:r>
      <w:r w:rsidRPr="00BB6FBC">
        <w:t>We move it after the first citation, please confirm it.</w:t>
      </w:r>
    </w:p>
  </w:comment>
  <w:comment w:id="32" w:author="GuangLiang Yang" w:date="2024-12-25T00:05:00Z" w:initials="GY">
    <w:p w14:paraId="7E8C2BCC" w14:textId="77777777" w:rsidR="0036559C" w:rsidRDefault="0036559C" w:rsidP="0036559C">
      <w:pPr>
        <w:pStyle w:val="CommentText"/>
        <w:jc w:val="left"/>
      </w:pPr>
      <w:r>
        <w:rPr>
          <w:rStyle w:val="CommentReference"/>
        </w:rPr>
        <w:annotationRef/>
      </w:r>
      <w:r>
        <w:t>confirmed</w:t>
      </w:r>
    </w:p>
  </w:comment>
  <w:comment w:id="33" w:author="MDPI" w:date="2024-12-24T15:15:00Z" w:initials="M">
    <w:p w14:paraId="26D3B21F" w14:textId="59303AD2" w:rsidR="002A162E" w:rsidRDefault="002A162E">
      <w:pPr>
        <w:pStyle w:val="CommentText"/>
      </w:pPr>
      <w:r>
        <w:rPr>
          <w:rStyle w:val="CommentReference"/>
        </w:rPr>
        <w:annotationRef/>
      </w:r>
      <w:r w:rsidRPr="00CB63DB">
        <w:t>Headings</w:t>
      </w:r>
      <w:r>
        <w:t xml:space="preserve"> 2.7 and 3.4</w:t>
      </w:r>
      <w:r w:rsidRPr="00CB63DB">
        <w:t>: 'Transformer Model for Key Point Detection' are repeat</w:t>
      </w:r>
      <w:r>
        <w:t>, please confirm.</w:t>
      </w:r>
    </w:p>
  </w:comment>
  <w:comment w:id="34" w:author="Wei Qi Yan" w:date="2024-12-24T22:47:00Z" w:initials="WY">
    <w:p w14:paraId="3E695DE0" w14:textId="77777777" w:rsidR="002C35E5" w:rsidRDefault="002C35E5" w:rsidP="002C35E5">
      <w:pPr>
        <w:jc w:val="left"/>
      </w:pPr>
      <w:r>
        <w:rPr>
          <w:rStyle w:val="CommentReference"/>
        </w:rPr>
        <w:annotationRef/>
      </w:r>
      <w:r>
        <w:t>Corrected</w:t>
      </w:r>
    </w:p>
  </w:comment>
  <w:comment w:id="35" w:author="MDPI" w:date="2024-12-24T17:10:00Z" w:initials="M">
    <w:p w14:paraId="09681EC2" w14:textId="5C54016C" w:rsidR="002A162E" w:rsidRDefault="002A162E">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Please cite all references with reference numbers and place the numbers in square brackets (“[ ]”), e.g., [1], [1–3], or [1,3]. Please refer to the following website for more information: http://www.mdpi.com/authors/references.</w:t>
      </w:r>
    </w:p>
  </w:comment>
  <w:comment w:id="36" w:author="Wei Qi Yan" w:date="2024-12-24T22:46:00Z" w:initials="WY">
    <w:p w14:paraId="05EBAD20" w14:textId="77777777" w:rsidR="002C35E5" w:rsidRDefault="002C35E5" w:rsidP="002C35E5">
      <w:pPr>
        <w:jc w:val="left"/>
      </w:pPr>
      <w:r>
        <w:rPr>
          <w:rStyle w:val="CommentReference"/>
        </w:rPr>
        <w:annotationRef/>
      </w:r>
      <w:r>
        <w:t>Corrected</w:t>
      </w:r>
    </w:p>
  </w:comment>
  <w:comment w:id="37" w:author="MDPI" w:date="2024-12-24T15:09:00Z" w:initials="M">
    <w:p w14:paraId="1532614E" w14:textId="4054F120" w:rsidR="002A162E" w:rsidRDefault="002A162E">
      <w:pPr>
        <w:pStyle w:val="CommentText"/>
      </w:pPr>
      <w:r>
        <w:rPr>
          <w:rStyle w:val="CommentReference"/>
        </w:rPr>
        <w:annotationRef/>
      </w:r>
      <w:r>
        <w:t xml:space="preserve">Please </w:t>
      </w:r>
      <w:r w:rsidRPr="002A162E">
        <w:rPr>
          <w:highlight w:val="green"/>
        </w:rPr>
        <w:t>cite the figure in the text</w:t>
      </w:r>
      <w:r>
        <w:t xml:space="preserve"> and ensure that the first citation of each figure appears in numerical order.</w:t>
      </w:r>
    </w:p>
  </w:comment>
  <w:comment w:id="38" w:author="Wei Qi Yan" w:date="2024-12-24T22:46:00Z" w:initials="WY">
    <w:p w14:paraId="10A6FC4B" w14:textId="77777777" w:rsidR="002C35E5" w:rsidRDefault="002C35E5" w:rsidP="002C35E5">
      <w:pPr>
        <w:jc w:val="left"/>
      </w:pPr>
      <w:r>
        <w:rPr>
          <w:rStyle w:val="CommentReference"/>
        </w:rPr>
        <w:annotationRef/>
      </w:r>
      <w:r>
        <w:t>Confirmed</w:t>
      </w:r>
    </w:p>
  </w:comment>
  <w:comment w:id="41" w:author="MDPI" w:date="2024-12-24T15:01:00Z" w:initials="M">
    <w:p w14:paraId="08DA83C5" w14:textId="50B28F60" w:rsidR="002A162E" w:rsidRDefault="002A162E">
      <w:pPr>
        <w:pStyle w:val="CommentText"/>
      </w:pPr>
      <w:r>
        <w:rPr>
          <w:rStyle w:val="CommentReference"/>
        </w:rPr>
        <w:annotationRef/>
      </w:r>
      <w:r w:rsidRPr="007C7827">
        <w:t>Please confirm whether its unindented format is preserved, please confirm all in main text.</w:t>
      </w:r>
    </w:p>
  </w:comment>
  <w:comment w:id="42" w:author="GuangLiang Yang" w:date="2024-12-25T00:28:00Z" w:initials="GY">
    <w:p w14:paraId="1DEA7592" w14:textId="77777777" w:rsidR="000136D4" w:rsidRDefault="000136D4" w:rsidP="000136D4">
      <w:pPr>
        <w:pStyle w:val="CommentText"/>
        <w:jc w:val="left"/>
      </w:pPr>
      <w:r>
        <w:rPr>
          <w:rStyle w:val="CommentReference"/>
        </w:rPr>
        <w:annotationRef/>
      </w:r>
      <w:r>
        <w:t>confirmed</w:t>
      </w:r>
    </w:p>
  </w:comment>
  <w:comment w:id="39" w:author="MDPI" w:date="2024-12-24T15:01:00Z" w:initials="M">
    <w:p w14:paraId="78FFECFB" w14:textId="085E5DCA" w:rsidR="002A162E" w:rsidRDefault="002A162E">
      <w:pPr>
        <w:pStyle w:val="CommentText"/>
      </w:pPr>
      <w:r>
        <w:rPr>
          <w:rStyle w:val="CommentReference"/>
        </w:rPr>
        <w:annotationRef/>
      </w:r>
      <w:r>
        <w:t>Please confirm if the bold is unnecessary and can be removed. The following highlights are the same.</w:t>
      </w:r>
    </w:p>
  </w:comment>
  <w:comment w:id="40" w:author="Wei Qi Yan" w:date="2024-12-24T22:46:00Z" w:initials="WY">
    <w:p w14:paraId="4C7487A3" w14:textId="77777777" w:rsidR="002C35E5" w:rsidRDefault="002C35E5" w:rsidP="002C35E5">
      <w:pPr>
        <w:jc w:val="left"/>
      </w:pPr>
      <w:r>
        <w:rPr>
          <w:rStyle w:val="CommentReference"/>
        </w:rPr>
        <w:annotationRef/>
      </w:r>
      <w:r>
        <w:t>Confirmed</w:t>
      </w:r>
    </w:p>
  </w:comment>
  <w:comment w:id="43" w:author="MDPI" w:date="2024-12-24T15:09:00Z" w:initials="M">
    <w:p w14:paraId="0A179100" w14:textId="181D839D" w:rsidR="002A162E" w:rsidRDefault="002A162E">
      <w:pPr>
        <w:pStyle w:val="CommentText"/>
      </w:pPr>
      <w:r>
        <w:rPr>
          <w:rStyle w:val="CommentReference"/>
        </w:rPr>
        <w:annotationRef/>
      </w:r>
      <w:r w:rsidRPr="002A162E">
        <w:rPr>
          <w:highlight w:val="green"/>
        </w:rPr>
        <w:t>There is no Figure 8</w:t>
      </w:r>
      <w:r>
        <w:t>. Please insert it AFTER where it is first mentioned in the text</w:t>
      </w:r>
      <w:r w:rsidR="00A1289E">
        <w:t xml:space="preserve"> and reorder the figures</w:t>
      </w:r>
      <w:r>
        <w:t>.</w:t>
      </w:r>
    </w:p>
  </w:comment>
  <w:comment w:id="44" w:author="GuangLiang Yang" w:date="2024-12-25T01:55:00Z" w:initials="GY">
    <w:p w14:paraId="29CC1803" w14:textId="77777777" w:rsidR="00FE0994" w:rsidRDefault="00FE0994" w:rsidP="00FE0994">
      <w:pPr>
        <w:pStyle w:val="CommentText"/>
        <w:jc w:val="left"/>
      </w:pPr>
      <w:r>
        <w:rPr>
          <w:rStyle w:val="CommentReference"/>
        </w:rPr>
        <w:annotationRef/>
      </w:r>
      <w:r>
        <w:t>corrected</w:t>
      </w:r>
    </w:p>
  </w:comment>
  <w:comment w:id="45" w:author="MDPI" w:date="2024-12-24T15:03:00Z" w:initials="M">
    <w:p w14:paraId="312B0CF7" w14:textId="7F28A498" w:rsidR="002A162E" w:rsidRDefault="002A162E">
      <w:pPr>
        <w:pStyle w:val="CommentText"/>
      </w:pPr>
      <w:r>
        <w:rPr>
          <w:rStyle w:val="CommentReference"/>
        </w:rPr>
        <w:annotationRef/>
      </w:r>
      <w:r w:rsidRPr="00074669">
        <w:t>Please confirm if it should be italic format and unify with that in eqution, please unify all</w:t>
      </w:r>
      <w:r>
        <w:t>.</w:t>
      </w:r>
    </w:p>
  </w:comment>
  <w:comment w:id="46" w:author="Wei Qi Yan" w:date="2024-12-24T22:45:00Z" w:initials="WY">
    <w:p w14:paraId="094CF968" w14:textId="77777777" w:rsidR="002C35E5" w:rsidRDefault="002C35E5" w:rsidP="002C35E5">
      <w:pPr>
        <w:jc w:val="left"/>
      </w:pPr>
      <w:r>
        <w:rPr>
          <w:rStyle w:val="CommentReference"/>
        </w:rPr>
        <w:annotationRef/>
      </w:r>
      <w:r>
        <w:t>Corrected</w:t>
      </w:r>
    </w:p>
  </w:comment>
  <w:comment w:id="48" w:author="English Editor" w:date="2024-12-24T08:17:00Z" w:initials="EE">
    <w:p w14:paraId="2021FA10" w14:textId="08E4D1C5" w:rsidR="002A162E" w:rsidRDefault="002A162E">
      <w:pPr>
        <w:pStyle w:val="CommentText"/>
      </w:pPr>
      <w:r>
        <w:rPr>
          <w:rStyle w:val="CommentReference"/>
        </w:rPr>
        <w:annotationRef/>
      </w:r>
      <w:r>
        <w:t>Please check that the meaning is retained.</w:t>
      </w:r>
    </w:p>
  </w:comment>
  <w:comment w:id="47" w:author="Wei Qi Yan" w:date="2024-12-24T22:44:00Z" w:initials="WY">
    <w:p w14:paraId="26D0D3F3" w14:textId="77777777" w:rsidR="002C35E5" w:rsidRDefault="002C35E5" w:rsidP="002C35E5">
      <w:pPr>
        <w:jc w:val="left"/>
      </w:pPr>
      <w:r>
        <w:rPr>
          <w:rStyle w:val="CommentReference"/>
        </w:rPr>
        <w:annotationRef/>
      </w:r>
      <w:r>
        <w:t>Checked</w:t>
      </w:r>
    </w:p>
  </w:comment>
  <w:comment w:id="49" w:author="MDPI" w:date="2024-12-24T15:03:00Z" w:initials="M">
    <w:p w14:paraId="3F3ED199" w14:textId="03C26203" w:rsidR="002A162E" w:rsidRDefault="002A162E">
      <w:pPr>
        <w:pStyle w:val="CommentText"/>
      </w:pPr>
      <w:r>
        <w:rPr>
          <w:rStyle w:val="CommentReference"/>
        </w:rPr>
        <w:annotationRef/>
      </w:r>
      <w:r>
        <w:t>Please confirm if the bold is unnecessary and can be removed. The following highlights are the same.</w:t>
      </w:r>
    </w:p>
  </w:comment>
  <w:comment w:id="50" w:author="Wei Qi Yan" w:date="2024-12-24T22:44:00Z" w:initials="WY">
    <w:p w14:paraId="14BDF977" w14:textId="77777777" w:rsidR="002C35E5" w:rsidRDefault="002C35E5" w:rsidP="002C35E5">
      <w:pPr>
        <w:jc w:val="left"/>
      </w:pPr>
      <w:r>
        <w:rPr>
          <w:rStyle w:val="CommentReference"/>
        </w:rPr>
        <w:annotationRef/>
      </w:r>
      <w:r>
        <w:t>Removed</w:t>
      </w:r>
    </w:p>
  </w:comment>
  <w:comment w:id="51" w:author="MDPI" w:date="2024-12-24T15:04:00Z" w:initials="M">
    <w:p w14:paraId="5AEB45DC" w14:textId="27DE4B0F" w:rsidR="002A162E" w:rsidRDefault="002A162E">
      <w:pPr>
        <w:pStyle w:val="CommentText"/>
      </w:pPr>
      <w:r>
        <w:rPr>
          <w:rStyle w:val="CommentReference"/>
        </w:rPr>
        <w:annotationRef/>
      </w:r>
      <w:r>
        <w:t>Please confirm if different color line in figure need explanation.</w:t>
      </w:r>
    </w:p>
  </w:comment>
  <w:comment w:id="52" w:author="Wei Qi Yan" w:date="2024-12-24T22:43:00Z" w:initials="WY">
    <w:p w14:paraId="78B35698" w14:textId="77777777" w:rsidR="002C35E5" w:rsidRDefault="002C35E5" w:rsidP="002C35E5">
      <w:pPr>
        <w:jc w:val="left"/>
      </w:pPr>
      <w:r>
        <w:rPr>
          <w:rStyle w:val="CommentReference"/>
        </w:rPr>
        <w:annotationRef/>
      </w:r>
      <w:r>
        <w:t>Confirmed</w:t>
      </w:r>
    </w:p>
  </w:comment>
  <w:comment w:id="53" w:author="MDPI" w:date="2024-12-24T17:13:00Z" w:initials="M">
    <w:p w14:paraId="0D8B6ED7" w14:textId="317ABAF7" w:rsidR="00E354B2" w:rsidRDefault="00E354B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The contents of this figure are not legible. Please replace the image with one of a sufficiently high resolution (min. 1000 pixels width/height, or a resolution of 300 dpi or higher).</w:t>
      </w:r>
    </w:p>
  </w:comment>
  <w:comment w:id="54" w:author="Wei Qi Yan" w:date="2024-12-24T22:43:00Z" w:initials="WY">
    <w:p w14:paraId="613F2325" w14:textId="77777777" w:rsidR="002C35E5" w:rsidRDefault="002C35E5" w:rsidP="002C35E5">
      <w:pPr>
        <w:jc w:val="left"/>
      </w:pPr>
      <w:r>
        <w:rPr>
          <w:rStyle w:val="CommentReference"/>
        </w:rPr>
        <w:annotationRef/>
      </w:r>
      <w:r>
        <w:t>Replaced</w:t>
      </w:r>
    </w:p>
  </w:comment>
  <w:comment w:id="55" w:author="MDPI" w:date="2024-12-24T15:05:00Z" w:initials="M">
    <w:p w14:paraId="4BFE306D" w14:textId="40E790A7" w:rsidR="002A162E" w:rsidRDefault="002A162E" w:rsidP="00BB6FBC">
      <w:pPr>
        <w:pStyle w:val="CommentText"/>
      </w:pPr>
      <w:r>
        <w:rPr>
          <w:rStyle w:val="CommentReference"/>
        </w:rPr>
        <w:annotationRef/>
      </w:r>
      <w:r>
        <w:t>Please confirm if it should be left, if so, please revise top into left, and bottom into right.</w:t>
      </w:r>
    </w:p>
  </w:comment>
  <w:comment w:id="56" w:author="Wei Qi Yan" w:date="2024-12-24T22:49:00Z" w:initials="WY">
    <w:p w14:paraId="7DEF1037" w14:textId="77777777" w:rsidR="00D20F2A" w:rsidRDefault="00D20F2A" w:rsidP="00D20F2A">
      <w:pPr>
        <w:jc w:val="left"/>
      </w:pPr>
      <w:r>
        <w:rPr>
          <w:rStyle w:val="CommentReference"/>
        </w:rPr>
        <w:annotationRef/>
      </w:r>
      <w:r>
        <w:t>Top and Bottom indeed</w:t>
      </w:r>
    </w:p>
  </w:comment>
  <w:comment w:id="57" w:author="MDPI" w:date="2024-12-24T17:14:00Z" w:initials="M">
    <w:p w14:paraId="5723C6B4" w14:textId="0BB4A46A" w:rsidR="00E354B2" w:rsidRDefault="00E354B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There is no red point, please confirm.</w:t>
      </w:r>
    </w:p>
  </w:comment>
  <w:comment w:id="58" w:author="Wei Qi Yan" w:date="2024-12-24T22:49:00Z" w:initials="WY">
    <w:p w14:paraId="7C26E5E4" w14:textId="77777777" w:rsidR="00D20F2A" w:rsidRDefault="00D20F2A" w:rsidP="00D20F2A">
      <w:pPr>
        <w:jc w:val="left"/>
      </w:pPr>
      <w:r>
        <w:rPr>
          <w:rStyle w:val="CommentReference"/>
        </w:rPr>
        <w:annotationRef/>
      </w:r>
      <w:r>
        <w:t>“Red bar” on the figure indeed</w:t>
      </w:r>
    </w:p>
  </w:comment>
  <w:comment w:id="59" w:author="MDPI" w:date="2024-12-24T17:13:00Z" w:initials="M">
    <w:p w14:paraId="454B8A08" w14:textId="014F5013" w:rsidR="00E354B2" w:rsidRDefault="00E354B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The contents of this figure are not legible. Please replace the image with one of a sufficiently high resolution (min. 1000 pixels width/height, or a resolution of 300 dpi or higher).</w:t>
      </w:r>
    </w:p>
  </w:comment>
  <w:comment w:id="60" w:author="Wei Qi Yan" w:date="2024-12-24T22:42:00Z" w:initials="WY">
    <w:p w14:paraId="57244074" w14:textId="77777777" w:rsidR="002C35E5" w:rsidRDefault="002C35E5" w:rsidP="002C35E5">
      <w:pPr>
        <w:jc w:val="left"/>
      </w:pPr>
      <w:r>
        <w:rPr>
          <w:rStyle w:val="CommentReference"/>
        </w:rPr>
        <w:annotationRef/>
      </w:r>
      <w:r>
        <w:t>Replaced</w:t>
      </w:r>
    </w:p>
  </w:comment>
  <w:comment w:id="63" w:author="MDPI" w:date="2024-12-24T17:14:00Z" w:initials="M">
    <w:p w14:paraId="363F9B18" w14:textId="3E7EF591" w:rsidR="00E354B2" w:rsidRDefault="00E354B2" w:rsidP="00E354B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There is no red point, please confirm.</w:t>
      </w:r>
    </w:p>
  </w:comment>
  <w:comment w:id="64" w:author="GuangLiang Yang" w:date="2024-12-25T11:25:00Z" w:initials="GY">
    <w:p w14:paraId="76A9BAFE" w14:textId="77777777" w:rsidR="00776503" w:rsidRDefault="00776503" w:rsidP="00776503">
      <w:pPr>
        <w:pStyle w:val="CommentText"/>
        <w:jc w:val="left"/>
      </w:pPr>
      <w:r>
        <w:rPr>
          <w:rStyle w:val="CommentReference"/>
        </w:rPr>
        <w:annotationRef/>
      </w:r>
      <w:r>
        <w:t>The image description is ambiguous and has been modified</w:t>
      </w:r>
    </w:p>
  </w:comment>
  <w:comment w:id="66" w:author="MDPI" w:date="2024-12-24T17:15:00Z" w:initials="M">
    <w:p w14:paraId="3A73C0AA" w14:textId="28359D10" w:rsidR="00E354B2" w:rsidRDefault="00E354B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The contents of this figure are not legible. Please replace the image with one of a sufficiently high resolution (min. 1000 pixels width/height, or a resolution of 300 dpi or higher).</w:t>
      </w:r>
    </w:p>
  </w:comment>
  <w:comment w:id="67" w:author="Wei Qi Yan" w:date="2024-12-24T22:42:00Z" w:initials="WY">
    <w:p w14:paraId="516C17DE" w14:textId="77777777" w:rsidR="002C35E5" w:rsidRDefault="002C35E5" w:rsidP="002C35E5">
      <w:pPr>
        <w:jc w:val="left"/>
      </w:pPr>
      <w:r>
        <w:rPr>
          <w:rStyle w:val="CommentReference"/>
        </w:rPr>
        <w:annotationRef/>
      </w:r>
      <w:r>
        <w:t>Replaced.</w:t>
      </w:r>
    </w:p>
  </w:comment>
  <w:comment w:id="68" w:author="English Editor" w:date="2024-12-24T08:40:00Z" w:initials="EE">
    <w:p w14:paraId="6ED751A3" w14:textId="3477CCC1" w:rsidR="002A162E" w:rsidRDefault="002A162E">
      <w:pPr>
        <w:pStyle w:val="CommentText"/>
      </w:pPr>
      <w:r>
        <w:rPr>
          <w:rStyle w:val="CommentReference"/>
        </w:rPr>
        <w:annotationRef/>
      </w:r>
      <w:r>
        <w:t>Please check that the meaning is retained.</w:t>
      </w:r>
    </w:p>
  </w:comment>
  <w:comment w:id="69" w:author="Wei Qi Yan" w:date="2024-12-24T22:42:00Z" w:initials="WY">
    <w:p w14:paraId="476B95B1" w14:textId="77777777" w:rsidR="002C35E5" w:rsidRDefault="002C35E5" w:rsidP="002C35E5">
      <w:pPr>
        <w:jc w:val="left"/>
      </w:pPr>
      <w:r>
        <w:rPr>
          <w:rStyle w:val="CommentReference"/>
        </w:rPr>
        <w:annotationRef/>
      </w:r>
      <w:r>
        <w:t>Checked.</w:t>
      </w:r>
    </w:p>
  </w:comment>
  <w:comment w:id="70" w:author="MDPI" w:date="2024-12-24T14:43:00Z" w:initials="M">
    <w:p w14:paraId="25033D5B" w14:textId="2C467A23" w:rsidR="002A162E" w:rsidRDefault="002A162E">
      <w:pPr>
        <w:pStyle w:val="CommentText"/>
      </w:pPr>
      <w:r>
        <w:rPr>
          <w:rStyle w:val="CommentReference"/>
        </w:rPr>
        <w:annotationRef/>
      </w:r>
      <w:r>
        <w:t>Information regarding the funder and the funding number should be provided. Please check the accuracy of funding data and any other information carefully.</w:t>
      </w:r>
    </w:p>
  </w:comment>
  <w:comment w:id="71" w:author="Wei Qi Yan" w:date="2024-12-24T22:41:00Z" w:initials="WY">
    <w:p w14:paraId="4E7759C0" w14:textId="77777777" w:rsidR="002C35E5" w:rsidRDefault="002C35E5" w:rsidP="002C35E5">
      <w:pPr>
        <w:jc w:val="left"/>
      </w:pPr>
      <w:r>
        <w:rPr>
          <w:rStyle w:val="CommentReference"/>
        </w:rPr>
        <w:annotationRef/>
      </w:r>
      <w:r>
        <w:t>We have not funding information</w:t>
      </w:r>
    </w:p>
  </w:comment>
  <w:comment w:id="72" w:author="MDPI" w:date="2024-12-24T15:14:00Z" w:initials="M">
    <w:p w14:paraId="46C187F6" w14:textId="5DD34844" w:rsidR="002A162E" w:rsidRDefault="002A162E">
      <w:pPr>
        <w:pStyle w:val="CommentText"/>
      </w:pPr>
      <w:r>
        <w:rPr>
          <w:rStyle w:val="CommentReference"/>
        </w:rPr>
        <w:annotationRef/>
      </w:r>
      <w:r w:rsidRPr="00E354B2">
        <w:rPr>
          <w:highlight w:val="green"/>
        </w:rPr>
        <w:t>"Not applicable" is only used for review papers or articles for which no new data were created</w:t>
      </w:r>
      <w:r>
        <w:t>. Normally, the DAS for research articles can state "Data are contained within the article." or "Data are contained within the article and supplementary materials." Please refer to the complete guideline at https://www.mdpi.com/ethics#_bookmark21.</w:t>
      </w:r>
    </w:p>
  </w:comment>
  <w:comment w:id="74" w:author="MDPI" w:date="2024-12-24T17:02:00Z" w:initials="M">
    <w:p w14:paraId="1DCBD001" w14:textId="77777777" w:rsidR="002A162E" w:rsidRDefault="002A162E" w:rsidP="0005529A">
      <w:pPr>
        <w:pStyle w:val="CommentText"/>
      </w:pPr>
      <w:r w:rsidRPr="0005529A">
        <w:rPr>
          <w:highlight w:val="green"/>
        </w:rPr>
        <w:fldChar w:fldCharType="begin"/>
      </w:r>
      <w:r w:rsidRPr="0005529A">
        <w:rPr>
          <w:rStyle w:val="CommentReference"/>
          <w:highlight w:val="green"/>
        </w:rPr>
        <w:instrText xml:space="preserve"> </w:instrText>
      </w:r>
      <w:r w:rsidRPr="0005529A">
        <w:rPr>
          <w:highlight w:val="green"/>
        </w:rPr>
        <w:instrText>PAGE \# "'Page: '#'</w:instrText>
      </w:r>
      <w:r w:rsidRPr="0005529A">
        <w:rPr>
          <w:highlight w:val="green"/>
        </w:rPr>
        <w:br/>
        <w:instrText>'"</w:instrText>
      </w:r>
      <w:r w:rsidRPr="0005529A">
        <w:rPr>
          <w:rStyle w:val="CommentReference"/>
          <w:highlight w:val="green"/>
        </w:rPr>
        <w:instrText xml:space="preserve"> </w:instrText>
      </w:r>
      <w:r w:rsidRPr="0005529A">
        <w:rPr>
          <w:highlight w:val="green"/>
        </w:rPr>
        <w:fldChar w:fldCharType="end"/>
      </w:r>
      <w:r w:rsidRPr="0005529A">
        <w:rPr>
          <w:rStyle w:val="CommentReference"/>
          <w:highlight w:val="green"/>
        </w:rPr>
        <w:annotationRef/>
      </w:r>
      <w:r w:rsidRPr="0005529A">
        <w:rPr>
          <w:highlight w:val="green"/>
        </w:rPr>
        <w:t>Please Note:</w:t>
      </w:r>
    </w:p>
    <w:p w14:paraId="4BE7C427" w14:textId="2EF77DFF" w:rsidR="002A162E" w:rsidRDefault="002A162E" w:rsidP="0005529A">
      <w:pPr>
        <w:pStyle w:val="CommentText"/>
      </w:pPr>
      <w:r>
        <w:t>Please do not change the reference format using EndNote and other similar tools. Our production editor has done thorough layout work for the references. Thank you for your cooperation.</w:t>
      </w:r>
    </w:p>
  </w:comment>
  <w:comment w:id="75" w:author="Wei Qi Yan" w:date="2024-12-24T22:41:00Z" w:initials="WY">
    <w:p w14:paraId="151B00EB" w14:textId="77777777" w:rsidR="002C35E5" w:rsidRDefault="002C35E5" w:rsidP="002C35E5">
      <w:pPr>
        <w:jc w:val="left"/>
      </w:pPr>
      <w:r>
        <w:rPr>
          <w:rStyle w:val="CommentReference"/>
        </w:rPr>
        <w:annotationRef/>
      </w:r>
      <w:r>
        <w:t>Confirmed</w:t>
      </w:r>
    </w:p>
  </w:comment>
  <w:comment w:id="77" w:author="MDPI" w:date="2024-12-24T14:41:00Z" w:initials="M">
    <w:p w14:paraId="35BA120C" w14:textId="772D0F11" w:rsidR="002A162E" w:rsidRDefault="002A162E" w:rsidP="0005529A">
      <w:pPr>
        <w:pStyle w:val="CommentText"/>
        <w:jc w:val="left"/>
      </w:pPr>
      <w:r>
        <w:rPr>
          <w:rStyle w:val="CommentReference"/>
        </w:rPr>
        <w:annotationRef/>
      </w:r>
      <w:r>
        <w:t>Newly added information. Please confirm. The same as below.</w:t>
      </w:r>
    </w:p>
  </w:comment>
  <w:comment w:id="78" w:author="Wei Qi Yan" w:date="2024-12-24T22:40:00Z" w:initials="WY">
    <w:p w14:paraId="4D556212" w14:textId="77777777" w:rsidR="002C35E5" w:rsidRDefault="002C35E5" w:rsidP="002C35E5">
      <w:pPr>
        <w:jc w:val="left"/>
      </w:pPr>
      <w:r>
        <w:rPr>
          <w:rStyle w:val="CommentReference"/>
        </w:rPr>
        <w:annotationRef/>
      </w:r>
      <w:r>
        <w:t>Confirmed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21BBA1" w15:done="0"/>
  <w15:commentEx w15:paraId="63602DE8" w15:done="0"/>
  <w15:commentEx w15:paraId="34C55598" w15:paraIdParent="63602DE8" w15:done="0"/>
  <w15:commentEx w15:paraId="127B1B0C" w15:done="0"/>
  <w15:commentEx w15:paraId="06F96F34" w15:paraIdParent="127B1B0C" w15:done="0"/>
  <w15:commentEx w15:paraId="207B1FC4" w15:done="0"/>
  <w15:commentEx w15:paraId="1BB05606" w15:paraIdParent="207B1FC4" w15:done="0"/>
  <w15:commentEx w15:paraId="35509D6C" w15:done="0"/>
  <w15:commentEx w15:paraId="05A2DC30" w15:paraIdParent="35509D6C" w15:done="0"/>
  <w15:commentEx w15:paraId="365236E8" w15:done="0"/>
  <w15:commentEx w15:paraId="66DCC287" w15:paraIdParent="365236E8" w15:done="0"/>
  <w15:commentEx w15:paraId="7AA16BE3" w15:done="0"/>
  <w15:commentEx w15:paraId="49451300" w15:paraIdParent="7AA16BE3" w15:done="0"/>
  <w15:commentEx w15:paraId="1A4F957F" w15:done="0"/>
  <w15:commentEx w15:paraId="655E6523" w15:paraIdParent="1A4F957F" w15:done="0"/>
  <w15:commentEx w15:paraId="0C04AA47" w15:done="0"/>
  <w15:commentEx w15:paraId="38099D6C" w15:paraIdParent="0C04AA47" w15:done="0"/>
  <w15:commentEx w15:paraId="7E2B8FA0" w15:done="0"/>
  <w15:commentEx w15:paraId="38CF9C7E" w15:paraIdParent="7E2B8FA0" w15:done="0"/>
  <w15:commentEx w15:paraId="7E656865" w15:done="0"/>
  <w15:commentEx w15:paraId="0DEE68EE" w15:paraIdParent="7E656865" w15:done="0"/>
  <w15:commentEx w15:paraId="46AC163B" w15:done="0"/>
  <w15:commentEx w15:paraId="2CC38A4F" w15:paraIdParent="46AC163B" w15:done="0"/>
  <w15:commentEx w15:paraId="198D9870" w15:done="0"/>
  <w15:commentEx w15:paraId="309EEBF4" w15:paraIdParent="198D9870" w15:done="0"/>
  <w15:commentEx w15:paraId="7895B37C" w15:done="0"/>
  <w15:commentEx w15:paraId="2C2EA7D1" w15:paraIdParent="7895B37C" w15:done="0"/>
  <w15:commentEx w15:paraId="55BB1A51" w15:done="0"/>
  <w15:commentEx w15:paraId="7E8C2BCC" w15:paraIdParent="55BB1A51" w15:done="0"/>
  <w15:commentEx w15:paraId="26D3B21F" w15:done="0"/>
  <w15:commentEx w15:paraId="3E695DE0" w15:paraIdParent="26D3B21F" w15:done="0"/>
  <w15:commentEx w15:paraId="09681EC2" w15:done="0"/>
  <w15:commentEx w15:paraId="05EBAD20" w15:paraIdParent="09681EC2" w15:done="0"/>
  <w15:commentEx w15:paraId="1532614E" w15:done="0"/>
  <w15:commentEx w15:paraId="10A6FC4B" w15:paraIdParent="1532614E" w15:done="0"/>
  <w15:commentEx w15:paraId="08DA83C5" w15:done="0"/>
  <w15:commentEx w15:paraId="1DEA7592" w15:paraIdParent="08DA83C5" w15:done="0"/>
  <w15:commentEx w15:paraId="78FFECFB" w15:done="0"/>
  <w15:commentEx w15:paraId="4C7487A3" w15:paraIdParent="78FFECFB" w15:done="0"/>
  <w15:commentEx w15:paraId="0A179100" w15:done="0"/>
  <w15:commentEx w15:paraId="29CC1803" w15:paraIdParent="0A179100" w15:done="0"/>
  <w15:commentEx w15:paraId="312B0CF7" w15:done="0"/>
  <w15:commentEx w15:paraId="094CF968" w15:paraIdParent="312B0CF7" w15:done="0"/>
  <w15:commentEx w15:paraId="2021FA10" w15:done="0"/>
  <w15:commentEx w15:paraId="26D0D3F3" w15:paraIdParent="2021FA10" w15:done="0"/>
  <w15:commentEx w15:paraId="3F3ED199" w15:done="0"/>
  <w15:commentEx w15:paraId="14BDF977" w15:paraIdParent="3F3ED199" w15:done="0"/>
  <w15:commentEx w15:paraId="5AEB45DC" w15:done="0"/>
  <w15:commentEx w15:paraId="78B35698" w15:paraIdParent="5AEB45DC" w15:done="0"/>
  <w15:commentEx w15:paraId="0D8B6ED7" w15:done="0"/>
  <w15:commentEx w15:paraId="613F2325" w15:paraIdParent="0D8B6ED7" w15:done="0"/>
  <w15:commentEx w15:paraId="4BFE306D" w15:done="0"/>
  <w15:commentEx w15:paraId="7DEF1037" w15:paraIdParent="4BFE306D" w15:done="0"/>
  <w15:commentEx w15:paraId="5723C6B4" w15:done="0"/>
  <w15:commentEx w15:paraId="7C26E5E4" w15:paraIdParent="5723C6B4" w15:done="0"/>
  <w15:commentEx w15:paraId="454B8A08" w15:done="0"/>
  <w15:commentEx w15:paraId="57244074" w15:paraIdParent="454B8A08" w15:done="0"/>
  <w15:commentEx w15:paraId="363F9B18" w15:done="0"/>
  <w15:commentEx w15:paraId="76A9BAFE" w15:paraIdParent="363F9B18" w15:done="0"/>
  <w15:commentEx w15:paraId="3A73C0AA" w15:done="0"/>
  <w15:commentEx w15:paraId="516C17DE" w15:paraIdParent="3A73C0AA" w15:done="0"/>
  <w15:commentEx w15:paraId="6ED751A3" w15:done="0"/>
  <w15:commentEx w15:paraId="476B95B1" w15:paraIdParent="6ED751A3" w15:done="0"/>
  <w15:commentEx w15:paraId="25033D5B" w15:done="0"/>
  <w15:commentEx w15:paraId="4E7759C0" w15:paraIdParent="25033D5B" w15:done="0"/>
  <w15:commentEx w15:paraId="46C187F6" w15:done="0"/>
  <w15:commentEx w15:paraId="4BE7C427" w15:done="0"/>
  <w15:commentEx w15:paraId="151B00EB" w15:paraIdParent="4BE7C427" w15:done="0"/>
  <w15:commentEx w15:paraId="35BA120C" w15:done="0"/>
  <w15:commentEx w15:paraId="4D556212" w15:paraIdParent="35BA12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AFB78F" w16cex:dateUtc="2024-12-24T06:38:00Z"/>
  <w16cex:commentExtensible w16cex:durableId="73DAF6D6" w16cex:dateUtc="2024-12-24T09:32:00Z"/>
  <w16cex:commentExtensible w16cex:durableId="3C7340A6" w16cex:dateUtc="2024-12-24T06:38:00Z"/>
  <w16cex:commentExtensible w16cex:durableId="32A776D2" w16cex:dateUtc="2024-12-24T09:33:00Z"/>
  <w16cex:commentExtensible w16cex:durableId="188B606A" w16cex:dateUtc="2024-12-24T09:33:00Z"/>
  <w16cex:commentExtensible w16cex:durableId="1195BB1F" w16cex:dateUtc="2024-12-24T06:56:00Z"/>
  <w16cex:commentExtensible w16cex:durableId="75C30FC7" w16cex:dateUtc="2024-12-24T09:33:00Z"/>
  <w16cex:commentExtensible w16cex:durableId="510D53CF" w16cex:dateUtc="2024-12-24T09:34:00Z"/>
  <w16cex:commentExtensible w16cex:durableId="7258CA61" w16cex:dateUtc="2024-12-24T09:35:00Z"/>
  <w16cex:commentExtensible w16cex:durableId="491D6147" w16cex:dateUtc="2024-12-24T07:14:00Z"/>
  <w16cex:commentExtensible w16cex:durableId="495AE629" w16cex:dateUtc="2024-12-24T09:37:00Z"/>
  <w16cex:commentExtensible w16cex:durableId="5193F067" w16cex:dateUtc="2024-12-24T09:37:00Z"/>
  <w16cex:commentExtensible w16cex:durableId="272B0B6C" w16cex:dateUtc="2024-12-24T06:59:00Z"/>
  <w16cex:commentExtensible w16cex:durableId="368A580D" w16cex:dateUtc="2024-12-24T09:38:00Z"/>
  <w16cex:commentExtensible w16cex:durableId="3A2AC6E9" w16cex:dateUtc="2024-12-24T09:39:00Z"/>
  <w16cex:commentExtensible w16cex:durableId="509F598B" w16cex:dateUtc="2024-12-24T06:58:00Z"/>
  <w16cex:commentExtensible w16cex:durableId="190E00C2" w16cex:dateUtc="2024-12-24T09:39:00Z"/>
  <w16cex:commentExtensible w16cex:durableId="02909ED0" w16cex:dateUtc="2024-12-24T07:15:00Z"/>
  <w16cex:commentExtensible w16cex:durableId="46A6AACA" w16cex:dateUtc="2024-12-24T10:57:00Z"/>
  <w16cex:commentExtensible w16cex:durableId="0420A099" w16cex:dateUtc="2024-12-24T08:01:00Z"/>
  <w16cex:commentExtensible w16cex:durableId="0FB6CD6B" w16cex:dateUtc="2024-12-24T11:09:00Z"/>
  <w16cex:commentExtensible w16cex:durableId="23002273" w16cex:dateUtc="2024-12-24T07:08:00Z"/>
  <w16cex:commentExtensible w16cex:durableId="52339960" w16cex:dateUtc="2024-12-24T11:05:00Z"/>
  <w16cex:commentExtensible w16cex:durableId="19F7C1B3" w16cex:dateUtc="2024-12-24T07:15:00Z"/>
  <w16cex:commentExtensible w16cex:durableId="0AB305F3" w16cex:dateUtc="2024-12-24T09:47:00Z"/>
  <w16cex:commentExtensible w16cex:durableId="21142AB1" w16cex:dateUtc="2024-12-24T09:46:00Z"/>
  <w16cex:commentExtensible w16cex:durableId="36150173" w16cex:dateUtc="2024-12-24T07:09:00Z"/>
  <w16cex:commentExtensible w16cex:durableId="4F020815" w16cex:dateUtc="2024-12-24T09:46:00Z"/>
  <w16cex:commentExtensible w16cex:durableId="3EBC36F4" w16cex:dateUtc="2024-12-24T07:01:00Z"/>
  <w16cex:commentExtensible w16cex:durableId="1040AA08" w16cex:dateUtc="2024-12-24T11:28:00Z"/>
  <w16cex:commentExtensible w16cex:durableId="1C156503" w16cex:dateUtc="2024-12-24T07:01:00Z"/>
  <w16cex:commentExtensible w16cex:durableId="38EAEB26" w16cex:dateUtc="2024-12-24T09:46:00Z"/>
  <w16cex:commentExtensible w16cex:durableId="4189FF59" w16cex:dateUtc="2024-12-24T07:09:00Z"/>
  <w16cex:commentExtensible w16cex:durableId="5A6805D7" w16cex:dateUtc="2024-12-24T12:55:00Z"/>
  <w16cex:commentExtensible w16cex:durableId="5DDF07C3" w16cex:dateUtc="2024-12-24T07:03:00Z"/>
  <w16cex:commentExtensible w16cex:durableId="543EAE23" w16cex:dateUtc="2024-12-24T09:45:00Z"/>
  <w16cex:commentExtensible w16cex:durableId="5CA5E8CA" w16cex:dateUtc="2024-12-24T08:17:00Z"/>
  <w16cex:commentExtensible w16cex:durableId="0FFA924B" w16cex:dateUtc="2024-12-24T09:44:00Z"/>
  <w16cex:commentExtensible w16cex:durableId="6C44705F" w16cex:dateUtc="2024-12-24T07:03:00Z"/>
  <w16cex:commentExtensible w16cex:durableId="2ABF1114" w16cex:dateUtc="2024-12-24T09:44:00Z"/>
  <w16cex:commentExtensible w16cex:durableId="5CCF82BA" w16cex:dateUtc="2024-12-24T07:04:00Z"/>
  <w16cex:commentExtensible w16cex:durableId="17A4FAA4" w16cex:dateUtc="2024-12-24T09:43:00Z"/>
  <w16cex:commentExtensible w16cex:durableId="3A02B212" w16cex:dateUtc="2024-12-24T09:43:00Z"/>
  <w16cex:commentExtensible w16cex:durableId="7614D781" w16cex:dateUtc="2024-12-24T07:05:00Z"/>
  <w16cex:commentExtensible w16cex:durableId="52BDD080" w16cex:dateUtc="2024-12-24T09:49:00Z"/>
  <w16cex:commentExtensible w16cex:durableId="6939541E" w16cex:dateUtc="2024-12-24T09:49:00Z"/>
  <w16cex:commentExtensible w16cex:durableId="7B8F2E91" w16cex:dateUtc="2024-12-24T09:42:00Z"/>
  <w16cex:commentExtensible w16cex:durableId="25E159B1" w16cex:dateUtc="2024-12-24T22:25:00Z"/>
  <w16cex:commentExtensible w16cex:durableId="315E5DDB" w16cex:dateUtc="2024-12-24T09:42:00Z"/>
  <w16cex:commentExtensible w16cex:durableId="0083E0F2" w16cex:dateUtc="2024-12-24T08:40:00Z"/>
  <w16cex:commentExtensible w16cex:durableId="76E6EDE2" w16cex:dateUtc="2024-12-24T09:42:00Z"/>
  <w16cex:commentExtensible w16cex:durableId="55754F73" w16cex:dateUtc="2024-12-24T06:43:00Z"/>
  <w16cex:commentExtensible w16cex:durableId="1122DEAB" w16cex:dateUtc="2024-12-24T09:41:00Z"/>
  <w16cex:commentExtensible w16cex:durableId="7DB33302" w16cex:dateUtc="2024-12-24T07:14:00Z"/>
  <w16cex:commentExtensible w16cex:durableId="7C41CDBE" w16cex:dateUtc="2024-12-24T09:41:00Z"/>
  <w16cex:commentExtensible w16cex:durableId="7AE06F0F" w16cex:dateUtc="2024-12-24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21BBA1" w16cid:durableId="2B15678A"/>
  <w16cid:commentId w16cid:paraId="63602DE8" w16cid:durableId="13AFB78F"/>
  <w16cid:commentId w16cid:paraId="34C55598" w16cid:durableId="73DAF6D6"/>
  <w16cid:commentId w16cid:paraId="127B1B0C" w16cid:durableId="3C7340A6"/>
  <w16cid:commentId w16cid:paraId="06F96F34" w16cid:durableId="32A776D2"/>
  <w16cid:commentId w16cid:paraId="207B1FC4" w16cid:durableId="2B1567FE"/>
  <w16cid:commentId w16cid:paraId="1BB05606" w16cid:durableId="188B606A"/>
  <w16cid:commentId w16cid:paraId="35509D6C" w16cid:durableId="1195BB1F"/>
  <w16cid:commentId w16cid:paraId="05A2DC30" w16cid:durableId="75C30FC7"/>
  <w16cid:commentId w16cid:paraId="365236E8" w16cid:durableId="2B156891"/>
  <w16cid:commentId w16cid:paraId="66DCC287" w16cid:durableId="510D53CF"/>
  <w16cid:commentId w16cid:paraId="7AA16BE3" w16cid:durableId="2B1568A1"/>
  <w16cid:commentId w16cid:paraId="49451300" w16cid:durableId="7258CA61"/>
  <w16cid:commentId w16cid:paraId="1A4F957F" w16cid:durableId="491D6147"/>
  <w16cid:commentId w16cid:paraId="655E6523" w16cid:durableId="495AE629"/>
  <w16cid:commentId w16cid:paraId="0C04AA47" w16cid:durableId="2B1568F1"/>
  <w16cid:commentId w16cid:paraId="38099D6C" w16cid:durableId="5193F067"/>
  <w16cid:commentId w16cid:paraId="7E2B8FA0" w16cid:durableId="272B0B6C"/>
  <w16cid:commentId w16cid:paraId="38CF9C7E" w16cid:durableId="368A580D"/>
  <w16cid:commentId w16cid:paraId="7E656865" w16cid:durableId="2B156911"/>
  <w16cid:commentId w16cid:paraId="0DEE68EE" w16cid:durableId="3A2AC6E9"/>
  <w16cid:commentId w16cid:paraId="46AC163B" w16cid:durableId="509F598B"/>
  <w16cid:commentId w16cid:paraId="2CC38A4F" w16cid:durableId="190E00C2"/>
  <w16cid:commentId w16cid:paraId="198D9870" w16cid:durableId="02909ED0"/>
  <w16cid:commentId w16cid:paraId="309EEBF4" w16cid:durableId="46A6AACA"/>
  <w16cid:commentId w16cid:paraId="7895B37C" w16cid:durableId="0420A099"/>
  <w16cid:commentId w16cid:paraId="2C2EA7D1" w16cid:durableId="0FB6CD6B"/>
  <w16cid:commentId w16cid:paraId="55BB1A51" w16cid:durableId="23002273"/>
  <w16cid:commentId w16cid:paraId="7E8C2BCC" w16cid:durableId="52339960"/>
  <w16cid:commentId w16cid:paraId="26D3B21F" w16cid:durableId="19F7C1B3"/>
  <w16cid:commentId w16cid:paraId="3E695DE0" w16cid:durableId="0AB305F3"/>
  <w16cid:commentId w16cid:paraId="09681EC2" w16cid:durableId="2B156979"/>
  <w16cid:commentId w16cid:paraId="05EBAD20" w16cid:durableId="21142AB1"/>
  <w16cid:commentId w16cid:paraId="1532614E" w16cid:durableId="36150173"/>
  <w16cid:commentId w16cid:paraId="10A6FC4B" w16cid:durableId="4F020815"/>
  <w16cid:commentId w16cid:paraId="08DA83C5" w16cid:durableId="3EBC36F4"/>
  <w16cid:commentId w16cid:paraId="1DEA7592" w16cid:durableId="1040AA08"/>
  <w16cid:commentId w16cid:paraId="78FFECFB" w16cid:durableId="1C156503"/>
  <w16cid:commentId w16cid:paraId="4C7487A3" w16cid:durableId="38EAEB26"/>
  <w16cid:commentId w16cid:paraId="0A179100" w16cid:durableId="4189FF59"/>
  <w16cid:commentId w16cid:paraId="29CC1803" w16cid:durableId="5A6805D7"/>
  <w16cid:commentId w16cid:paraId="312B0CF7" w16cid:durableId="5DDF07C3"/>
  <w16cid:commentId w16cid:paraId="094CF968" w16cid:durableId="543EAE23"/>
  <w16cid:commentId w16cid:paraId="2021FA10" w16cid:durableId="5CA5E8CA"/>
  <w16cid:commentId w16cid:paraId="26D0D3F3" w16cid:durableId="0FFA924B"/>
  <w16cid:commentId w16cid:paraId="3F3ED199" w16cid:durableId="6C44705F"/>
  <w16cid:commentId w16cid:paraId="14BDF977" w16cid:durableId="2ABF1114"/>
  <w16cid:commentId w16cid:paraId="5AEB45DC" w16cid:durableId="5CCF82BA"/>
  <w16cid:commentId w16cid:paraId="78B35698" w16cid:durableId="17A4FAA4"/>
  <w16cid:commentId w16cid:paraId="0D8B6ED7" w16cid:durableId="2B156A1D"/>
  <w16cid:commentId w16cid:paraId="613F2325" w16cid:durableId="3A02B212"/>
  <w16cid:commentId w16cid:paraId="4BFE306D" w16cid:durableId="7614D781"/>
  <w16cid:commentId w16cid:paraId="7DEF1037" w16cid:durableId="52BDD080"/>
  <w16cid:commentId w16cid:paraId="5723C6B4" w16cid:durableId="2B156A5F"/>
  <w16cid:commentId w16cid:paraId="7C26E5E4" w16cid:durableId="6939541E"/>
  <w16cid:commentId w16cid:paraId="454B8A08" w16cid:durableId="2B156A33"/>
  <w16cid:commentId w16cid:paraId="57244074" w16cid:durableId="7B8F2E91"/>
  <w16cid:commentId w16cid:paraId="363F9B18" w16cid:durableId="2B156A81"/>
  <w16cid:commentId w16cid:paraId="76A9BAFE" w16cid:durableId="25E159B1"/>
  <w16cid:commentId w16cid:paraId="3A73C0AA" w16cid:durableId="2B156A9C"/>
  <w16cid:commentId w16cid:paraId="516C17DE" w16cid:durableId="315E5DDB"/>
  <w16cid:commentId w16cid:paraId="6ED751A3" w16cid:durableId="0083E0F2"/>
  <w16cid:commentId w16cid:paraId="476B95B1" w16cid:durableId="76E6EDE2"/>
  <w16cid:commentId w16cid:paraId="25033D5B" w16cid:durableId="55754F73"/>
  <w16cid:commentId w16cid:paraId="4E7759C0" w16cid:durableId="1122DEAB"/>
  <w16cid:commentId w16cid:paraId="46C187F6" w16cid:durableId="7DB33302"/>
  <w16cid:commentId w16cid:paraId="4BE7C427" w16cid:durableId="2B156796"/>
  <w16cid:commentId w16cid:paraId="151B00EB" w16cid:durableId="7C41CDBE"/>
  <w16cid:commentId w16cid:paraId="35BA120C" w16cid:durableId="779D713E"/>
  <w16cid:commentId w16cid:paraId="4D556212" w16cid:durableId="7AE06F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82280A" w14:textId="77777777" w:rsidR="00EA43DA" w:rsidRDefault="00EA43DA">
      <w:pPr>
        <w:spacing w:line="240" w:lineRule="auto"/>
      </w:pPr>
      <w:r>
        <w:separator/>
      </w:r>
    </w:p>
  </w:endnote>
  <w:endnote w:type="continuationSeparator" w:id="0">
    <w:p w14:paraId="116D9CDD" w14:textId="77777777" w:rsidR="00EA43DA" w:rsidRDefault="00EA43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6BEE9" w14:textId="77777777" w:rsidR="002A162E" w:rsidRPr="00195391" w:rsidRDefault="002A162E" w:rsidP="005A49A5">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6CFA7" w14:textId="77777777" w:rsidR="002A162E" w:rsidRDefault="002A162E" w:rsidP="003C7674">
    <w:pPr>
      <w:pBdr>
        <w:top w:val="single" w:sz="4" w:space="0" w:color="000000"/>
      </w:pBdr>
      <w:tabs>
        <w:tab w:val="right" w:pos="8844"/>
      </w:tabs>
      <w:adjustRightInd w:val="0"/>
      <w:snapToGrid w:val="0"/>
      <w:spacing w:before="480" w:line="100" w:lineRule="exact"/>
      <w:jc w:val="left"/>
      <w:rPr>
        <w:i/>
        <w:sz w:val="16"/>
        <w:szCs w:val="16"/>
      </w:rPr>
    </w:pPr>
  </w:p>
  <w:p w14:paraId="22192CD6" w14:textId="77777777" w:rsidR="002A162E" w:rsidRPr="00372FCD" w:rsidRDefault="002A162E" w:rsidP="00F74FE8">
    <w:pPr>
      <w:tabs>
        <w:tab w:val="right" w:pos="10466"/>
      </w:tabs>
      <w:adjustRightInd w:val="0"/>
      <w:snapToGrid w:val="0"/>
      <w:spacing w:line="240" w:lineRule="auto"/>
      <w:rPr>
        <w:sz w:val="16"/>
        <w:szCs w:val="16"/>
        <w:lang w:val="fr-CH"/>
      </w:rPr>
    </w:pPr>
    <w:r w:rsidRPr="007B1AE4">
      <w:rPr>
        <w:i/>
        <w:sz w:val="16"/>
        <w:szCs w:val="16"/>
      </w:rPr>
      <w:t>Electronics</w:t>
    </w:r>
    <w:r>
      <w:rPr>
        <w:i/>
        <w:sz w:val="16"/>
        <w:szCs w:val="16"/>
      </w:rPr>
      <w:t xml:space="preserve"> </w:t>
    </w:r>
    <w:r>
      <w:rPr>
        <w:b/>
        <w:bCs/>
        <w:iCs/>
        <w:sz w:val="16"/>
        <w:szCs w:val="16"/>
      </w:rPr>
      <w:t>2025</w:t>
    </w:r>
    <w:r w:rsidRPr="00DD3B93">
      <w:rPr>
        <w:bCs/>
        <w:iCs/>
        <w:sz w:val="16"/>
        <w:szCs w:val="16"/>
      </w:rPr>
      <w:t>,</w:t>
    </w:r>
    <w:r>
      <w:rPr>
        <w:bCs/>
        <w:i/>
        <w:iCs/>
        <w:sz w:val="16"/>
        <w:szCs w:val="16"/>
      </w:rPr>
      <w:t xml:space="preserve"> 14</w:t>
    </w:r>
    <w:r w:rsidRPr="00DD3B93">
      <w:rPr>
        <w:bCs/>
        <w:iCs/>
        <w:sz w:val="16"/>
        <w:szCs w:val="16"/>
      </w:rPr>
      <w:t xml:space="preserve">, </w:t>
    </w:r>
    <w:r>
      <w:rPr>
        <w:bCs/>
        <w:iCs/>
        <w:sz w:val="16"/>
        <w:szCs w:val="16"/>
      </w:rPr>
      <w:t>x</w:t>
    </w:r>
    <w:r w:rsidRPr="00372FCD">
      <w:rPr>
        <w:sz w:val="16"/>
        <w:szCs w:val="16"/>
        <w:lang w:val="fr-CH"/>
      </w:rPr>
      <w:tab/>
    </w:r>
    <w:r>
      <w:rPr>
        <w:sz w:val="16"/>
        <w:szCs w:val="16"/>
        <w:lang w:val="fr-CH"/>
      </w:rPr>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09C41" w14:textId="77777777" w:rsidR="00EA43DA" w:rsidRDefault="00EA43DA">
      <w:pPr>
        <w:spacing w:line="240" w:lineRule="auto"/>
      </w:pPr>
      <w:r>
        <w:separator/>
      </w:r>
    </w:p>
  </w:footnote>
  <w:footnote w:type="continuationSeparator" w:id="0">
    <w:p w14:paraId="4DA4B97B" w14:textId="77777777" w:rsidR="00EA43DA" w:rsidRDefault="00EA43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AF733" w14:textId="77777777" w:rsidR="002A162E" w:rsidRDefault="002A162E" w:rsidP="005A49A5">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95246" w14:textId="77777777" w:rsidR="002A162E" w:rsidRPr="009C0D30" w:rsidRDefault="002A162E" w:rsidP="00F74FE8">
    <w:pPr>
      <w:tabs>
        <w:tab w:val="right" w:pos="10466"/>
      </w:tabs>
      <w:adjustRightInd w:val="0"/>
      <w:snapToGrid w:val="0"/>
      <w:spacing w:line="240" w:lineRule="auto"/>
      <w:rPr>
        <w:sz w:val="16"/>
      </w:rPr>
    </w:pPr>
    <w:r>
      <w:rPr>
        <w:i/>
        <w:sz w:val="16"/>
      </w:rPr>
      <w:t xml:space="preserve">Electronics </w:t>
    </w:r>
    <w:r>
      <w:rPr>
        <w:b/>
        <w:sz w:val="16"/>
      </w:rPr>
      <w:t>2025</w:t>
    </w:r>
    <w:r w:rsidRPr="00DD3B93">
      <w:rPr>
        <w:sz w:val="16"/>
      </w:rPr>
      <w:t>,</w:t>
    </w:r>
    <w:r>
      <w:rPr>
        <w:i/>
        <w:sz w:val="16"/>
      </w:rPr>
      <w:t xml:space="preserve"> 14</w:t>
    </w:r>
    <w:r>
      <w:rPr>
        <w:sz w:val="16"/>
      </w:rPr>
      <w:t>, x FOR PEER REVIEW</w:t>
    </w:r>
    <w:r>
      <w:rPr>
        <w:sz w:val="16"/>
      </w:rPr>
      <w:ptab w:relativeTo="margin" w:alignment="right" w:leader="none"/>
    </w:r>
    <w:r>
      <w:rPr>
        <w:sz w:val="16"/>
      </w:rPr>
      <w:fldChar w:fldCharType="begin"/>
    </w:r>
    <w:r>
      <w:rPr>
        <w:sz w:val="16"/>
      </w:rPr>
      <w:instrText xml:space="preserve"> PAGE   \* MERGEFORMAT </w:instrText>
    </w:r>
    <w:r>
      <w:rPr>
        <w:sz w:val="16"/>
      </w:rPr>
      <w:fldChar w:fldCharType="separate"/>
    </w:r>
    <w:r>
      <w:rPr>
        <w:sz w:val="16"/>
      </w:rPr>
      <w:t>2</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8</w:t>
    </w:r>
    <w:r>
      <w:rPr>
        <w:sz w:val="16"/>
      </w:rPr>
      <w:fldChar w:fldCharType="end"/>
    </w:r>
  </w:p>
  <w:p w14:paraId="70B613B4" w14:textId="77777777" w:rsidR="002A162E" w:rsidRPr="00A7682B" w:rsidRDefault="002A162E" w:rsidP="003C7674">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2A162E" w:rsidRPr="00F74FE8" w14:paraId="32FBF2B5" w14:textId="77777777" w:rsidTr="00724EBE">
      <w:trPr>
        <w:trHeight w:val="686"/>
      </w:trPr>
      <w:tc>
        <w:tcPr>
          <w:tcW w:w="3679" w:type="dxa"/>
          <w:shd w:val="clear" w:color="auto" w:fill="auto"/>
          <w:vAlign w:val="center"/>
        </w:tcPr>
        <w:p w14:paraId="6E165F21" w14:textId="77777777" w:rsidR="002A162E" w:rsidRPr="003935B3" w:rsidRDefault="002A162E" w:rsidP="00F74FE8">
          <w:pPr>
            <w:pStyle w:val="Header"/>
            <w:pBdr>
              <w:bottom w:val="none" w:sz="0" w:space="0" w:color="auto"/>
            </w:pBdr>
            <w:jc w:val="left"/>
            <w:rPr>
              <w:rFonts w:eastAsia="DengXian"/>
              <w:b/>
              <w:bCs/>
            </w:rPr>
          </w:pPr>
          <w:r>
            <w:rPr>
              <w:rFonts w:eastAsia="DengXian"/>
              <w:b/>
              <w:bCs/>
            </w:rPr>
            <w:drawing>
              <wp:inline distT="0" distB="0" distL="0" distR="0" wp14:anchorId="0D167B91" wp14:editId="328F34C1">
                <wp:extent cx="1502873" cy="432000"/>
                <wp:effectExtent l="0" t="0" r="2540" b="6350"/>
                <wp:docPr id="196057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3704" name=""/>
                        <pic:cNvPicPr/>
                      </pic:nvPicPr>
                      <pic:blipFill>
                        <a:blip r:embed="rId1"/>
                        <a:stretch>
                          <a:fillRect/>
                        </a:stretch>
                      </pic:blipFill>
                      <pic:spPr>
                        <a:xfrm>
                          <a:off x="0" y="0"/>
                          <a:ext cx="1502873" cy="432000"/>
                        </a:xfrm>
                        <a:prstGeom prst="rect">
                          <a:avLst/>
                        </a:prstGeom>
                      </pic:spPr>
                    </pic:pic>
                  </a:graphicData>
                </a:graphic>
              </wp:inline>
            </w:drawing>
          </w:r>
        </w:p>
      </w:tc>
      <w:tc>
        <w:tcPr>
          <w:tcW w:w="4535" w:type="dxa"/>
          <w:shd w:val="clear" w:color="auto" w:fill="auto"/>
          <w:vAlign w:val="center"/>
        </w:tcPr>
        <w:p w14:paraId="6B4C7005" w14:textId="77777777" w:rsidR="002A162E" w:rsidRPr="003935B3" w:rsidRDefault="002A162E" w:rsidP="00F74FE8">
          <w:pPr>
            <w:pStyle w:val="Header"/>
            <w:pBdr>
              <w:bottom w:val="none" w:sz="0" w:space="0" w:color="auto"/>
            </w:pBdr>
            <w:rPr>
              <w:rFonts w:eastAsia="DengXian"/>
              <w:b/>
              <w:bCs/>
            </w:rPr>
          </w:pPr>
        </w:p>
      </w:tc>
      <w:tc>
        <w:tcPr>
          <w:tcW w:w="2273" w:type="dxa"/>
          <w:shd w:val="clear" w:color="auto" w:fill="auto"/>
          <w:vAlign w:val="center"/>
        </w:tcPr>
        <w:p w14:paraId="6E72538B" w14:textId="77777777" w:rsidR="002A162E" w:rsidRPr="003935B3" w:rsidRDefault="002A162E" w:rsidP="00724EBE">
          <w:pPr>
            <w:pStyle w:val="Header"/>
            <w:pBdr>
              <w:bottom w:val="none" w:sz="0" w:space="0" w:color="auto"/>
            </w:pBdr>
            <w:jc w:val="right"/>
            <w:rPr>
              <w:rFonts w:eastAsia="DengXian"/>
              <w:b/>
              <w:bCs/>
            </w:rPr>
          </w:pPr>
          <w:r>
            <w:rPr>
              <w:rFonts w:eastAsia="DengXian"/>
              <w:b/>
              <w:bCs/>
            </w:rPr>
            <w:drawing>
              <wp:inline distT="0" distB="0" distL="0" distR="0" wp14:anchorId="3AE7AA1A" wp14:editId="6475870D">
                <wp:extent cx="540000" cy="360000"/>
                <wp:effectExtent l="0" t="0" r="0" b="2540"/>
                <wp:docPr id="498214884" name="Picture 1"/>
                <wp:cNvGraphicFramePr/>
                <a:graphic xmlns:a="http://schemas.openxmlformats.org/drawingml/2006/main">
                  <a:graphicData uri="http://schemas.openxmlformats.org/drawingml/2006/picture">
                    <pic:pic xmlns:pic="http://schemas.openxmlformats.org/drawingml/2006/picture">
                      <pic:nvPicPr>
                        <pic:cNvPr id="498214884" name=""/>
                        <pic:cNvPicPr/>
                      </pic:nvPicPr>
                      <pic:blipFill>
                        <a:blip r:embed="rId2"/>
                        <a:stretch>
                          <a:fillRect/>
                        </a:stretch>
                      </pic:blipFill>
                      <pic:spPr>
                        <a:xfrm>
                          <a:off x="0" y="0"/>
                          <a:ext cx="540000" cy="360000"/>
                        </a:xfrm>
                        <a:prstGeom prst="rect">
                          <a:avLst/>
                        </a:prstGeom>
                      </pic:spPr>
                    </pic:pic>
                  </a:graphicData>
                </a:graphic>
              </wp:inline>
            </w:drawing>
          </w:r>
        </w:p>
      </w:tc>
    </w:tr>
  </w:tbl>
  <w:p w14:paraId="069AE34C" w14:textId="77777777" w:rsidR="002A162E" w:rsidRPr="00A06009" w:rsidRDefault="002A162E" w:rsidP="009C0D30">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3742C"/>
    <w:multiLevelType w:val="hybridMultilevel"/>
    <w:tmpl w:val="B25028B0"/>
    <w:lvl w:ilvl="0" w:tplc="0409000F">
      <w:start w:val="1"/>
      <w:numFmt w:val="decimal"/>
      <w:lvlText w:val="%1."/>
      <w:lvlJc w:val="left"/>
      <w:pPr>
        <w:ind w:left="425" w:hanging="425"/>
      </w:pPr>
      <w:rPr>
        <w:b w:val="0"/>
        <w:i w:val="0"/>
        <w:sz w:val="18"/>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F6105"/>
    <w:multiLevelType w:val="hybridMultilevel"/>
    <w:tmpl w:val="18282264"/>
    <w:lvl w:ilvl="0" w:tplc="831C7194">
      <w:start w:val="1"/>
      <w:numFmt w:val="decimal"/>
      <w:lvlRestart w:val="0"/>
      <w:pStyle w:val="MDPI71footnotes"/>
      <w:lvlText w:val="%1."/>
      <w:lvlJc w:val="left"/>
      <w:pPr>
        <w:ind w:left="425" w:hanging="425"/>
      </w:pPr>
      <w:rPr>
        <w:rFonts w:hint="default"/>
        <w:b w:val="0"/>
        <w:i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B045B"/>
    <w:multiLevelType w:val="hybridMultilevel"/>
    <w:tmpl w:val="5F049524"/>
    <w:lvl w:ilvl="0" w:tplc="4EA8DC62">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468F5"/>
    <w:multiLevelType w:val="hybridMultilevel"/>
    <w:tmpl w:val="7CB46838"/>
    <w:lvl w:ilvl="0" w:tplc="65D2B28A">
      <w:start w:val="1"/>
      <w:numFmt w:val="decimal"/>
      <w:lvlRestart w:val="0"/>
      <w:pStyle w:val="MDPI8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9B161EBC"/>
    <w:lvl w:ilvl="0" w:tplc="61FC7B0C">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F7E7624"/>
    <w:multiLevelType w:val="hybridMultilevel"/>
    <w:tmpl w:val="60DE855E"/>
    <w:lvl w:ilvl="0" w:tplc="1B281300">
      <w:start w:val="1"/>
      <w:numFmt w:val="bullet"/>
      <w:lvlRestart w:val="0"/>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5D60C8AA"/>
    <w:lvl w:ilvl="0" w:tplc="47143B16">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9668502">
    <w:abstractNumId w:val="6"/>
  </w:num>
  <w:num w:numId="2" w16cid:durableId="276527282">
    <w:abstractNumId w:val="8"/>
  </w:num>
  <w:num w:numId="3" w16cid:durableId="2016181014">
    <w:abstractNumId w:val="5"/>
  </w:num>
  <w:num w:numId="4" w16cid:durableId="1375422073">
    <w:abstractNumId w:val="7"/>
  </w:num>
  <w:num w:numId="5" w16cid:durableId="520123696">
    <w:abstractNumId w:val="11"/>
  </w:num>
  <w:num w:numId="6" w16cid:durableId="1501313119">
    <w:abstractNumId w:val="4"/>
  </w:num>
  <w:num w:numId="7" w16cid:durableId="1226574904">
    <w:abstractNumId w:val="11"/>
  </w:num>
  <w:num w:numId="8" w16cid:durableId="1391466139">
    <w:abstractNumId w:val="4"/>
  </w:num>
  <w:num w:numId="9" w16cid:durableId="487677650">
    <w:abstractNumId w:val="11"/>
  </w:num>
  <w:num w:numId="10" w16cid:durableId="923534264">
    <w:abstractNumId w:val="4"/>
  </w:num>
  <w:num w:numId="11" w16cid:durableId="63622716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26847017">
    <w:abstractNumId w:val="12"/>
  </w:num>
  <w:num w:numId="13" w16cid:durableId="1912304023">
    <w:abstractNumId w:val="13"/>
  </w:num>
  <w:num w:numId="14" w16cid:durableId="616982670">
    <w:abstractNumId w:val="11"/>
  </w:num>
  <w:num w:numId="15" w16cid:durableId="1669290457">
    <w:abstractNumId w:val="4"/>
  </w:num>
  <w:num w:numId="16" w16cid:durableId="1252012875">
    <w:abstractNumId w:val="3"/>
  </w:num>
  <w:num w:numId="17" w16cid:durableId="2091778512">
    <w:abstractNumId w:val="10"/>
  </w:num>
  <w:num w:numId="18" w16cid:durableId="476652275">
    <w:abstractNumId w:val="2"/>
  </w:num>
  <w:num w:numId="19" w16cid:durableId="1617179294">
    <w:abstractNumId w:val="11"/>
  </w:num>
  <w:num w:numId="20" w16cid:durableId="857430990">
    <w:abstractNumId w:val="4"/>
  </w:num>
  <w:num w:numId="21" w16cid:durableId="819538495">
    <w:abstractNumId w:val="3"/>
  </w:num>
  <w:num w:numId="22" w16cid:durableId="40639061">
    <w:abstractNumId w:val="9"/>
  </w:num>
  <w:num w:numId="23" w16cid:durableId="720251432">
    <w:abstractNumId w:val="2"/>
  </w:num>
  <w:num w:numId="24" w16cid:durableId="603343489">
    <w:abstractNumId w:val="11"/>
  </w:num>
  <w:num w:numId="25" w16cid:durableId="2028169355">
    <w:abstractNumId w:val="4"/>
  </w:num>
  <w:num w:numId="26" w16cid:durableId="1208836146">
    <w:abstractNumId w:val="1"/>
  </w:num>
  <w:num w:numId="27" w16cid:durableId="2088186017">
    <w:abstractNumId w:val="3"/>
  </w:num>
  <w:num w:numId="28" w16cid:durableId="40059601">
    <w:abstractNumId w:val="1"/>
  </w:num>
  <w:num w:numId="29" w16cid:durableId="7100386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DPI">
    <w15:presenceInfo w15:providerId="None" w15:userId="MDPI"/>
  </w15:person>
  <w15:person w15:author="Wei Qi Yan">
    <w15:presenceInfo w15:providerId="AD" w15:userId="S::wyan@aut.ac.nz::313687f3-8f39-4b89-91ef-324a9b4821bc"/>
  </w15:person>
  <w15:person w15:author="GuangLiang Yang">
    <w15:presenceInfo w15:providerId="AD" w15:userId="S::fdp5284@autuni.ac.nz::cee67b25-6580-42b9-bee2-4470125f4ee6"/>
  </w15:person>
  <w15:person w15:author="English Editor">
    <w15:presenceInfo w15:providerId="None" w15:userId="English Edi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5A9"/>
    <w:rsid w:val="00001E21"/>
    <w:rsid w:val="00005452"/>
    <w:rsid w:val="000136D4"/>
    <w:rsid w:val="00013E9E"/>
    <w:rsid w:val="00015EAC"/>
    <w:rsid w:val="000315D6"/>
    <w:rsid w:val="0005529A"/>
    <w:rsid w:val="00057A40"/>
    <w:rsid w:val="00062644"/>
    <w:rsid w:val="00073F38"/>
    <w:rsid w:val="00074669"/>
    <w:rsid w:val="00084AED"/>
    <w:rsid w:val="000921E8"/>
    <w:rsid w:val="000949D7"/>
    <w:rsid w:val="000A23F8"/>
    <w:rsid w:val="000A6A51"/>
    <w:rsid w:val="000E0787"/>
    <w:rsid w:val="000F2ABA"/>
    <w:rsid w:val="001003F3"/>
    <w:rsid w:val="0012343A"/>
    <w:rsid w:val="001251A6"/>
    <w:rsid w:val="00130D6E"/>
    <w:rsid w:val="0013220E"/>
    <w:rsid w:val="00137179"/>
    <w:rsid w:val="00140CDB"/>
    <w:rsid w:val="0014708D"/>
    <w:rsid w:val="001479F1"/>
    <w:rsid w:val="0016519D"/>
    <w:rsid w:val="00171043"/>
    <w:rsid w:val="00195B56"/>
    <w:rsid w:val="001C1236"/>
    <w:rsid w:val="001C6B82"/>
    <w:rsid w:val="001D6404"/>
    <w:rsid w:val="001E2AEB"/>
    <w:rsid w:val="001E55CA"/>
    <w:rsid w:val="001E6B90"/>
    <w:rsid w:val="001F2114"/>
    <w:rsid w:val="001F295D"/>
    <w:rsid w:val="001F4617"/>
    <w:rsid w:val="0020604E"/>
    <w:rsid w:val="002072C0"/>
    <w:rsid w:val="00225D8F"/>
    <w:rsid w:val="00255DC3"/>
    <w:rsid w:val="002571F8"/>
    <w:rsid w:val="00266416"/>
    <w:rsid w:val="00270477"/>
    <w:rsid w:val="0028143A"/>
    <w:rsid w:val="0028429A"/>
    <w:rsid w:val="0029295D"/>
    <w:rsid w:val="0029463C"/>
    <w:rsid w:val="002A162E"/>
    <w:rsid w:val="002A4850"/>
    <w:rsid w:val="002B5AC7"/>
    <w:rsid w:val="002B6405"/>
    <w:rsid w:val="002B6B9C"/>
    <w:rsid w:val="002C35E5"/>
    <w:rsid w:val="002E63B1"/>
    <w:rsid w:val="002F6319"/>
    <w:rsid w:val="002F7353"/>
    <w:rsid w:val="003017A5"/>
    <w:rsid w:val="00312733"/>
    <w:rsid w:val="00322BE8"/>
    <w:rsid w:val="00326141"/>
    <w:rsid w:val="00331BF6"/>
    <w:rsid w:val="00342D84"/>
    <w:rsid w:val="003504D8"/>
    <w:rsid w:val="00353FFD"/>
    <w:rsid w:val="003572A7"/>
    <w:rsid w:val="003625E1"/>
    <w:rsid w:val="0036559C"/>
    <w:rsid w:val="00375335"/>
    <w:rsid w:val="00384650"/>
    <w:rsid w:val="003876A6"/>
    <w:rsid w:val="003935B3"/>
    <w:rsid w:val="003A4C09"/>
    <w:rsid w:val="003C7674"/>
    <w:rsid w:val="003E0515"/>
    <w:rsid w:val="00401D30"/>
    <w:rsid w:val="00405E76"/>
    <w:rsid w:val="00416137"/>
    <w:rsid w:val="004217B5"/>
    <w:rsid w:val="00421BCA"/>
    <w:rsid w:val="00424885"/>
    <w:rsid w:val="00436770"/>
    <w:rsid w:val="004455AF"/>
    <w:rsid w:val="00472C53"/>
    <w:rsid w:val="0049121C"/>
    <w:rsid w:val="00492A6F"/>
    <w:rsid w:val="004A3074"/>
    <w:rsid w:val="004B0A81"/>
    <w:rsid w:val="004C7D14"/>
    <w:rsid w:val="004D5279"/>
    <w:rsid w:val="004E165B"/>
    <w:rsid w:val="004E26D0"/>
    <w:rsid w:val="00502A5D"/>
    <w:rsid w:val="00526353"/>
    <w:rsid w:val="00534ACB"/>
    <w:rsid w:val="0054654C"/>
    <w:rsid w:val="0055369D"/>
    <w:rsid w:val="00554549"/>
    <w:rsid w:val="00565269"/>
    <w:rsid w:val="00576B2E"/>
    <w:rsid w:val="005818DB"/>
    <w:rsid w:val="00586A0B"/>
    <w:rsid w:val="005A49A5"/>
    <w:rsid w:val="005B1D6A"/>
    <w:rsid w:val="005B346F"/>
    <w:rsid w:val="005E2A08"/>
    <w:rsid w:val="005E64B2"/>
    <w:rsid w:val="00600248"/>
    <w:rsid w:val="00601DF2"/>
    <w:rsid w:val="00610B82"/>
    <w:rsid w:val="0062579E"/>
    <w:rsid w:val="006259B1"/>
    <w:rsid w:val="006272A4"/>
    <w:rsid w:val="006339F5"/>
    <w:rsid w:val="00641261"/>
    <w:rsid w:val="00647440"/>
    <w:rsid w:val="006734AF"/>
    <w:rsid w:val="00677A03"/>
    <w:rsid w:val="00682B31"/>
    <w:rsid w:val="00683584"/>
    <w:rsid w:val="00692393"/>
    <w:rsid w:val="00696B7E"/>
    <w:rsid w:val="006A6F40"/>
    <w:rsid w:val="006B0924"/>
    <w:rsid w:val="006C6938"/>
    <w:rsid w:val="006D09BB"/>
    <w:rsid w:val="006D29BB"/>
    <w:rsid w:val="006D3633"/>
    <w:rsid w:val="006D4267"/>
    <w:rsid w:val="0070776F"/>
    <w:rsid w:val="0071054D"/>
    <w:rsid w:val="00712EEC"/>
    <w:rsid w:val="00713195"/>
    <w:rsid w:val="00721E71"/>
    <w:rsid w:val="00724EBE"/>
    <w:rsid w:val="00734575"/>
    <w:rsid w:val="00736648"/>
    <w:rsid w:val="0074176F"/>
    <w:rsid w:val="00742F35"/>
    <w:rsid w:val="007439C0"/>
    <w:rsid w:val="007744F9"/>
    <w:rsid w:val="00776503"/>
    <w:rsid w:val="007944FD"/>
    <w:rsid w:val="007A2A63"/>
    <w:rsid w:val="007C093A"/>
    <w:rsid w:val="007C2802"/>
    <w:rsid w:val="007C3C30"/>
    <w:rsid w:val="007C642E"/>
    <w:rsid w:val="007C7827"/>
    <w:rsid w:val="007E4286"/>
    <w:rsid w:val="007F04AF"/>
    <w:rsid w:val="007F7A48"/>
    <w:rsid w:val="00812DBE"/>
    <w:rsid w:val="00814F04"/>
    <w:rsid w:val="008154E0"/>
    <w:rsid w:val="00816B7C"/>
    <w:rsid w:val="00820843"/>
    <w:rsid w:val="0083650A"/>
    <w:rsid w:val="0084286C"/>
    <w:rsid w:val="008431C5"/>
    <w:rsid w:val="008578E4"/>
    <w:rsid w:val="008617EC"/>
    <w:rsid w:val="0086607F"/>
    <w:rsid w:val="00870AFC"/>
    <w:rsid w:val="00874FCC"/>
    <w:rsid w:val="00891D87"/>
    <w:rsid w:val="00896776"/>
    <w:rsid w:val="008A3DA5"/>
    <w:rsid w:val="008A4161"/>
    <w:rsid w:val="008A51CD"/>
    <w:rsid w:val="008C0E8D"/>
    <w:rsid w:val="008C7574"/>
    <w:rsid w:val="00901B13"/>
    <w:rsid w:val="00904DBD"/>
    <w:rsid w:val="00905263"/>
    <w:rsid w:val="00912008"/>
    <w:rsid w:val="009200BD"/>
    <w:rsid w:val="00931F04"/>
    <w:rsid w:val="00937E9F"/>
    <w:rsid w:val="0094614B"/>
    <w:rsid w:val="009574BF"/>
    <w:rsid w:val="009621D6"/>
    <w:rsid w:val="0096523F"/>
    <w:rsid w:val="009661AE"/>
    <w:rsid w:val="00967875"/>
    <w:rsid w:val="00993F91"/>
    <w:rsid w:val="009971A3"/>
    <w:rsid w:val="009C0D30"/>
    <w:rsid w:val="009D291E"/>
    <w:rsid w:val="009D38B7"/>
    <w:rsid w:val="009E2468"/>
    <w:rsid w:val="009E5697"/>
    <w:rsid w:val="009F090C"/>
    <w:rsid w:val="009F5DC2"/>
    <w:rsid w:val="009F70E6"/>
    <w:rsid w:val="00A06009"/>
    <w:rsid w:val="00A1289E"/>
    <w:rsid w:val="00A17B81"/>
    <w:rsid w:val="00A26224"/>
    <w:rsid w:val="00A46226"/>
    <w:rsid w:val="00A54CF0"/>
    <w:rsid w:val="00A5508F"/>
    <w:rsid w:val="00A62582"/>
    <w:rsid w:val="00A745B9"/>
    <w:rsid w:val="00A74914"/>
    <w:rsid w:val="00A8133C"/>
    <w:rsid w:val="00A93B91"/>
    <w:rsid w:val="00AA364F"/>
    <w:rsid w:val="00AA6002"/>
    <w:rsid w:val="00AC4079"/>
    <w:rsid w:val="00AD3F2D"/>
    <w:rsid w:val="00AE2774"/>
    <w:rsid w:val="00AE61B9"/>
    <w:rsid w:val="00B12056"/>
    <w:rsid w:val="00B17053"/>
    <w:rsid w:val="00B268FA"/>
    <w:rsid w:val="00B30DFA"/>
    <w:rsid w:val="00B34725"/>
    <w:rsid w:val="00B378FA"/>
    <w:rsid w:val="00B448BA"/>
    <w:rsid w:val="00B51A50"/>
    <w:rsid w:val="00B51D3A"/>
    <w:rsid w:val="00B52B6B"/>
    <w:rsid w:val="00B6357A"/>
    <w:rsid w:val="00B63BE4"/>
    <w:rsid w:val="00B759D1"/>
    <w:rsid w:val="00B86B0C"/>
    <w:rsid w:val="00B9786D"/>
    <w:rsid w:val="00B97BE0"/>
    <w:rsid w:val="00BA3172"/>
    <w:rsid w:val="00BB0967"/>
    <w:rsid w:val="00BB61C2"/>
    <w:rsid w:val="00BB6FBC"/>
    <w:rsid w:val="00BC1763"/>
    <w:rsid w:val="00BC5688"/>
    <w:rsid w:val="00BD0C54"/>
    <w:rsid w:val="00C04AD4"/>
    <w:rsid w:val="00C13472"/>
    <w:rsid w:val="00C14AC6"/>
    <w:rsid w:val="00C20562"/>
    <w:rsid w:val="00C30794"/>
    <w:rsid w:val="00C310A2"/>
    <w:rsid w:val="00C35801"/>
    <w:rsid w:val="00C44917"/>
    <w:rsid w:val="00C52C3A"/>
    <w:rsid w:val="00C53AA8"/>
    <w:rsid w:val="00C65E6B"/>
    <w:rsid w:val="00C72CBB"/>
    <w:rsid w:val="00C83CA4"/>
    <w:rsid w:val="00CA7C3A"/>
    <w:rsid w:val="00CB04A0"/>
    <w:rsid w:val="00CB63DB"/>
    <w:rsid w:val="00CC10A1"/>
    <w:rsid w:val="00CE2121"/>
    <w:rsid w:val="00CE2D69"/>
    <w:rsid w:val="00CE72AC"/>
    <w:rsid w:val="00CE769D"/>
    <w:rsid w:val="00CF4796"/>
    <w:rsid w:val="00D07EB0"/>
    <w:rsid w:val="00D1254C"/>
    <w:rsid w:val="00D15DA7"/>
    <w:rsid w:val="00D20F2A"/>
    <w:rsid w:val="00D27B93"/>
    <w:rsid w:val="00D513E4"/>
    <w:rsid w:val="00D5217C"/>
    <w:rsid w:val="00D74042"/>
    <w:rsid w:val="00DB5376"/>
    <w:rsid w:val="00DC698F"/>
    <w:rsid w:val="00DD3B93"/>
    <w:rsid w:val="00E10586"/>
    <w:rsid w:val="00E354B2"/>
    <w:rsid w:val="00E40786"/>
    <w:rsid w:val="00E429AD"/>
    <w:rsid w:val="00E44A1E"/>
    <w:rsid w:val="00E74773"/>
    <w:rsid w:val="00E77D53"/>
    <w:rsid w:val="00E914F0"/>
    <w:rsid w:val="00E927DB"/>
    <w:rsid w:val="00EA43DA"/>
    <w:rsid w:val="00EA6E1B"/>
    <w:rsid w:val="00EB17A0"/>
    <w:rsid w:val="00EB31F6"/>
    <w:rsid w:val="00EC5ECD"/>
    <w:rsid w:val="00ED45E4"/>
    <w:rsid w:val="00EE68C1"/>
    <w:rsid w:val="00EF2806"/>
    <w:rsid w:val="00EF4908"/>
    <w:rsid w:val="00F0100C"/>
    <w:rsid w:val="00F244B5"/>
    <w:rsid w:val="00F2495C"/>
    <w:rsid w:val="00F259BE"/>
    <w:rsid w:val="00F33DCD"/>
    <w:rsid w:val="00F3525F"/>
    <w:rsid w:val="00F40804"/>
    <w:rsid w:val="00F425B0"/>
    <w:rsid w:val="00F47BE0"/>
    <w:rsid w:val="00F47F2A"/>
    <w:rsid w:val="00F5171F"/>
    <w:rsid w:val="00F535A9"/>
    <w:rsid w:val="00F564DD"/>
    <w:rsid w:val="00F62328"/>
    <w:rsid w:val="00F74FE8"/>
    <w:rsid w:val="00F754D1"/>
    <w:rsid w:val="00F82E2B"/>
    <w:rsid w:val="00F82F03"/>
    <w:rsid w:val="00F84424"/>
    <w:rsid w:val="00F87FB1"/>
    <w:rsid w:val="00F90748"/>
    <w:rsid w:val="00FA5188"/>
    <w:rsid w:val="00FB12B8"/>
    <w:rsid w:val="00FB559B"/>
    <w:rsid w:val="00FD0979"/>
    <w:rsid w:val="00FE0994"/>
    <w:rsid w:val="00FE2C01"/>
    <w:rsid w:val="00FE3E55"/>
    <w:rsid w:val="00FE45D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42ECDC6"/>
  <w15:chartTrackingRefBased/>
  <w15:docId w15:val="{84544D21-18A3-4CA8-A8FB-F5F837F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D6E"/>
    <w:pPr>
      <w:spacing w:line="280" w:lineRule="atLeast"/>
      <w:jc w:val="both"/>
    </w:pPr>
    <w:rPr>
      <w:rFonts w:ascii="Palatino Linotype" w:hAnsi="Palatino Linotype"/>
      <w:noProof/>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A17B81"/>
    <w:pPr>
      <w:adjustRightInd w:val="0"/>
      <w:snapToGrid w:val="0"/>
      <w:spacing w:before="240"/>
    </w:pPr>
    <w:rPr>
      <w:rFonts w:ascii="Palatino Linotype" w:eastAsia="Times New Roman" w:hAnsi="Palatino Linotype"/>
      <w:i/>
      <w:snapToGrid w:val="0"/>
      <w:color w:val="000000"/>
      <w:szCs w:val="22"/>
      <w:lang w:eastAsia="de-DE" w:bidi="en-US"/>
      <w14:ligatures w14:val="standardContextual"/>
    </w:rPr>
  </w:style>
  <w:style w:type="paragraph" w:customStyle="1" w:styleId="MDPI12title">
    <w:name w:val="MDPI_1.2_title"/>
    <w:next w:val="Normal"/>
    <w:qFormat/>
    <w:rsid w:val="00A17B81"/>
    <w:pPr>
      <w:adjustRightInd w:val="0"/>
      <w:snapToGrid w:val="0"/>
      <w:spacing w:after="240" w:line="240" w:lineRule="atLeast"/>
    </w:pPr>
    <w:rPr>
      <w:rFonts w:ascii="Palatino Linotype" w:eastAsia="Times New Roman" w:hAnsi="Palatino Linotype"/>
      <w:b/>
      <w:snapToGrid w:val="0"/>
      <w:color w:val="000000"/>
      <w:sz w:val="36"/>
      <w:lang w:eastAsia="de-DE" w:bidi="en-US"/>
      <w14:ligatures w14:val="standardContextual"/>
    </w:rPr>
  </w:style>
  <w:style w:type="paragraph" w:customStyle="1" w:styleId="MDPI13authornames">
    <w:name w:val="MDPI_1.3_authornames"/>
    <w:next w:val="Normal"/>
    <w:qFormat/>
    <w:rsid w:val="00A17B81"/>
    <w:pPr>
      <w:adjustRightInd w:val="0"/>
      <w:snapToGrid w:val="0"/>
      <w:spacing w:after="360" w:line="260" w:lineRule="atLeast"/>
    </w:pPr>
    <w:rPr>
      <w:rFonts w:ascii="Palatino Linotype" w:eastAsia="Times New Roman" w:hAnsi="Palatino Linotype"/>
      <w:b/>
      <w:color w:val="000000"/>
      <w:szCs w:val="22"/>
      <w:lang w:eastAsia="de-DE" w:bidi="en-US"/>
      <w14:ligatures w14:val="standardContextual"/>
    </w:rPr>
  </w:style>
  <w:style w:type="paragraph" w:customStyle="1" w:styleId="MDPI14history">
    <w:name w:val="MDPI_1.4_history"/>
    <w:basedOn w:val="Normal"/>
    <w:next w:val="Normal"/>
    <w:qFormat/>
    <w:rsid w:val="00A17B81"/>
    <w:pPr>
      <w:adjustRightInd w:val="0"/>
      <w:snapToGrid w:val="0"/>
      <w:spacing w:line="240" w:lineRule="atLeast"/>
      <w:ind w:right="113"/>
      <w:jc w:val="left"/>
    </w:pPr>
    <w:rPr>
      <w:rFonts w:eastAsia="Times New Roman"/>
      <w:noProof w:val="0"/>
      <w:sz w:val="14"/>
      <w:lang w:eastAsia="de-DE" w:bidi="en-US"/>
      <w14:ligatures w14:val="standardContextual"/>
    </w:rPr>
  </w:style>
  <w:style w:type="paragraph" w:customStyle="1" w:styleId="MDPI16affiliation">
    <w:name w:val="MDPI_1.6_affiliation"/>
    <w:qFormat/>
    <w:rsid w:val="00A17B81"/>
    <w:pPr>
      <w:adjustRightInd w:val="0"/>
      <w:snapToGrid w:val="0"/>
      <w:spacing w:line="200" w:lineRule="atLeast"/>
      <w:ind w:left="2806" w:hanging="198"/>
    </w:pPr>
    <w:rPr>
      <w:rFonts w:ascii="Palatino Linotype" w:eastAsia="Times New Roman" w:hAnsi="Palatino Linotype"/>
      <w:color w:val="000000"/>
      <w:sz w:val="16"/>
      <w:szCs w:val="18"/>
      <w:lang w:eastAsia="de-DE" w:bidi="en-US"/>
      <w14:ligatures w14:val="standardContextual"/>
    </w:rPr>
  </w:style>
  <w:style w:type="paragraph" w:customStyle="1" w:styleId="MDPI17abstract">
    <w:name w:val="MDPI_1.7_abstract"/>
    <w:next w:val="Normal"/>
    <w:qFormat/>
    <w:rsid w:val="00A17B81"/>
    <w:pPr>
      <w:adjustRightInd w:val="0"/>
      <w:snapToGrid w:val="0"/>
      <w:spacing w:before="240" w:line="280" w:lineRule="atLeast"/>
      <w:ind w:left="2608"/>
      <w:jc w:val="both"/>
    </w:pPr>
    <w:rPr>
      <w:rFonts w:ascii="Palatino Linotype" w:eastAsia="Times New Roman" w:hAnsi="Palatino Linotype"/>
      <w:color w:val="000000"/>
      <w:szCs w:val="22"/>
      <w:lang w:eastAsia="de-DE" w:bidi="en-US"/>
      <w14:ligatures w14:val="standardContextual"/>
    </w:rPr>
  </w:style>
  <w:style w:type="paragraph" w:customStyle="1" w:styleId="MDPI18keywords">
    <w:name w:val="MDPI_1.8_keywords"/>
    <w:next w:val="Normal"/>
    <w:qFormat/>
    <w:rsid w:val="00A17B81"/>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0949D7"/>
    <w:pPr>
      <w:pBdr>
        <w:bottom w:val="single" w:sz="4"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14:ligatures w14:val="standardContextual"/>
    </w:rPr>
  </w:style>
  <w:style w:type="table" w:customStyle="1" w:styleId="Mdeck5tablebodythreelines">
    <w:name w:val="M_deck_5_table_body_three_lines"/>
    <w:basedOn w:val="TableNormal"/>
    <w:uiPriority w:val="99"/>
    <w:rsid w:val="003A4C0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130D6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130D6E"/>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130D6E"/>
    <w:rPr>
      <w:rFonts w:ascii="Palatino Linotype" w:hAnsi="Palatino Linotype"/>
      <w:noProof/>
      <w:color w:val="000000"/>
      <w:szCs w:val="18"/>
    </w:rPr>
  </w:style>
  <w:style w:type="paragraph" w:styleId="Header">
    <w:name w:val="header"/>
    <w:basedOn w:val="Normal"/>
    <w:link w:val="HeaderChar"/>
    <w:uiPriority w:val="99"/>
    <w:rsid w:val="00130D6E"/>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130D6E"/>
    <w:rPr>
      <w:rFonts w:ascii="Palatino Linotype" w:hAnsi="Palatino Linotype"/>
      <w:noProof/>
      <w:color w:val="000000"/>
      <w:szCs w:val="18"/>
    </w:rPr>
  </w:style>
  <w:style w:type="paragraph" w:customStyle="1" w:styleId="MDPI32textnoindent">
    <w:name w:val="MDPI_3.2_text_no_indent"/>
    <w:basedOn w:val="MDPI31text"/>
    <w:qFormat/>
    <w:rsid w:val="00A17B81"/>
    <w:pPr>
      <w:ind w:firstLine="0"/>
    </w:pPr>
  </w:style>
  <w:style w:type="paragraph" w:customStyle="1" w:styleId="MDPI31text">
    <w:name w:val="MDPI_3.1_text"/>
    <w:qFormat/>
    <w:rsid w:val="00A17B81"/>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3textspaceafter">
    <w:name w:val="MDPI_3.3_text_space_after"/>
    <w:qFormat/>
    <w:rsid w:val="00A17B81"/>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5textbeforelist">
    <w:name w:val="MDPI_3.5_text_before_list"/>
    <w:qFormat/>
    <w:rsid w:val="00A17B81"/>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6textafterlist">
    <w:name w:val="MDPI_3.6_text_after_list"/>
    <w:qFormat/>
    <w:rsid w:val="00A17B81"/>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7itemize">
    <w:name w:val="MDPI_3.7_itemize"/>
    <w:qFormat/>
    <w:rsid w:val="00A17B81"/>
    <w:pPr>
      <w:numPr>
        <w:numId w:val="24"/>
      </w:numPr>
      <w:adjustRightInd w:val="0"/>
      <w:snapToGrid w:val="0"/>
      <w:spacing w:line="280" w:lineRule="atLeast"/>
      <w:jc w:val="both"/>
    </w:pPr>
    <w:rPr>
      <w:rFonts w:ascii="Palatino Linotype" w:eastAsia="Times New Roman" w:hAnsi="Palatino Linotype"/>
      <w:color w:val="000000"/>
      <w:szCs w:val="22"/>
      <w:lang w:eastAsia="de-DE" w:bidi="en-US"/>
      <w14:ligatures w14:val="standardContextual"/>
    </w:rPr>
  </w:style>
  <w:style w:type="paragraph" w:customStyle="1" w:styleId="MDPI38bullet">
    <w:name w:val="MDPI_3.8_bullet"/>
    <w:qFormat/>
    <w:rsid w:val="00A17B81"/>
    <w:pPr>
      <w:numPr>
        <w:numId w:val="25"/>
      </w:numPr>
      <w:adjustRightInd w:val="0"/>
      <w:snapToGrid w:val="0"/>
      <w:spacing w:line="280" w:lineRule="atLeast"/>
      <w:jc w:val="both"/>
    </w:pPr>
    <w:rPr>
      <w:rFonts w:ascii="Palatino Linotype" w:eastAsia="Times New Roman" w:hAnsi="Palatino Linotype"/>
      <w:color w:val="000000"/>
      <w:szCs w:val="22"/>
      <w:lang w:eastAsia="de-DE" w:bidi="en-US"/>
      <w14:ligatures w14:val="standardContextual"/>
    </w:rPr>
  </w:style>
  <w:style w:type="paragraph" w:customStyle="1" w:styleId="MDPI39equation">
    <w:name w:val="MDPI_3.9_equation"/>
    <w:qFormat/>
    <w:rsid w:val="00A17B81"/>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A17B81"/>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A17B81"/>
    <w:pPr>
      <w:adjustRightInd w:val="0"/>
      <w:snapToGrid w:val="0"/>
      <w:spacing w:before="240" w:after="120" w:line="280" w:lineRule="atLeast"/>
      <w:ind w:left="2608"/>
    </w:pPr>
    <w:rPr>
      <w:rFonts w:ascii="Palatino Linotype" w:eastAsia="Times New Roman" w:hAnsi="Palatino Linotype" w:cstheme="minorBidi"/>
      <w:color w:val="000000"/>
      <w:sz w:val="18"/>
      <w:szCs w:val="22"/>
      <w:lang w:eastAsia="de-DE" w:bidi="en-US"/>
      <w14:ligatures w14:val="standardContextual"/>
    </w:rPr>
  </w:style>
  <w:style w:type="paragraph" w:customStyle="1" w:styleId="MDPI42tablebody">
    <w:name w:val="MDPI_4.2_table_body"/>
    <w:qFormat/>
    <w:rsid w:val="00A17B81"/>
    <w:pPr>
      <w:adjustRightInd w:val="0"/>
      <w:snapToGrid w:val="0"/>
      <w:jc w:val="center"/>
    </w:pPr>
    <w:rPr>
      <w:rFonts w:ascii="Palatino Linotype" w:eastAsia="Times New Roman" w:hAnsi="Palatino Linotype"/>
      <w:snapToGrid w:val="0"/>
      <w:color w:val="000000"/>
      <w:lang w:eastAsia="de-DE" w:bidi="en-US"/>
      <w14:ligatures w14:val="standardContextual"/>
    </w:rPr>
  </w:style>
  <w:style w:type="paragraph" w:customStyle="1" w:styleId="MDPI43tablefooter">
    <w:name w:val="MDPI_4.3_table_footer"/>
    <w:next w:val="MDPI31text"/>
    <w:qFormat/>
    <w:rsid w:val="00A17B81"/>
    <w:pPr>
      <w:adjustRightInd w:val="0"/>
      <w:snapToGrid w:val="0"/>
      <w:spacing w:line="280" w:lineRule="atLeast"/>
      <w:ind w:left="2608"/>
    </w:pPr>
    <w:rPr>
      <w:rFonts w:ascii="Palatino Linotype" w:eastAsia="Times New Roman" w:hAnsi="Palatino Linotype" w:cs="Cordia New"/>
      <w:color w:val="000000"/>
      <w:sz w:val="18"/>
      <w:szCs w:val="22"/>
      <w:lang w:eastAsia="de-DE" w:bidi="en-US"/>
      <w14:ligatures w14:val="standardContextual"/>
    </w:rPr>
  </w:style>
  <w:style w:type="paragraph" w:customStyle="1" w:styleId="MDPI51figurecaption">
    <w:name w:val="MDPI_5.1_figure_caption"/>
    <w:qFormat/>
    <w:rsid w:val="00A17B81"/>
    <w:pPr>
      <w:adjustRightInd w:val="0"/>
      <w:snapToGrid w:val="0"/>
      <w:spacing w:before="120" w:after="240" w:line="280" w:lineRule="atLeast"/>
      <w:ind w:left="2608"/>
    </w:pPr>
    <w:rPr>
      <w:rFonts w:ascii="Palatino Linotype" w:eastAsia="Times New Roman" w:hAnsi="Palatino Linotype"/>
      <w:color w:val="000000"/>
      <w:sz w:val="18"/>
      <w:lang w:eastAsia="de-DE" w:bidi="en-US"/>
      <w14:ligatures w14:val="standardContextual"/>
    </w:rPr>
  </w:style>
  <w:style w:type="paragraph" w:customStyle="1" w:styleId="MDPI52figure">
    <w:name w:val="MDPI_5.2_figure"/>
    <w:qFormat/>
    <w:rsid w:val="00A17B81"/>
    <w:pPr>
      <w:adjustRightInd w:val="0"/>
      <w:snapToGrid w:val="0"/>
      <w:spacing w:before="240" w:after="120"/>
      <w:jc w:val="center"/>
    </w:pPr>
    <w:rPr>
      <w:rFonts w:ascii="Palatino Linotype" w:eastAsia="Times New Roman" w:hAnsi="Palatino Linotype"/>
      <w:snapToGrid w:val="0"/>
      <w:color w:val="000000"/>
      <w:lang w:eastAsia="de-DE" w:bidi="en-US"/>
      <w14:ligatures w14:val="standardContextual"/>
    </w:rPr>
  </w:style>
  <w:style w:type="paragraph" w:customStyle="1" w:styleId="MDPI23heading3">
    <w:name w:val="MDPI_2.3_heading3"/>
    <w:qFormat/>
    <w:rsid w:val="00A17B81"/>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14:ligatures w14:val="standardContextual"/>
    </w:rPr>
  </w:style>
  <w:style w:type="paragraph" w:customStyle="1" w:styleId="MDPI21heading1">
    <w:name w:val="MDPI_2.1_heading1"/>
    <w:qFormat/>
    <w:rsid w:val="00A17B81"/>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14:ligatures w14:val="standardContextual"/>
    </w:rPr>
  </w:style>
  <w:style w:type="paragraph" w:customStyle="1" w:styleId="MDPI22heading2">
    <w:name w:val="MDPI_2.2_heading2"/>
    <w:qFormat/>
    <w:rsid w:val="00A17B81"/>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14:ligatures w14:val="standardContextual"/>
    </w:rPr>
  </w:style>
  <w:style w:type="paragraph" w:customStyle="1" w:styleId="MDPI81references">
    <w:name w:val="MDPI_8.1_references"/>
    <w:qFormat/>
    <w:rsid w:val="00A17B81"/>
    <w:pPr>
      <w:numPr>
        <w:numId w:val="27"/>
      </w:numPr>
      <w:adjustRightInd w:val="0"/>
      <w:snapToGrid w:val="0"/>
      <w:spacing w:line="280" w:lineRule="atLeast"/>
      <w:jc w:val="both"/>
    </w:pPr>
    <w:rPr>
      <w:rFonts w:ascii="Palatino Linotype" w:eastAsia="Times New Roman" w:hAnsi="Palatino Linotype"/>
      <w:color w:val="000000"/>
      <w:sz w:val="18"/>
      <w:lang w:eastAsia="de-DE" w:bidi="en-US"/>
      <w14:ligatures w14:val="standardContextual"/>
    </w:rPr>
  </w:style>
  <w:style w:type="paragraph" w:styleId="BalloonText">
    <w:name w:val="Balloon Text"/>
    <w:basedOn w:val="Normal"/>
    <w:link w:val="BalloonTextChar"/>
    <w:uiPriority w:val="99"/>
    <w:rsid w:val="00130D6E"/>
    <w:rPr>
      <w:rFonts w:cs="Tahoma"/>
      <w:szCs w:val="18"/>
    </w:rPr>
  </w:style>
  <w:style w:type="character" w:customStyle="1" w:styleId="BalloonTextChar">
    <w:name w:val="Balloon Text Char"/>
    <w:link w:val="BalloonText"/>
    <w:uiPriority w:val="99"/>
    <w:rsid w:val="00130D6E"/>
    <w:rPr>
      <w:rFonts w:ascii="Palatino Linotype" w:hAnsi="Palatino Linotype" w:cs="Tahoma"/>
      <w:noProof/>
      <w:color w:val="000000"/>
      <w:szCs w:val="18"/>
    </w:rPr>
  </w:style>
  <w:style w:type="character" w:styleId="LineNumber">
    <w:name w:val="line number"/>
    <w:uiPriority w:val="99"/>
    <w:rsid w:val="00683584"/>
    <w:rPr>
      <w:rFonts w:ascii="Palatino Linotype" w:hAnsi="Palatino Linotype"/>
      <w:sz w:val="16"/>
    </w:rPr>
  </w:style>
  <w:style w:type="table" w:customStyle="1" w:styleId="MDPI41threelinetable">
    <w:name w:val="MDPI_4.1_three_line_table"/>
    <w:basedOn w:val="TableNormal"/>
    <w:uiPriority w:val="99"/>
    <w:rsid w:val="00A17B81"/>
    <w:pPr>
      <w:adjustRightInd w:val="0"/>
      <w:snapToGrid w:val="0"/>
      <w:spacing w:line="280" w:lineRule="atLeast"/>
      <w:jc w:val="center"/>
    </w:pPr>
    <w:rPr>
      <w:rFonts w:ascii="Palatino Linotype" w:eastAsiaTheme="minorEastAsia" w:hAnsi="Palatino Linotype"/>
      <w:color w:val="000000"/>
      <w14:ligatures w14:val="standardContextual"/>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130D6E"/>
    <w:rPr>
      <w:color w:val="0000FF"/>
      <w:u w:val="single"/>
    </w:rPr>
  </w:style>
  <w:style w:type="character" w:styleId="UnresolvedMention">
    <w:name w:val="Unresolved Mention"/>
    <w:uiPriority w:val="99"/>
    <w:semiHidden/>
    <w:unhideWhenUsed/>
    <w:rsid w:val="00F47F2A"/>
    <w:rPr>
      <w:color w:val="605E5C"/>
      <w:shd w:val="clear" w:color="auto" w:fill="E1DFDD"/>
    </w:rPr>
  </w:style>
  <w:style w:type="table" w:styleId="PlainTable4">
    <w:name w:val="Plain Table 4"/>
    <w:basedOn w:val="TableNormal"/>
    <w:uiPriority w:val="44"/>
    <w:rsid w:val="00DD3B9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A17B81"/>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82theorem">
    <w:name w:val="MDPI_8.2_theorem"/>
    <w:qFormat/>
    <w:rsid w:val="00A17B81"/>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14:ligatures w14:val="standardContextual"/>
    </w:rPr>
  </w:style>
  <w:style w:type="paragraph" w:customStyle="1" w:styleId="MDPI83proof">
    <w:name w:val="MDPI_8.3_proof"/>
    <w:qFormat/>
    <w:rsid w:val="00A17B81"/>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61citation">
    <w:name w:val="MDPI_6.1_citation"/>
    <w:qFormat/>
    <w:rsid w:val="00A17B81"/>
    <w:pPr>
      <w:adjustRightInd w:val="0"/>
      <w:snapToGrid w:val="0"/>
      <w:spacing w:after="120" w:line="240" w:lineRule="atLeast"/>
      <w:ind w:right="113"/>
    </w:pPr>
    <w:rPr>
      <w:rFonts w:ascii="Palatino Linotype" w:hAnsi="Palatino Linotype" w:cs="Cordia New"/>
      <w:sz w:val="14"/>
      <w:szCs w:val="22"/>
      <w14:ligatures w14:val="standardContextual"/>
    </w:rPr>
  </w:style>
  <w:style w:type="paragraph" w:customStyle="1" w:styleId="MDPI62backmatter">
    <w:name w:val="MDPI_6.2_back_matter"/>
    <w:qFormat/>
    <w:rsid w:val="00A17B81"/>
    <w:pPr>
      <w:adjustRightInd w:val="0"/>
      <w:snapToGrid w:val="0"/>
      <w:spacing w:after="120" w:line="280" w:lineRule="atLeast"/>
      <w:ind w:left="2608"/>
      <w:jc w:val="both"/>
    </w:pPr>
    <w:rPr>
      <w:rFonts w:ascii="Palatino Linotype" w:eastAsia="Times New Roman" w:hAnsi="Palatino Linotype"/>
      <w:snapToGrid w:val="0"/>
      <w:color w:val="000000"/>
      <w:sz w:val="18"/>
      <w:lang w:bidi="en-US"/>
      <w14:ligatures w14:val="standardContextual"/>
    </w:rPr>
  </w:style>
  <w:style w:type="paragraph" w:customStyle="1" w:styleId="MDPI63notes">
    <w:name w:val="MDPI_6.3_notes"/>
    <w:qFormat/>
    <w:rsid w:val="00A17B81"/>
    <w:pPr>
      <w:adjustRightInd w:val="0"/>
      <w:snapToGrid w:val="0"/>
      <w:spacing w:before="240" w:line="280" w:lineRule="atLeast"/>
      <w:jc w:val="both"/>
    </w:pPr>
    <w:rPr>
      <w:rFonts w:ascii="Palatino Linotype" w:hAnsi="Palatino Linotype"/>
      <w:snapToGrid w:val="0"/>
      <w:color w:val="000000"/>
      <w:sz w:val="18"/>
      <w:lang w:bidi="en-US"/>
      <w14:ligatures w14:val="standardContextual"/>
    </w:rPr>
  </w:style>
  <w:style w:type="paragraph" w:customStyle="1" w:styleId="MDPI15academiceditor">
    <w:name w:val="MDPI_1.5_academic_editor"/>
    <w:qFormat/>
    <w:rsid w:val="00A17B81"/>
    <w:pPr>
      <w:adjustRightInd w:val="0"/>
      <w:snapToGrid w:val="0"/>
      <w:spacing w:before="120" w:line="240" w:lineRule="atLeast"/>
      <w:ind w:right="113"/>
    </w:pPr>
    <w:rPr>
      <w:rFonts w:ascii="Palatino Linotype" w:eastAsia="Times New Roman" w:hAnsi="Palatino Linotype"/>
      <w:color w:val="000000"/>
      <w:sz w:val="14"/>
      <w:szCs w:val="22"/>
      <w:lang w:eastAsia="de-DE" w:bidi="en-US"/>
      <w14:ligatures w14:val="standardContextual"/>
    </w:rPr>
  </w:style>
  <w:style w:type="paragraph" w:customStyle="1" w:styleId="MDPI411onetablecaption">
    <w:name w:val="MDPI_4.1.1_one_table_caption"/>
    <w:qFormat/>
    <w:rsid w:val="00A17B81"/>
    <w:pPr>
      <w:adjustRightInd w:val="0"/>
      <w:snapToGrid w:val="0"/>
      <w:spacing w:before="240" w:after="120" w:line="280" w:lineRule="atLeast"/>
      <w:jc w:val="center"/>
    </w:pPr>
    <w:rPr>
      <w:rFonts w:ascii="Palatino Linotype" w:eastAsiaTheme="minorEastAsia" w:hAnsi="Palatino Linotype" w:cstheme="minorBidi"/>
      <w:noProof/>
      <w:color w:val="000000"/>
      <w:sz w:val="18"/>
      <w:szCs w:val="22"/>
      <w:lang w:bidi="en-US"/>
      <w14:ligatures w14:val="standardContextual"/>
    </w:rPr>
  </w:style>
  <w:style w:type="paragraph" w:customStyle="1" w:styleId="MDPI511onefigurecaption">
    <w:name w:val="MDPI_5.1.1_one_figure_caption"/>
    <w:qFormat/>
    <w:rsid w:val="00A17B81"/>
    <w:pPr>
      <w:adjustRightInd w:val="0"/>
      <w:snapToGrid w:val="0"/>
      <w:spacing w:before="240" w:after="120" w:line="280" w:lineRule="atLeast"/>
      <w:jc w:val="center"/>
    </w:pPr>
    <w:rPr>
      <w:rFonts w:ascii="Palatino Linotype" w:eastAsiaTheme="minorEastAsia" w:hAnsi="Palatino Linotype"/>
      <w:noProof/>
      <w:color w:val="000000"/>
      <w:sz w:val="18"/>
      <w:lang w:bidi="en-US"/>
      <w14:ligatures w14:val="standardContextual"/>
    </w:rPr>
  </w:style>
  <w:style w:type="paragraph" w:customStyle="1" w:styleId="MDPI72copyright">
    <w:name w:val="MDPI_7.2_copyright"/>
    <w:qFormat/>
    <w:rsid w:val="00A17B81"/>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A17B81"/>
    <w:rPr>
      <w:rFonts w:ascii="Palatino Linotype" w:hAnsi="Palatino Linotype"/>
      <w:color w:val="000000" w:themeColor="text1"/>
      <w:lang w:val="en-CA"/>
      <w14:ligatures w14:val="standardContextual"/>
    </w:rPr>
    <w:tblPr>
      <w:tblCellMar>
        <w:left w:w="0" w:type="dxa"/>
        <w:right w:w="0" w:type="dxa"/>
      </w:tblCellMar>
    </w:tblPr>
  </w:style>
  <w:style w:type="character" w:customStyle="1" w:styleId="apple-converted-space">
    <w:name w:val="apple-converted-space"/>
    <w:rsid w:val="00130D6E"/>
  </w:style>
  <w:style w:type="paragraph" w:styleId="Bibliography">
    <w:name w:val="Bibliography"/>
    <w:basedOn w:val="Normal"/>
    <w:next w:val="Normal"/>
    <w:uiPriority w:val="37"/>
    <w:semiHidden/>
    <w:unhideWhenUsed/>
    <w:rsid w:val="00130D6E"/>
  </w:style>
  <w:style w:type="paragraph" w:styleId="BodyText">
    <w:name w:val="Body Text"/>
    <w:link w:val="BodyTextChar"/>
    <w:rsid w:val="00130D6E"/>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130D6E"/>
    <w:rPr>
      <w:rFonts w:ascii="Palatino Linotype" w:hAnsi="Palatino Linotype"/>
      <w:color w:val="000000"/>
      <w:sz w:val="24"/>
      <w:lang w:eastAsia="de-DE"/>
    </w:rPr>
  </w:style>
  <w:style w:type="character" w:styleId="CommentReference">
    <w:name w:val="annotation reference"/>
    <w:rsid w:val="00130D6E"/>
    <w:rPr>
      <w:sz w:val="21"/>
      <w:szCs w:val="21"/>
    </w:rPr>
  </w:style>
  <w:style w:type="paragraph" w:styleId="CommentText">
    <w:name w:val="annotation text"/>
    <w:basedOn w:val="Normal"/>
    <w:link w:val="CommentTextChar"/>
    <w:rsid w:val="00130D6E"/>
  </w:style>
  <w:style w:type="character" w:customStyle="1" w:styleId="CommentTextChar">
    <w:name w:val="Comment Text Char"/>
    <w:link w:val="CommentText"/>
    <w:rsid w:val="00130D6E"/>
    <w:rPr>
      <w:rFonts w:ascii="Palatino Linotype" w:hAnsi="Palatino Linotype"/>
      <w:noProof/>
      <w:color w:val="000000"/>
    </w:rPr>
  </w:style>
  <w:style w:type="paragraph" w:styleId="CommentSubject">
    <w:name w:val="annotation subject"/>
    <w:basedOn w:val="CommentText"/>
    <w:next w:val="CommentText"/>
    <w:link w:val="CommentSubjectChar"/>
    <w:rsid w:val="00130D6E"/>
    <w:rPr>
      <w:b/>
      <w:bCs/>
    </w:rPr>
  </w:style>
  <w:style w:type="character" w:customStyle="1" w:styleId="CommentSubjectChar">
    <w:name w:val="Comment Subject Char"/>
    <w:link w:val="CommentSubject"/>
    <w:rsid w:val="00130D6E"/>
    <w:rPr>
      <w:rFonts w:ascii="Palatino Linotype" w:hAnsi="Palatino Linotype"/>
      <w:b/>
      <w:bCs/>
      <w:noProof/>
      <w:color w:val="000000"/>
    </w:rPr>
  </w:style>
  <w:style w:type="character" w:styleId="EndnoteReference">
    <w:name w:val="endnote reference"/>
    <w:rsid w:val="00130D6E"/>
    <w:rPr>
      <w:vertAlign w:val="superscript"/>
    </w:rPr>
  </w:style>
  <w:style w:type="paragraph" w:styleId="EndnoteText">
    <w:name w:val="endnote text"/>
    <w:basedOn w:val="Normal"/>
    <w:link w:val="EndnoteTextChar"/>
    <w:semiHidden/>
    <w:unhideWhenUsed/>
    <w:rsid w:val="00130D6E"/>
    <w:pPr>
      <w:spacing w:line="240" w:lineRule="auto"/>
    </w:pPr>
  </w:style>
  <w:style w:type="character" w:customStyle="1" w:styleId="EndnoteTextChar">
    <w:name w:val="Endnote Text Char"/>
    <w:link w:val="EndnoteText"/>
    <w:semiHidden/>
    <w:rsid w:val="00130D6E"/>
    <w:rPr>
      <w:rFonts w:ascii="Palatino Linotype" w:hAnsi="Palatino Linotype"/>
      <w:noProof/>
      <w:color w:val="000000"/>
    </w:rPr>
  </w:style>
  <w:style w:type="character" w:styleId="FollowedHyperlink">
    <w:name w:val="FollowedHyperlink"/>
    <w:rsid w:val="00130D6E"/>
    <w:rPr>
      <w:color w:val="954F72"/>
      <w:u w:val="single"/>
    </w:rPr>
  </w:style>
  <w:style w:type="paragraph" w:styleId="FootnoteText">
    <w:name w:val="footnote text"/>
    <w:basedOn w:val="Normal"/>
    <w:link w:val="FootnoteTextChar"/>
    <w:semiHidden/>
    <w:unhideWhenUsed/>
    <w:rsid w:val="00130D6E"/>
    <w:pPr>
      <w:spacing w:line="240" w:lineRule="auto"/>
    </w:pPr>
  </w:style>
  <w:style w:type="character" w:customStyle="1" w:styleId="FootnoteTextChar">
    <w:name w:val="Footnote Text Char"/>
    <w:link w:val="FootnoteText"/>
    <w:semiHidden/>
    <w:rsid w:val="00130D6E"/>
    <w:rPr>
      <w:rFonts w:ascii="Palatino Linotype" w:hAnsi="Palatino Linotype"/>
      <w:noProof/>
      <w:color w:val="000000"/>
    </w:rPr>
  </w:style>
  <w:style w:type="paragraph" w:styleId="NormalWeb">
    <w:name w:val="Normal (Web)"/>
    <w:basedOn w:val="Normal"/>
    <w:uiPriority w:val="99"/>
    <w:rsid w:val="00130D6E"/>
    <w:rPr>
      <w:szCs w:val="24"/>
    </w:rPr>
  </w:style>
  <w:style w:type="paragraph" w:customStyle="1" w:styleId="MsoFootnoteText0">
    <w:name w:val="MsoFootnoteText"/>
    <w:basedOn w:val="NormalWeb"/>
    <w:qFormat/>
    <w:rsid w:val="00130D6E"/>
    <w:rPr>
      <w:rFonts w:ascii="Times New Roman" w:hAnsi="Times New Roman"/>
    </w:rPr>
  </w:style>
  <w:style w:type="character" w:styleId="PageNumber">
    <w:name w:val="page number"/>
    <w:rsid w:val="00130D6E"/>
  </w:style>
  <w:style w:type="character" w:styleId="PlaceholderText">
    <w:name w:val="Placeholder Text"/>
    <w:uiPriority w:val="99"/>
    <w:semiHidden/>
    <w:rsid w:val="00130D6E"/>
    <w:rPr>
      <w:color w:val="808080"/>
    </w:rPr>
  </w:style>
  <w:style w:type="paragraph" w:customStyle="1" w:styleId="MDPI71footnotes">
    <w:name w:val="MDPI_7.1_footnotes"/>
    <w:qFormat/>
    <w:rsid w:val="00A17B81"/>
    <w:pPr>
      <w:numPr>
        <w:numId w:val="28"/>
      </w:numPr>
      <w:adjustRightInd w:val="0"/>
      <w:snapToGrid w:val="0"/>
      <w:spacing w:line="280" w:lineRule="atLeast"/>
      <w:jc w:val="both"/>
    </w:pPr>
    <w:rPr>
      <w:rFonts w:ascii="Palatino Linotype" w:eastAsiaTheme="minorEastAsia" w:hAnsi="Palatino Linotype"/>
      <w:noProof/>
      <w:color w:val="000000"/>
      <w:sz w:val="18"/>
      <w14:ligatures w14:val="standardContextual"/>
    </w:rPr>
  </w:style>
  <w:style w:type="paragraph" w:customStyle="1" w:styleId="MDPI71References">
    <w:name w:val="MDPI_7.1_References"/>
    <w:qFormat/>
    <w:rsid w:val="00F535A9"/>
    <w:pPr>
      <w:tabs>
        <w:tab w:val="num" w:pos="360"/>
      </w:tabs>
      <w:adjustRightInd w:val="0"/>
      <w:snapToGrid w:val="0"/>
      <w:spacing w:line="228" w:lineRule="auto"/>
      <w:jc w:val="both"/>
    </w:pPr>
    <w:rPr>
      <w:rFonts w:ascii="Palatino Linotype" w:eastAsia="Times New Roman" w:hAnsi="Palatino Linotype"/>
      <w:color w:val="000000"/>
      <w:kern w:val="2"/>
      <w:sz w:val="18"/>
      <w:lang w:eastAsia="de-DE" w:bidi="en-US"/>
      <w14:ligatures w14:val="standardContextual"/>
    </w:rPr>
  </w:style>
  <w:style w:type="paragraph" w:customStyle="1" w:styleId="MDPI61Citation0">
    <w:name w:val="MDPI_6.1_Citation"/>
    <w:qFormat/>
    <w:rsid w:val="00F535A9"/>
    <w:pPr>
      <w:adjustRightInd w:val="0"/>
      <w:snapToGrid w:val="0"/>
      <w:spacing w:line="240" w:lineRule="atLeast"/>
      <w:ind w:right="113"/>
    </w:pPr>
    <w:rPr>
      <w:rFonts w:ascii="Palatino Linotype" w:hAnsi="Palatino Linotype" w:cs="Cordia New"/>
      <w:kern w:val="2"/>
      <w:sz w:val="14"/>
      <w:szCs w:val="22"/>
      <w14:ligatures w14:val="standardContextual"/>
    </w:rPr>
  </w:style>
  <w:style w:type="paragraph" w:customStyle="1" w:styleId="MDPI62BackMatter0">
    <w:name w:val="MDPI_6.2_BackMatter"/>
    <w:qFormat/>
    <w:rsid w:val="00F535A9"/>
    <w:pPr>
      <w:adjustRightInd w:val="0"/>
      <w:snapToGrid w:val="0"/>
      <w:spacing w:after="120" w:line="228" w:lineRule="auto"/>
      <w:ind w:left="2608"/>
      <w:jc w:val="both"/>
    </w:pPr>
    <w:rPr>
      <w:rFonts w:ascii="Palatino Linotype" w:eastAsia="Times New Roman" w:hAnsi="Palatino Linotype"/>
      <w:snapToGrid w:val="0"/>
      <w:color w:val="000000"/>
      <w:kern w:val="2"/>
      <w:sz w:val="18"/>
      <w:lang w:eastAsia="en-US" w:bidi="en-US"/>
      <w14:ligatures w14:val="standardContextual"/>
    </w:rPr>
  </w:style>
  <w:style w:type="paragraph" w:customStyle="1" w:styleId="MDPI63Notes0">
    <w:name w:val="MDPI_6.3_Notes"/>
    <w:qFormat/>
    <w:rsid w:val="00F535A9"/>
    <w:pPr>
      <w:adjustRightInd w:val="0"/>
      <w:snapToGrid w:val="0"/>
      <w:spacing w:before="240" w:line="228" w:lineRule="auto"/>
      <w:jc w:val="both"/>
    </w:pPr>
    <w:rPr>
      <w:rFonts w:ascii="Palatino Linotype" w:hAnsi="Palatino Linotype"/>
      <w:snapToGrid w:val="0"/>
      <w:color w:val="000000"/>
      <w:kern w:val="2"/>
      <w:sz w:val="18"/>
      <w:lang w:eastAsia="en-US" w:bidi="en-US"/>
      <w14:ligatures w14:val="standardContextual"/>
    </w:rPr>
  </w:style>
  <w:style w:type="paragraph" w:customStyle="1" w:styleId="MDPI72Copyright0">
    <w:name w:val="MDPI_7.2_Copyright"/>
    <w:qFormat/>
    <w:rsid w:val="00F535A9"/>
    <w:pPr>
      <w:adjustRightInd w:val="0"/>
      <w:snapToGrid w:val="0"/>
      <w:spacing w:before="60" w:line="240" w:lineRule="atLeast"/>
      <w:ind w:right="113"/>
      <w:jc w:val="both"/>
    </w:pPr>
    <w:rPr>
      <w:rFonts w:ascii="Palatino Linotype" w:eastAsia="Times New Roman" w:hAnsi="Palatino Linotype"/>
      <w:noProof/>
      <w:snapToGrid w:val="0"/>
      <w:color w:val="000000"/>
      <w:kern w:val="2"/>
      <w:sz w:val="14"/>
      <w:lang w:val="en-GB" w:eastAsia="en-GB"/>
      <w14:ligatures w14:val="standardContextual"/>
    </w:rPr>
  </w:style>
  <w:style w:type="paragraph" w:styleId="ListParagraph">
    <w:name w:val="List Paragraph"/>
    <w:basedOn w:val="Normal"/>
    <w:uiPriority w:val="34"/>
    <w:qFormat/>
    <w:rsid w:val="00F535A9"/>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14:ligatures w14:val="standardContextual"/>
    </w:rPr>
  </w:style>
  <w:style w:type="paragraph" w:styleId="Revision">
    <w:name w:val="Revision"/>
    <w:hidden/>
    <w:uiPriority w:val="99"/>
    <w:semiHidden/>
    <w:rsid w:val="006339F5"/>
    <w:rPr>
      <w:rFonts w:ascii="Palatino Linotype" w:hAnsi="Palatino Linotype"/>
      <w:noProof/>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iso-8859-6"/>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DPI\Desktop\Word%20templates\electronic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electronics-template.dot</Template>
  <TotalTime>230</TotalTime>
  <Pages>19</Pages>
  <Words>7597</Words>
  <Characters>43307</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50803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GuangLiang Yang</cp:lastModifiedBy>
  <cp:revision>13</cp:revision>
  <cp:lastPrinted>2024-12-24T08:59:00Z</cp:lastPrinted>
  <dcterms:created xsi:type="dcterms:W3CDTF">2024-12-24T09:50:00Z</dcterms:created>
  <dcterms:modified xsi:type="dcterms:W3CDTF">2024-12-24T22:27:00Z</dcterms:modified>
</cp:coreProperties>
</file>